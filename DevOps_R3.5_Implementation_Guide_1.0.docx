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8268B9" w14:textId="77777777" w:rsidR="00FE4929" w:rsidRPr="00550C91" w:rsidRDefault="00FE4929" w:rsidP="00FE4929">
      <w:pPr>
        <w:pStyle w:val="ProductName"/>
        <w:rPr>
          <w:lang w:eastAsia="zh-CN"/>
        </w:rPr>
      </w:pPr>
      <w:bookmarkStart w:id="0" w:name="_Toc112730035"/>
      <w:r w:rsidRPr="00550C91">
        <w:t xml:space="preserve">HP </w:t>
      </w:r>
      <w:r w:rsidR="001F3DA9" w:rsidRPr="00550C91">
        <w:t xml:space="preserve">DevOps </w:t>
      </w:r>
      <w:r w:rsidR="00EA7EE7" w:rsidRPr="00550C91">
        <w:t>Solution</w:t>
      </w:r>
    </w:p>
    <w:p w14:paraId="06F85654" w14:textId="7A5E3187" w:rsidR="00FE4929" w:rsidRPr="00550C91" w:rsidRDefault="008C5EE6" w:rsidP="008C5EE6">
      <w:pPr>
        <w:pStyle w:val="Version"/>
      </w:pPr>
      <w:r w:rsidRPr="00550C91">
        <w:t xml:space="preserve">Version: </w:t>
      </w:r>
      <w:r w:rsidR="00CD76C0">
        <w:t>1.0</w:t>
      </w:r>
    </w:p>
    <w:p w14:paraId="0014952F" w14:textId="77777777" w:rsidR="00FE4929" w:rsidRPr="00550C91" w:rsidRDefault="00FE4929" w:rsidP="00FE4929">
      <w:pPr>
        <w:pStyle w:val="Version"/>
      </w:pPr>
    </w:p>
    <w:p w14:paraId="30ABD62F" w14:textId="36DE94EA" w:rsidR="00FE4929" w:rsidRPr="00550C91" w:rsidRDefault="00550C91" w:rsidP="007948C6">
      <w:pPr>
        <w:pStyle w:val="BookTitle"/>
        <w:tabs>
          <w:tab w:val="left" w:pos="7116"/>
        </w:tabs>
        <w:spacing w:before="4400" w:after="5040"/>
        <w:rPr>
          <w:noProof/>
          <w:color w:val="FF0000"/>
        </w:rPr>
      </w:pPr>
      <w:r w:rsidRPr="00550C91">
        <w:rPr>
          <w:noProof/>
        </w:rPr>
        <mc:AlternateContent>
          <mc:Choice Requires="wps">
            <w:drawing>
              <wp:anchor distT="4294967291" distB="4294967291" distL="114300" distR="114300" simplePos="0" relativeHeight="251655168" behindDoc="0" locked="1" layoutInCell="1" allowOverlap="1" wp14:anchorId="17242054" wp14:editId="68361CC2">
                <wp:simplePos x="0" y="0"/>
                <wp:positionH relativeFrom="column">
                  <wp:posOffset>0</wp:posOffset>
                </wp:positionH>
                <wp:positionV relativeFrom="page">
                  <wp:posOffset>4571999</wp:posOffset>
                </wp:positionV>
                <wp:extent cx="6400800" cy="0"/>
                <wp:effectExtent l="0" t="57150" r="38100" b="57150"/>
                <wp:wrapNone/>
                <wp:docPr id="70"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14300">
                          <a:solidFill>
                            <a:srgbClr val="000000">
                              <a:alpha val="89803"/>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BE121" id="Line 71" o:spid="_x0000_s1026" style="position:absolute;z-index:251655168;visibility:visible;mso-wrap-style:square;mso-width-percent:0;mso-height-percent:0;mso-wrap-distance-left:9pt;mso-wrap-distance-top:-1e-4mm;mso-wrap-distance-right:9pt;mso-wrap-distance-bottom:-1e-4mm;mso-position-horizontal:absolute;mso-position-horizontal-relative:text;mso-position-vertical:absolute;mso-position-vertical-relative:page;mso-width-percent:0;mso-height-percent:0;mso-width-relative:page;mso-height-relative:page" from="0,5in" to="7in,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" strokeweight="9pt">
                <v:stroke opacity="58853f"/>
                <w10:wrap anchory="page"/>
                <w10:anchorlock/>
              </v:line>
            </w:pict>
          </mc:Fallback>
        </mc:AlternateContent>
      </w:r>
      <w:r w:rsidR="001F3DA9" w:rsidRPr="00550C91">
        <w:rPr>
          <w:noProof/>
          <w:lang w:eastAsia="zh-CN"/>
        </w:rPr>
        <w:t>DevOps</w:t>
      </w:r>
      <w:r w:rsidR="004E632F" w:rsidRPr="00550C91">
        <w:rPr>
          <w:noProof/>
          <w:lang w:eastAsia="zh-CN"/>
        </w:rPr>
        <w:t xml:space="preserve"> </w:t>
      </w:r>
      <w:r w:rsidR="00F45623" w:rsidRPr="00550C91">
        <w:rPr>
          <w:noProof/>
          <w:lang w:eastAsia="zh-CN"/>
        </w:rPr>
        <w:t>R</w:t>
      </w:r>
      <w:r w:rsidR="00EA69E8" w:rsidRPr="00550C91">
        <w:rPr>
          <w:noProof/>
          <w:lang w:eastAsia="zh-CN"/>
        </w:rPr>
        <w:t>3</w:t>
      </w:r>
      <w:r w:rsidR="003F05B7">
        <w:rPr>
          <w:noProof/>
          <w:lang w:eastAsia="zh-CN"/>
        </w:rPr>
        <w:t>.5</w:t>
      </w:r>
      <w:r w:rsidR="00F45623" w:rsidRPr="00550C91">
        <w:rPr>
          <w:noProof/>
          <w:lang w:eastAsia="zh-CN"/>
        </w:rPr>
        <w:t xml:space="preserve"> </w:t>
      </w:r>
      <w:r w:rsidR="003325CE" w:rsidRPr="00550C91">
        <w:rPr>
          <w:noProof/>
          <w:lang w:eastAsia="zh-CN"/>
        </w:rPr>
        <w:t>Implementation Guide</w:t>
      </w:r>
      <w:r w:rsidR="007948C6" w:rsidRPr="00550C91">
        <w:rPr>
          <w:noProof/>
          <w:lang w:eastAsia="zh-CN"/>
        </w:rPr>
        <w:tab/>
      </w:r>
    </w:p>
    <w:tbl>
      <w:tblPr>
        <w:tblW w:w="0" w:type="auto"/>
        <w:tblLayout w:type="fixed"/>
        <w:tblCellMar>
          <w:left w:w="115" w:type="dxa"/>
          <w:right w:w="115" w:type="dxa"/>
        </w:tblCellMar>
        <w:tblLook w:val="01E0" w:firstRow="1" w:lastRow="1" w:firstColumn="1" w:lastColumn="1" w:noHBand="0" w:noVBand="0"/>
      </w:tblPr>
      <w:tblGrid>
        <w:gridCol w:w="8529"/>
        <w:gridCol w:w="1666"/>
      </w:tblGrid>
      <w:tr w:rsidR="00FE4929" w:rsidRPr="00550C91" w14:paraId="61CDD023" w14:textId="77777777" w:rsidTr="00986874">
        <w:trPr>
          <w:cantSplit/>
        </w:trPr>
        <w:tc>
          <w:tcPr>
            <w:tcW w:w="8529" w:type="dxa"/>
            <w:vAlign w:val="bottom"/>
          </w:tcPr>
          <w:p w14:paraId="4B44A610" w14:textId="77777777" w:rsidR="00FE4929" w:rsidRPr="00550C91" w:rsidRDefault="00FE4929" w:rsidP="00986874">
            <w:pPr>
              <w:pStyle w:val="MfgPartNumber"/>
              <w:spacing w:before="120"/>
            </w:pPr>
          </w:p>
          <w:p w14:paraId="23A384E3" w14:textId="6E6C1F37" w:rsidR="00FE4929" w:rsidRPr="00550C91" w:rsidRDefault="00FE4929" w:rsidP="00986874">
            <w:pPr>
              <w:pStyle w:val="MfgPartNumber"/>
              <w:spacing w:before="120"/>
              <w:rPr>
                <w:lang w:eastAsia="zh-CN"/>
              </w:rPr>
            </w:pPr>
            <w:r w:rsidRPr="00550C91">
              <w:t xml:space="preserve">Document Release Date: </w:t>
            </w:r>
            <w:r w:rsidR="00642536">
              <w:rPr>
                <w:rStyle w:val="Instructions"/>
                <w:lang w:eastAsia="zh-CN"/>
              </w:rPr>
              <w:t>November</w:t>
            </w:r>
            <w:r w:rsidR="00A332A8" w:rsidRPr="00550C91">
              <w:rPr>
                <w:rStyle w:val="Instructions"/>
                <w:lang w:eastAsia="zh-CN"/>
              </w:rPr>
              <w:t>, 201</w:t>
            </w:r>
            <w:r w:rsidR="001F3DA9" w:rsidRPr="00550C91">
              <w:rPr>
                <w:rStyle w:val="Instructions"/>
                <w:lang w:eastAsia="zh-CN"/>
              </w:rPr>
              <w:t>4</w:t>
            </w:r>
          </w:p>
          <w:p w14:paraId="532DC078" w14:textId="3D8213F2" w:rsidR="00FE4929" w:rsidRPr="00550C91" w:rsidRDefault="00FE4929" w:rsidP="00642536">
            <w:pPr>
              <w:pStyle w:val="Date"/>
              <w:spacing w:after="120"/>
              <w:rPr>
                <w:lang w:eastAsia="zh-CN"/>
              </w:rPr>
            </w:pPr>
            <w:r w:rsidRPr="00550C91">
              <w:t xml:space="preserve">Software Release Date: </w:t>
            </w:r>
            <w:r w:rsidR="00642536">
              <w:t>November</w:t>
            </w:r>
            <w:r w:rsidR="00A332A8" w:rsidRPr="00550C91">
              <w:rPr>
                <w:rStyle w:val="Instructions"/>
                <w:lang w:eastAsia="zh-CN"/>
              </w:rPr>
              <w:t>, 201</w:t>
            </w:r>
            <w:r w:rsidR="001F3DA9" w:rsidRPr="00550C91">
              <w:rPr>
                <w:rStyle w:val="Instructions"/>
                <w:lang w:eastAsia="zh-CN"/>
              </w:rPr>
              <w:t>4</w:t>
            </w:r>
          </w:p>
        </w:tc>
        <w:tc>
          <w:tcPr>
            <w:tcW w:w="1666" w:type="dxa"/>
            <w:vAlign w:val="bottom"/>
          </w:tcPr>
          <w:p w14:paraId="1D3DAACA" w14:textId="77777777" w:rsidR="00FE4929" w:rsidRPr="00550C91" w:rsidRDefault="00ED151E" w:rsidP="00986874">
            <w:pPr>
              <w:pStyle w:val="MfgPartNumber"/>
              <w:spacing w:before="120"/>
              <w:jc w:val="right"/>
            </w:pPr>
            <w:r w:rsidRPr="00550C91">
              <w:rPr>
                <w:noProof/>
              </w:rPr>
              <w:drawing>
                <wp:inline distT="0" distB="0" distL="0" distR="0" wp14:anchorId="5FF900FE" wp14:editId="7EFA3C21">
                  <wp:extent cx="857250" cy="857250"/>
                  <wp:effectExtent l="0" t="0" r="0"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bl>
    <w:p w14:paraId="2FB6B6DE" w14:textId="77777777" w:rsidR="00081FEC" w:rsidRPr="00550C91" w:rsidRDefault="00081FEC" w:rsidP="00081FEC">
      <w:pPr>
        <w:pStyle w:val="Head1Legal"/>
      </w:pPr>
      <w:r w:rsidRPr="00550C91">
        <w:lastRenderedPageBreak/>
        <w:t>Legal Notices</w:t>
      </w:r>
    </w:p>
    <w:p w14:paraId="0F92288F" w14:textId="77777777" w:rsidR="00081FEC" w:rsidRPr="00550C91" w:rsidRDefault="00081FEC" w:rsidP="00081FEC">
      <w:pPr>
        <w:pStyle w:val="Head2Legal"/>
      </w:pPr>
      <w:r w:rsidRPr="00550C91">
        <w:t>Authorized Use</w:t>
      </w:r>
    </w:p>
    <w:p w14:paraId="752ABB7B" w14:textId="77777777" w:rsidR="00081FEC" w:rsidRPr="00550C91" w:rsidRDefault="002F5714" w:rsidP="00081FEC">
      <w:pPr>
        <w:pStyle w:val="BodyLegal"/>
      </w:pPr>
      <w:r w:rsidRPr="00550C91">
        <w:t>Use is governed by the END USER LICENSE FOR TEMPLATE SOLUTION included with this package.</w:t>
      </w:r>
    </w:p>
    <w:p w14:paraId="03674D1B" w14:textId="77777777" w:rsidR="00081FEC" w:rsidRPr="00550C91" w:rsidRDefault="00081FEC" w:rsidP="00081FEC">
      <w:pPr>
        <w:pStyle w:val="Head2Legal"/>
      </w:pPr>
      <w:r w:rsidRPr="00550C91">
        <w:t>Confidential Information</w:t>
      </w:r>
    </w:p>
    <w:p w14:paraId="2D05BC2F" w14:textId="77777777" w:rsidR="00081FEC" w:rsidRPr="00550C91" w:rsidRDefault="00081FEC" w:rsidP="00081FEC">
      <w:pPr>
        <w:pStyle w:val="BodyLegal"/>
      </w:pPr>
      <w:r w:rsidRPr="00550C91">
        <w:t xml:space="preserve">The contents herein are proprietary to HP and contain HP Confidential Information.  The contents may not be disclosed in whole or in part without the express written authorization of HP.  </w:t>
      </w:r>
    </w:p>
    <w:p w14:paraId="50111377" w14:textId="77777777" w:rsidR="00081FEC" w:rsidRPr="00550C91" w:rsidRDefault="00081FEC" w:rsidP="00081FEC">
      <w:pPr>
        <w:pStyle w:val="Head2Legal"/>
      </w:pPr>
      <w:r w:rsidRPr="00550C91">
        <w:t>Copyright Notices</w:t>
      </w:r>
    </w:p>
    <w:p w14:paraId="3A24A581" w14:textId="77777777" w:rsidR="004C4047" w:rsidRPr="00550C91" w:rsidRDefault="00081FEC" w:rsidP="00081FEC">
      <w:pPr>
        <w:autoSpaceDE w:val="0"/>
        <w:autoSpaceDN w:val="0"/>
        <w:adjustRightInd w:val="0"/>
        <w:spacing w:before="0" w:after="0"/>
      </w:pPr>
      <w:r w:rsidRPr="00550C91">
        <w:t>© Copyright 201</w:t>
      </w:r>
      <w:r w:rsidR="004513F9" w:rsidRPr="00550C91">
        <w:t>4</w:t>
      </w:r>
      <w:r w:rsidR="00492F89" w:rsidRPr="00550C91">
        <w:t xml:space="preserve"> </w:t>
      </w:r>
      <w:r w:rsidRPr="00550C91">
        <w:t>Hewlett-Packard Development Company, L.P.</w:t>
      </w:r>
    </w:p>
    <w:p w14:paraId="2AEE2792" w14:textId="77777777" w:rsidR="009A5382" w:rsidRPr="00550C91" w:rsidRDefault="009A5382" w:rsidP="009A5382">
      <w:pPr>
        <w:pStyle w:val="BodyLegal"/>
        <w:rPr>
          <w:rStyle w:val="URL"/>
        </w:rPr>
      </w:pPr>
    </w:p>
    <w:bookmarkEnd w:id="0"/>
    <w:p w14:paraId="0D70E07D" w14:textId="77777777" w:rsidR="007017F5" w:rsidRPr="00550C91" w:rsidRDefault="007017F5" w:rsidP="005909C8">
      <w:pPr>
        <w:pStyle w:val="BodyLegal"/>
        <w:rPr>
          <w:rStyle w:val="URL"/>
        </w:rPr>
      </w:pPr>
    </w:p>
    <w:p w14:paraId="3E60C3B9" w14:textId="77777777" w:rsidR="007017F5" w:rsidRPr="00550C91" w:rsidRDefault="007017F5">
      <w:pPr>
        <w:spacing w:before="0" w:after="0"/>
        <w:rPr>
          <w:rStyle w:val="URL"/>
        </w:rPr>
      </w:pPr>
      <w:r w:rsidRPr="00550C91">
        <w:rPr>
          <w:rStyle w:val="URL"/>
        </w:rPr>
        <w:br w:type="page"/>
      </w:r>
    </w:p>
    <w:p w14:paraId="21415F69" w14:textId="77777777" w:rsidR="007017F5" w:rsidRPr="00550C91" w:rsidRDefault="007017F5">
      <w:pPr>
        <w:spacing w:before="0" w:after="0"/>
        <w:rPr>
          <w:rStyle w:val="URL"/>
        </w:rPr>
      </w:pPr>
    </w:p>
    <w:p w14:paraId="63F5F265" w14:textId="77777777" w:rsidR="007017F5" w:rsidRPr="00550C91" w:rsidRDefault="007017F5">
      <w:pPr>
        <w:spacing w:before="0" w:after="0"/>
        <w:rPr>
          <w:rStyle w:val="URL"/>
        </w:rPr>
      </w:pPr>
    </w:p>
    <w:p w14:paraId="6D60EFD2" w14:textId="77777777" w:rsidR="007017F5" w:rsidRPr="00550C91" w:rsidRDefault="007017F5">
      <w:pPr>
        <w:spacing w:before="0" w:after="0"/>
        <w:rPr>
          <w:rStyle w:val="URL"/>
        </w:rPr>
      </w:pPr>
    </w:p>
    <w:p w14:paraId="3ADD310B" w14:textId="77777777" w:rsidR="007017F5" w:rsidRPr="00550C91" w:rsidRDefault="007017F5">
      <w:pPr>
        <w:spacing w:before="0" w:after="0"/>
        <w:rPr>
          <w:rStyle w:val="URL"/>
        </w:rPr>
      </w:pPr>
    </w:p>
    <w:p w14:paraId="52AF403F" w14:textId="77777777" w:rsidR="007017F5" w:rsidRPr="00550C91" w:rsidRDefault="007017F5" w:rsidP="007017F5">
      <w:pPr>
        <w:pStyle w:val="HPTableTitle"/>
      </w:pPr>
      <w:bookmarkStart w:id="1" w:name="hp_RevisionHistory"/>
      <w:r w:rsidRPr="00550C91">
        <w:t>Document Information</w:t>
      </w:r>
    </w:p>
    <w:tbl>
      <w:tblPr>
        <w:tblStyle w:val="LightGrid-Accent1"/>
        <w:tblpPr w:leftFromText="180" w:rightFromText="180" w:vertAnchor="text" w:horzAnchor="margin" w:tblpY="49"/>
        <w:tblW w:w="9149" w:type="dxa"/>
        <w:tblLook w:val="04A0" w:firstRow="1" w:lastRow="0" w:firstColumn="1" w:lastColumn="0" w:noHBand="0" w:noVBand="1"/>
      </w:tblPr>
      <w:tblGrid>
        <w:gridCol w:w="2667"/>
        <w:gridCol w:w="6482"/>
      </w:tblGrid>
      <w:tr w:rsidR="007017F5" w:rsidRPr="00550C91" w14:paraId="19EE49B8" w14:textId="77777777" w:rsidTr="00341DC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7" w:type="dxa"/>
            <w:noWrap/>
            <w:vAlign w:val="center"/>
            <w:hideMark/>
          </w:tcPr>
          <w:p w14:paraId="28409524" w14:textId="77777777" w:rsidR="007017F5" w:rsidRPr="00550C91" w:rsidRDefault="007017F5" w:rsidP="00341DC7">
            <w:pPr>
              <w:spacing w:after="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Document Title:</w:t>
            </w:r>
          </w:p>
        </w:tc>
        <w:tc>
          <w:tcPr>
            <w:tcW w:w="6482" w:type="dxa"/>
            <w:noWrap/>
            <w:vAlign w:val="center"/>
            <w:hideMark/>
          </w:tcPr>
          <w:p w14:paraId="50A66144" w14:textId="6C4D798A" w:rsidR="007017F5" w:rsidRPr="00550C91" w:rsidRDefault="007017F5" w:rsidP="007017F5">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DevOps R3</w:t>
            </w:r>
            <w:r w:rsidR="00642536">
              <w:rPr>
                <w:rFonts w:ascii="Calibri" w:eastAsia="Times New Roman" w:hAnsi="Calibri" w:cs="Times New Roman"/>
                <w:color w:val="000000"/>
                <w:sz w:val="18"/>
                <w:szCs w:val="18"/>
              </w:rPr>
              <w:t>.5</w:t>
            </w:r>
            <w:r w:rsidRPr="00550C91">
              <w:rPr>
                <w:rFonts w:ascii="Calibri" w:eastAsia="Times New Roman" w:hAnsi="Calibri" w:cs="Times New Roman"/>
                <w:color w:val="000000"/>
                <w:sz w:val="18"/>
                <w:szCs w:val="18"/>
              </w:rPr>
              <w:t xml:space="preserve"> Implementation Guide</w:t>
            </w:r>
          </w:p>
        </w:tc>
      </w:tr>
      <w:tr w:rsidR="007017F5" w:rsidRPr="00550C91" w14:paraId="5AEF4F32" w14:textId="77777777" w:rsidTr="00341DC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7" w:type="dxa"/>
            <w:noWrap/>
            <w:vAlign w:val="center"/>
            <w:hideMark/>
          </w:tcPr>
          <w:p w14:paraId="658ECD6A" w14:textId="77777777" w:rsidR="007017F5" w:rsidRPr="00550C91" w:rsidRDefault="007017F5" w:rsidP="00341DC7">
            <w:pPr>
              <w:spacing w:after="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Prepared By:</w:t>
            </w:r>
          </w:p>
        </w:tc>
        <w:tc>
          <w:tcPr>
            <w:tcW w:w="6482" w:type="dxa"/>
            <w:noWrap/>
            <w:vAlign w:val="center"/>
            <w:hideMark/>
          </w:tcPr>
          <w:p w14:paraId="326B56D7" w14:textId="12AA415F" w:rsidR="007017F5" w:rsidRPr="00550C91" w:rsidRDefault="006F1E03" w:rsidP="00341DC7">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Vasil Mitov</w:t>
            </w:r>
          </w:p>
        </w:tc>
      </w:tr>
      <w:tr w:rsidR="007017F5" w:rsidRPr="00550C91" w14:paraId="2EC9B94D" w14:textId="77777777" w:rsidTr="00341DC7">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7" w:type="dxa"/>
            <w:noWrap/>
            <w:vAlign w:val="center"/>
            <w:hideMark/>
          </w:tcPr>
          <w:p w14:paraId="29BE09E1" w14:textId="77777777" w:rsidR="007017F5" w:rsidRPr="00550C91" w:rsidRDefault="007017F5" w:rsidP="00341DC7">
            <w:pPr>
              <w:spacing w:after="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Document Owner:</w:t>
            </w:r>
          </w:p>
        </w:tc>
        <w:tc>
          <w:tcPr>
            <w:tcW w:w="6482" w:type="dxa"/>
            <w:noWrap/>
            <w:vAlign w:val="center"/>
            <w:hideMark/>
          </w:tcPr>
          <w:p w14:paraId="7A8DD8F9" w14:textId="47BA11D5" w:rsidR="007017F5" w:rsidRPr="00550C91" w:rsidRDefault="006F1E03" w:rsidP="00341DC7">
            <w:pPr>
              <w:spacing w:after="0"/>
              <w:cnfStyle w:val="000000010000" w:firstRow="0" w:lastRow="0" w:firstColumn="0" w:lastColumn="0" w:oddVBand="0" w:evenVBand="0" w:oddHBand="0" w:evenHBand="1" w:firstRowFirstColumn="0" w:firstRowLastColumn="0" w:lastRowFirstColumn="0" w:lastRowLastColumn="0"/>
              <w:rPr>
                <w:rFonts w:ascii="Calibri" w:hAnsi="Calibri"/>
                <w:color w:val="000000"/>
                <w:sz w:val="18"/>
                <w:szCs w:val="18"/>
              </w:rPr>
            </w:pPr>
            <w:r>
              <w:rPr>
                <w:rFonts w:ascii="Calibri" w:hAnsi="Calibri"/>
                <w:color w:val="000000"/>
                <w:sz w:val="18"/>
                <w:szCs w:val="18"/>
              </w:rPr>
              <w:t>Ajay Nair</w:t>
            </w:r>
          </w:p>
        </w:tc>
      </w:tr>
      <w:tr w:rsidR="007017F5" w:rsidRPr="00550C91" w14:paraId="6C9DC91D" w14:textId="77777777" w:rsidTr="00341DC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7" w:type="dxa"/>
            <w:noWrap/>
            <w:vAlign w:val="center"/>
            <w:hideMark/>
          </w:tcPr>
          <w:p w14:paraId="0BD687BB" w14:textId="77777777" w:rsidR="007017F5" w:rsidRPr="00550C91" w:rsidRDefault="007017F5" w:rsidP="00341DC7">
            <w:pPr>
              <w:spacing w:after="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Document Version No:</w:t>
            </w:r>
          </w:p>
        </w:tc>
        <w:tc>
          <w:tcPr>
            <w:tcW w:w="6482" w:type="dxa"/>
            <w:noWrap/>
            <w:vAlign w:val="center"/>
          </w:tcPr>
          <w:p w14:paraId="4021D2B9" w14:textId="093FEB75" w:rsidR="007017F5" w:rsidRPr="00550C91" w:rsidRDefault="00156120" w:rsidP="00156120">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r>
      <w:tr w:rsidR="007017F5" w:rsidRPr="00550C91" w14:paraId="1D8C96FA" w14:textId="77777777" w:rsidTr="00341DC7">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667" w:type="dxa"/>
            <w:noWrap/>
            <w:vAlign w:val="center"/>
            <w:hideMark/>
          </w:tcPr>
          <w:p w14:paraId="7C39496E" w14:textId="77777777" w:rsidR="007017F5" w:rsidRPr="00550C91" w:rsidRDefault="007017F5" w:rsidP="00341DC7">
            <w:pPr>
              <w:spacing w:after="0"/>
              <w:rPr>
                <w:rFonts w:ascii="Calibri" w:eastAsia="Times New Roman" w:hAnsi="Calibri" w:cs="Times New Roman"/>
                <w:color w:val="000000"/>
                <w:sz w:val="18"/>
                <w:szCs w:val="18"/>
              </w:rPr>
            </w:pPr>
            <w:r w:rsidRPr="00550C91">
              <w:rPr>
                <w:rFonts w:ascii="Calibri" w:eastAsia="Times New Roman" w:hAnsi="Calibri" w:cs="Times New Roman"/>
                <w:color w:val="000000"/>
                <w:sz w:val="18"/>
                <w:szCs w:val="18"/>
              </w:rPr>
              <w:t>Document Version Date:</w:t>
            </w:r>
          </w:p>
        </w:tc>
        <w:tc>
          <w:tcPr>
            <w:tcW w:w="6482" w:type="dxa"/>
            <w:noWrap/>
            <w:vAlign w:val="center"/>
          </w:tcPr>
          <w:p w14:paraId="3CC2F061" w14:textId="3E55419E" w:rsidR="007017F5" w:rsidRPr="00550C91" w:rsidRDefault="00156120" w:rsidP="00341DC7">
            <w:pPr>
              <w:spacing w:after="0"/>
              <w:cnfStyle w:val="000000010000" w:firstRow="0" w:lastRow="0" w:firstColumn="0" w:lastColumn="0" w:oddVBand="0" w:evenVBand="0" w:oddHBand="0" w:evenHBand="1" w:firstRowFirstColumn="0" w:firstRowLastColumn="0" w:lastRowFirstColumn="0" w:lastRowLastColumn="0"/>
              <w:rPr>
                <w:rFonts w:ascii="Calibri" w:hAnsi="Calibri"/>
                <w:color w:val="000000"/>
                <w:sz w:val="18"/>
                <w:szCs w:val="18"/>
              </w:rPr>
            </w:pPr>
            <w:r>
              <w:rPr>
                <w:rFonts w:ascii="Calibri" w:hAnsi="Calibri"/>
                <w:color w:val="000000"/>
                <w:sz w:val="18"/>
                <w:szCs w:val="18"/>
              </w:rPr>
              <w:t>11</w:t>
            </w:r>
            <w:r w:rsidR="006F1E03">
              <w:rPr>
                <w:rFonts w:ascii="Calibri" w:hAnsi="Calibri"/>
                <w:color w:val="000000"/>
                <w:sz w:val="18"/>
                <w:szCs w:val="18"/>
              </w:rPr>
              <w:t>/Nov/2014</w:t>
            </w:r>
          </w:p>
        </w:tc>
      </w:tr>
    </w:tbl>
    <w:p w14:paraId="3588B137" w14:textId="77777777" w:rsidR="007017F5" w:rsidRPr="00550C91" w:rsidRDefault="007017F5" w:rsidP="007017F5"/>
    <w:p w14:paraId="58034DE4" w14:textId="77777777" w:rsidR="007017F5" w:rsidRPr="00550C91" w:rsidRDefault="007017F5" w:rsidP="007017F5">
      <w:pPr>
        <w:pStyle w:val="HPTableTitle"/>
      </w:pPr>
    </w:p>
    <w:p w14:paraId="11D0058A" w14:textId="77777777" w:rsidR="007017F5" w:rsidRPr="00550C91" w:rsidRDefault="007017F5" w:rsidP="007017F5">
      <w:pPr>
        <w:pStyle w:val="HPTableTitle"/>
      </w:pPr>
    </w:p>
    <w:p w14:paraId="74712D36" w14:textId="77777777" w:rsidR="007017F5" w:rsidRPr="00550C91" w:rsidRDefault="007017F5" w:rsidP="007017F5">
      <w:pPr>
        <w:pStyle w:val="HPTableTitle"/>
      </w:pPr>
    </w:p>
    <w:p w14:paraId="34E065A8" w14:textId="77777777" w:rsidR="007017F5" w:rsidRPr="00550C91" w:rsidRDefault="007017F5" w:rsidP="007017F5">
      <w:pPr>
        <w:pStyle w:val="HPTableTitle"/>
      </w:pPr>
    </w:p>
    <w:p w14:paraId="1FA8AD62" w14:textId="77777777" w:rsidR="007017F5" w:rsidRPr="00550C91" w:rsidRDefault="007017F5" w:rsidP="007017F5">
      <w:pPr>
        <w:pStyle w:val="HPTableTitle"/>
      </w:pPr>
    </w:p>
    <w:p w14:paraId="251049CB" w14:textId="77777777" w:rsidR="007017F5" w:rsidRPr="00550C91" w:rsidRDefault="007017F5" w:rsidP="007017F5">
      <w:pPr>
        <w:pStyle w:val="HPTableTitle"/>
      </w:pPr>
    </w:p>
    <w:p w14:paraId="7CEBA544" w14:textId="77777777" w:rsidR="007017F5" w:rsidRPr="00550C91" w:rsidRDefault="007017F5" w:rsidP="007017F5">
      <w:pPr>
        <w:pStyle w:val="HPTableTitle"/>
      </w:pPr>
      <w:r w:rsidRPr="00550C91">
        <w:t>Version History</w:t>
      </w:r>
      <w:bookmarkEnd w:id="1"/>
    </w:p>
    <w:tbl>
      <w:tblPr>
        <w:tblStyle w:val="LightGrid-Accent1"/>
        <w:tblW w:w="9863" w:type="dxa"/>
        <w:tblLook w:val="04A0" w:firstRow="1" w:lastRow="0" w:firstColumn="1" w:lastColumn="0" w:noHBand="0" w:noVBand="1"/>
      </w:tblPr>
      <w:tblGrid>
        <w:gridCol w:w="1462"/>
        <w:gridCol w:w="1787"/>
        <w:gridCol w:w="2156"/>
        <w:gridCol w:w="4458"/>
      </w:tblGrid>
      <w:tr w:rsidR="007017F5" w:rsidRPr="00550C91" w14:paraId="0BB8EC5C" w14:textId="77777777" w:rsidTr="00341DC7">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462" w:type="dxa"/>
            <w:noWrap/>
            <w:hideMark/>
          </w:tcPr>
          <w:p w14:paraId="77302E91" w14:textId="77777777" w:rsidR="007017F5" w:rsidRPr="00550C91" w:rsidRDefault="007017F5" w:rsidP="00341DC7">
            <w:pPr>
              <w:rPr>
                <w:rFonts w:cs="Arial"/>
                <w:bCs w:val="0"/>
                <w:color w:val="000000"/>
                <w:sz w:val="18"/>
                <w:szCs w:val="18"/>
              </w:rPr>
            </w:pPr>
            <w:r w:rsidRPr="00550C91">
              <w:rPr>
                <w:rFonts w:cs="Arial"/>
                <w:bCs w:val="0"/>
                <w:color w:val="000000"/>
                <w:sz w:val="18"/>
                <w:szCs w:val="18"/>
              </w:rPr>
              <w:t>Version</w:t>
            </w:r>
            <w:r w:rsidRPr="00550C91">
              <w:rPr>
                <w:rFonts w:cs="Arial"/>
                <w:color w:val="000000"/>
                <w:sz w:val="18"/>
                <w:szCs w:val="18"/>
              </w:rPr>
              <w:t xml:space="preserve"> No</w:t>
            </w:r>
            <w:r w:rsidRPr="00550C91">
              <w:rPr>
                <w:rFonts w:cs="Arial"/>
                <w:bCs w:val="0"/>
                <w:color w:val="000000"/>
                <w:sz w:val="18"/>
                <w:szCs w:val="18"/>
              </w:rPr>
              <w:t>.</w:t>
            </w:r>
          </w:p>
        </w:tc>
        <w:tc>
          <w:tcPr>
            <w:tcW w:w="1787" w:type="dxa"/>
            <w:noWrap/>
            <w:hideMark/>
          </w:tcPr>
          <w:p w14:paraId="0E775D1A" w14:textId="77777777" w:rsidR="007017F5" w:rsidRPr="00550C91" w:rsidRDefault="007017F5" w:rsidP="00341DC7">
            <w:pPr>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rPr>
            </w:pPr>
            <w:r w:rsidRPr="00550C91">
              <w:rPr>
                <w:rFonts w:cs="Arial"/>
                <w:bCs w:val="0"/>
                <w:color w:val="000000"/>
                <w:sz w:val="18"/>
                <w:szCs w:val="18"/>
              </w:rPr>
              <w:t>Version</w:t>
            </w:r>
            <w:r w:rsidRPr="00550C91">
              <w:rPr>
                <w:rFonts w:cs="Arial"/>
                <w:color w:val="000000"/>
                <w:sz w:val="18"/>
                <w:szCs w:val="18"/>
              </w:rPr>
              <w:t xml:space="preserve"> Date</w:t>
            </w:r>
          </w:p>
        </w:tc>
        <w:tc>
          <w:tcPr>
            <w:tcW w:w="2156" w:type="dxa"/>
            <w:noWrap/>
            <w:hideMark/>
          </w:tcPr>
          <w:p w14:paraId="143B5BA1" w14:textId="77777777" w:rsidR="007017F5" w:rsidRPr="00550C91" w:rsidRDefault="007017F5" w:rsidP="00341DC7">
            <w:pPr>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rPr>
            </w:pPr>
            <w:r w:rsidRPr="00550C91">
              <w:rPr>
                <w:rFonts w:cs="Arial"/>
                <w:color w:val="000000"/>
                <w:sz w:val="18"/>
                <w:szCs w:val="18"/>
              </w:rPr>
              <w:t>Revised by</w:t>
            </w:r>
          </w:p>
        </w:tc>
        <w:tc>
          <w:tcPr>
            <w:tcW w:w="4458" w:type="dxa"/>
            <w:noWrap/>
            <w:hideMark/>
          </w:tcPr>
          <w:p w14:paraId="4436F745" w14:textId="77777777" w:rsidR="007017F5" w:rsidRPr="00550C91" w:rsidRDefault="007017F5" w:rsidP="00341DC7">
            <w:pPr>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rPr>
            </w:pPr>
            <w:r w:rsidRPr="00550C91">
              <w:rPr>
                <w:rFonts w:cs="Arial"/>
                <w:color w:val="000000"/>
                <w:sz w:val="18"/>
                <w:szCs w:val="18"/>
              </w:rPr>
              <w:t>Revision details</w:t>
            </w:r>
          </w:p>
        </w:tc>
      </w:tr>
      <w:tr w:rsidR="007017F5" w:rsidRPr="00550C91" w14:paraId="76E24C4C" w14:textId="77777777" w:rsidTr="00341DC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hideMark/>
          </w:tcPr>
          <w:p w14:paraId="5050342D" w14:textId="3941551A" w:rsidR="007017F5" w:rsidRPr="00550C91" w:rsidRDefault="007017F5" w:rsidP="007017F5">
            <w:pPr>
              <w:rPr>
                <w:rFonts w:cs="Arial"/>
                <w:b w:val="0"/>
                <w:color w:val="000000"/>
                <w:sz w:val="18"/>
                <w:szCs w:val="18"/>
              </w:rPr>
            </w:pPr>
            <w:r w:rsidRPr="00550C91">
              <w:rPr>
                <w:rFonts w:cs="Arial"/>
                <w:b w:val="0"/>
                <w:color w:val="000000"/>
                <w:sz w:val="18"/>
                <w:szCs w:val="18"/>
              </w:rPr>
              <w:t>R.01.00</w:t>
            </w:r>
          </w:p>
        </w:tc>
        <w:tc>
          <w:tcPr>
            <w:tcW w:w="1787" w:type="dxa"/>
            <w:noWrap/>
            <w:hideMark/>
          </w:tcPr>
          <w:p w14:paraId="2FEE8960" w14:textId="442F8B62" w:rsidR="007017F5" w:rsidRPr="00550C91" w:rsidRDefault="00156120" w:rsidP="00156120">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11</w:t>
            </w:r>
            <w:r w:rsidR="00642536">
              <w:rPr>
                <w:rFonts w:cs="Arial"/>
                <w:color w:val="000000"/>
                <w:sz w:val="18"/>
                <w:szCs w:val="18"/>
              </w:rPr>
              <w:t>/Nov/2014</w:t>
            </w:r>
          </w:p>
        </w:tc>
        <w:tc>
          <w:tcPr>
            <w:tcW w:w="2156" w:type="dxa"/>
            <w:noWrap/>
            <w:hideMark/>
          </w:tcPr>
          <w:p w14:paraId="6D18F858" w14:textId="484AE21C" w:rsidR="007017F5" w:rsidRPr="00550C91" w:rsidRDefault="006F1E03" w:rsidP="00341DC7">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Vasil Mitov</w:t>
            </w:r>
          </w:p>
        </w:tc>
        <w:tc>
          <w:tcPr>
            <w:tcW w:w="4458" w:type="dxa"/>
            <w:noWrap/>
            <w:hideMark/>
          </w:tcPr>
          <w:p w14:paraId="71FC4B51" w14:textId="634AAE2D" w:rsidR="007017F5" w:rsidRPr="00550C91" w:rsidRDefault="007017F5" w:rsidP="00341DC7">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7017F5" w:rsidRPr="00550C91" w14:paraId="5AB0C595" w14:textId="77777777" w:rsidTr="00341DC7">
        <w:trPr>
          <w:cnfStyle w:val="000000010000" w:firstRow="0" w:lastRow="0" w:firstColumn="0" w:lastColumn="0" w:oddVBand="0" w:evenVBand="0" w:oddHBand="0" w:evenHBand="1"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tcPr>
          <w:p w14:paraId="6295F2C6" w14:textId="0C599A54" w:rsidR="007017F5" w:rsidRPr="00550C91" w:rsidRDefault="00156120" w:rsidP="007017F5">
            <w:pPr>
              <w:rPr>
                <w:rFonts w:cs="Arial"/>
                <w:b w:val="0"/>
                <w:color w:val="000000"/>
                <w:sz w:val="18"/>
                <w:szCs w:val="18"/>
              </w:rPr>
            </w:pPr>
            <w:r>
              <w:rPr>
                <w:rFonts w:cs="Arial"/>
                <w:b w:val="0"/>
                <w:color w:val="000000"/>
                <w:sz w:val="18"/>
                <w:szCs w:val="18"/>
              </w:rPr>
              <w:t>R.01.0</w:t>
            </w:r>
            <w:r w:rsidR="007017F5" w:rsidRPr="00550C91">
              <w:rPr>
                <w:rFonts w:cs="Arial"/>
                <w:b w:val="0"/>
                <w:color w:val="000000"/>
                <w:sz w:val="18"/>
                <w:szCs w:val="18"/>
              </w:rPr>
              <w:t>0</w:t>
            </w:r>
          </w:p>
        </w:tc>
        <w:tc>
          <w:tcPr>
            <w:tcW w:w="1787" w:type="dxa"/>
            <w:noWrap/>
          </w:tcPr>
          <w:p w14:paraId="2D8F76D0" w14:textId="73E4DE68" w:rsidR="007017F5" w:rsidRPr="00550C91" w:rsidRDefault="00156120" w:rsidP="00156120">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Pr>
                <w:rFonts w:cs="Arial"/>
                <w:color w:val="000000"/>
                <w:sz w:val="18"/>
                <w:szCs w:val="18"/>
              </w:rPr>
              <w:t>11</w:t>
            </w:r>
            <w:r w:rsidR="007017F5" w:rsidRPr="00550C91">
              <w:rPr>
                <w:rFonts w:cs="Arial"/>
                <w:color w:val="000000"/>
                <w:sz w:val="18"/>
                <w:szCs w:val="18"/>
              </w:rPr>
              <w:t>/</w:t>
            </w:r>
            <w:r w:rsidR="00642536">
              <w:rPr>
                <w:rFonts w:cs="Arial"/>
                <w:color w:val="000000"/>
                <w:sz w:val="18"/>
                <w:szCs w:val="18"/>
              </w:rPr>
              <w:t>Nov</w:t>
            </w:r>
            <w:r w:rsidR="007017F5" w:rsidRPr="00550C91">
              <w:rPr>
                <w:rFonts w:cs="Arial"/>
                <w:color w:val="000000"/>
                <w:sz w:val="18"/>
                <w:szCs w:val="18"/>
              </w:rPr>
              <w:t>/2014</w:t>
            </w:r>
          </w:p>
        </w:tc>
        <w:tc>
          <w:tcPr>
            <w:tcW w:w="2156" w:type="dxa"/>
            <w:noWrap/>
          </w:tcPr>
          <w:p w14:paraId="73CDDE14" w14:textId="13E7D107" w:rsidR="007017F5" w:rsidRPr="00550C91" w:rsidRDefault="00642536" w:rsidP="00341DC7">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sidRPr="00550C91">
              <w:rPr>
                <w:rFonts w:cs="Arial"/>
                <w:color w:val="000000"/>
                <w:sz w:val="18"/>
                <w:szCs w:val="18"/>
              </w:rPr>
              <w:t>Annapurna Ramala</w:t>
            </w:r>
          </w:p>
        </w:tc>
        <w:tc>
          <w:tcPr>
            <w:tcW w:w="4458" w:type="dxa"/>
            <w:noWrap/>
          </w:tcPr>
          <w:p w14:paraId="3BCDA146" w14:textId="6B64BE55" w:rsidR="007017F5" w:rsidRPr="00550C91" w:rsidRDefault="007017F5" w:rsidP="00341DC7">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p>
        </w:tc>
      </w:tr>
      <w:tr w:rsidR="007017F5" w:rsidRPr="00550C91" w14:paraId="0C8DEB4D" w14:textId="77777777" w:rsidTr="00341DC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tcPr>
          <w:p w14:paraId="4A98C616" w14:textId="758616F3" w:rsidR="007017F5" w:rsidRPr="00550C91" w:rsidRDefault="003900F8" w:rsidP="006F1E03">
            <w:pPr>
              <w:rPr>
                <w:rFonts w:cs="Arial"/>
                <w:b w:val="0"/>
                <w:color w:val="000000"/>
                <w:sz w:val="18"/>
                <w:szCs w:val="18"/>
              </w:rPr>
            </w:pPr>
            <w:r w:rsidRPr="00550C91">
              <w:rPr>
                <w:rFonts w:cs="Arial"/>
                <w:b w:val="0"/>
                <w:color w:val="000000"/>
                <w:sz w:val="18"/>
                <w:szCs w:val="18"/>
              </w:rPr>
              <w:t>R.01.</w:t>
            </w:r>
            <w:r w:rsidR="00156120">
              <w:rPr>
                <w:rFonts w:cs="Arial"/>
                <w:b w:val="0"/>
                <w:color w:val="000000"/>
                <w:sz w:val="18"/>
                <w:szCs w:val="18"/>
              </w:rPr>
              <w:t>0</w:t>
            </w:r>
            <w:r w:rsidRPr="00550C91">
              <w:rPr>
                <w:rFonts w:cs="Arial"/>
                <w:b w:val="0"/>
                <w:color w:val="000000"/>
                <w:sz w:val="18"/>
                <w:szCs w:val="18"/>
              </w:rPr>
              <w:t>0</w:t>
            </w:r>
          </w:p>
        </w:tc>
        <w:tc>
          <w:tcPr>
            <w:tcW w:w="1787" w:type="dxa"/>
            <w:noWrap/>
          </w:tcPr>
          <w:p w14:paraId="61F4157A" w14:textId="74C3CEBA" w:rsidR="007017F5" w:rsidRPr="00550C91" w:rsidRDefault="00156120" w:rsidP="00B11CD4">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11</w:t>
            </w:r>
            <w:r w:rsidRPr="00550C91">
              <w:rPr>
                <w:rFonts w:cs="Arial"/>
                <w:color w:val="000000"/>
                <w:sz w:val="18"/>
                <w:szCs w:val="18"/>
              </w:rPr>
              <w:t>/</w:t>
            </w:r>
            <w:r>
              <w:rPr>
                <w:rFonts w:cs="Arial"/>
                <w:color w:val="000000"/>
                <w:sz w:val="18"/>
                <w:szCs w:val="18"/>
              </w:rPr>
              <w:t>Nov</w:t>
            </w:r>
            <w:r w:rsidRPr="00550C91">
              <w:rPr>
                <w:rFonts w:cs="Arial"/>
                <w:color w:val="000000"/>
                <w:sz w:val="18"/>
                <w:szCs w:val="18"/>
              </w:rPr>
              <w:t>/2014</w:t>
            </w:r>
          </w:p>
        </w:tc>
        <w:tc>
          <w:tcPr>
            <w:tcW w:w="2156" w:type="dxa"/>
            <w:noWrap/>
          </w:tcPr>
          <w:p w14:paraId="6BE8E134" w14:textId="4BEBA194" w:rsidR="007017F5" w:rsidRPr="00550C91" w:rsidRDefault="00642536" w:rsidP="00341DC7">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Bhavya N</w:t>
            </w:r>
          </w:p>
        </w:tc>
        <w:tc>
          <w:tcPr>
            <w:tcW w:w="4458" w:type="dxa"/>
            <w:noWrap/>
          </w:tcPr>
          <w:p w14:paraId="601479B4" w14:textId="762B04D1" w:rsidR="007017F5" w:rsidRPr="00550C91" w:rsidRDefault="007017F5" w:rsidP="00341DC7">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p>
        </w:tc>
      </w:tr>
      <w:tr w:rsidR="00D65C9A" w:rsidRPr="00550C91" w14:paraId="09B60ED9" w14:textId="77777777" w:rsidTr="00341DC7">
        <w:trPr>
          <w:cnfStyle w:val="000000010000" w:firstRow="0" w:lastRow="0" w:firstColumn="0" w:lastColumn="0" w:oddVBand="0" w:evenVBand="0" w:oddHBand="0" w:evenHBand="1"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tcPr>
          <w:p w14:paraId="3B889495" w14:textId="7CDBD077" w:rsidR="00D65C9A" w:rsidRPr="00550C91" w:rsidRDefault="00D65C9A" w:rsidP="00642536">
            <w:pPr>
              <w:rPr>
                <w:rFonts w:cs="Arial"/>
                <w:b w:val="0"/>
                <w:color w:val="000000"/>
                <w:sz w:val="18"/>
                <w:szCs w:val="18"/>
              </w:rPr>
            </w:pPr>
            <w:r w:rsidRPr="00550C91">
              <w:rPr>
                <w:rFonts w:cs="Arial"/>
                <w:b w:val="0"/>
                <w:color w:val="000000"/>
                <w:sz w:val="18"/>
                <w:szCs w:val="18"/>
              </w:rPr>
              <w:t>R.01.</w:t>
            </w:r>
            <w:r w:rsidR="00156120">
              <w:rPr>
                <w:rFonts w:cs="Arial"/>
                <w:b w:val="0"/>
                <w:color w:val="000000"/>
                <w:sz w:val="18"/>
                <w:szCs w:val="18"/>
              </w:rPr>
              <w:t>0</w:t>
            </w:r>
            <w:r w:rsidRPr="00550C91">
              <w:rPr>
                <w:rFonts w:cs="Arial"/>
                <w:b w:val="0"/>
                <w:color w:val="000000"/>
                <w:sz w:val="18"/>
                <w:szCs w:val="18"/>
              </w:rPr>
              <w:t>0</w:t>
            </w:r>
          </w:p>
        </w:tc>
        <w:tc>
          <w:tcPr>
            <w:tcW w:w="1787" w:type="dxa"/>
            <w:noWrap/>
          </w:tcPr>
          <w:p w14:paraId="01B8E708" w14:textId="769499D5" w:rsidR="00D65C9A" w:rsidRPr="00550C91" w:rsidRDefault="00156120" w:rsidP="00B11CD4">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Pr>
                <w:rFonts w:cs="Arial"/>
                <w:color w:val="000000"/>
                <w:sz w:val="18"/>
                <w:szCs w:val="18"/>
              </w:rPr>
              <w:t>11</w:t>
            </w:r>
            <w:r w:rsidRPr="00550C91">
              <w:rPr>
                <w:rFonts w:cs="Arial"/>
                <w:color w:val="000000"/>
                <w:sz w:val="18"/>
                <w:szCs w:val="18"/>
              </w:rPr>
              <w:t>/</w:t>
            </w:r>
            <w:r>
              <w:rPr>
                <w:rFonts w:cs="Arial"/>
                <w:color w:val="000000"/>
                <w:sz w:val="18"/>
                <w:szCs w:val="18"/>
              </w:rPr>
              <w:t>Nov</w:t>
            </w:r>
            <w:r w:rsidRPr="00550C91">
              <w:rPr>
                <w:rFonts w:cs="Arial"/>
                <w:color w:val="000000"/>
                <w:sz w:val="18"/>
                <w:szCs w:val="18"/>
              </w:rPr>
              <w:t>/2014</w:t>
            </w:r>
          </w:p>
        </w:tc>
        <w:tc>
          <w:tcPr>
            <w:tcW w:w="2156" w:type="dxa"/>
            <w:noWrap/>
          </w:tcPr>
          <w:p w14:paraId="2D83DBA6" w14:textId="41A0ABCD" w:rsidR="00D65C9A" w:rsidRPr="00550C91" w:rsidRDefault="00642536" w:rsidP="00642536">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Pr>
                <w:rFonts w:cs="Arial"/>
                <w:color w:val="000000"/>
                <w:sz w:val="18"/>
                <w:szCs w:val="18"/>
              </w:rPr>
              <w:t>Walid Hbeika</w:t>
            </w:r>
          </w:p>
        </w:tc>
        <w:tc>
          <w:tcPr>
            <w:tcW w:w="4458" w:type="dxa"/>
            <w:noWrap/>
          </w:tcPr>
          <w:p w14:paraId="368E3C8F" w14:textId="733C94F2" w:rsidR="00D65C9A" w:rsidRPr="00550C91" w:rsidRDefault="00D65C9A" w:rsidP="00D65C9A">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p>
        </w:tc>
      </w:tr>
      <w:tr w:rsidR="00D65C9A" w:rsidRPr="00550C91" w14:paraId="24635F30" w14:textId="77777777" w:rsidTr="00642536">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tcPr>
          <w:p w14:paraId="28644698" w14:textId="07776348" w:rsidR="00D65C9A" w:rsidRPr="00550C91" w:rsidRDefault="001C7D65" w:rsidP="001C7D65">
            <w:pPr>
              <w:rPr>
                <w:rFonts w:cs="Arial"/>
                <w:b w:val="0"/>
                <w:color w:val="000000"/>
                <w:sz w:val="18"/>
                <w:szCs w:val="18"/>
              </w:rPr>
            </w:pPr>
            <w:r w:rsidRPr="00550C91">
              <w:rPr>
                <w:rFonts w:cs="Arial"/>
                <w:b w:val="0"/>
                <w:color w:val="000000"/>
                <w:sz w:val="18"/>
                <w:szCs w:val="18"/>
              </w:rPr>
              <w:t>R.01.</w:t>
            </w:r>
            <w:r w:rsidR="00156120">
              <w:rPr>
                <w:rFonts w:cs="Arial"/>
                <w:b w:val="0"/>
                <w:color w:val="000000"/>
                <w:sz w:val="18"/>
                <w:szCs w:val="18"/>
              </w:rPr>
              <w:t>0</w:t>
            </w:r>
            <w:r w:rsidRPr="00550C91">
              <w:rPr>
                <w:rFonts w:cs="Arial"/>
                <w:b w:val="0"/>
                <w:color w:val="000000"/>
                <w:sz w:val="18"/>
                <w:szCs w:val="18"/>
              </w:rPr>
              <w:t>0</w:t>
            </w:r>
          </w:p>
        </w:tc>
        <w:tc>
          <w:tcPr>
            <w:tcW w:w="1787" w:type="dxa"/>
            <w:noWrap/>
          </w:tcPr>
          <w:p w14:paraId="29F4EBB1" w14:textId="1A6817C8" w:rsidR="00D65C9A" w:rsidRPr="00550C91" w:rsidRDefault="00156120"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11</w:t>
            </w:r>
            <w:r w:rsidRPr="00550C91">
              <w:rPr>
                <w:rFonts w:cs="Arial"/>
                <w:color w:val="000000"/>
                <w:sz w:val="18"/>
                <w:szCs w:val="18"/>
              </w:rPr>
              <w:t>/</w:t>
            </w:r>
            <w:r>
              <w:rPr>
                <w:rFonts w:cs="Arial"/>
                <w:color w:val="000000"/>
                <w:sz w:val="18"/>
                <w:szCs w:val="18"/>
              </w:rPr>
              <w:t>Nov</w:t>
            </w:r>
            <w:r w:rsidRPr="00550C91">
              <w:rPr>
                <w:rFonts w:cs="Arial"/>
                <w:color w:val="000000"/>
                <w:sz w:val="18"/>
                <w:szCs w:val="18"/>
              </w:rPr>
              <w:t>/2014</w:t>
            </w:r>
          </w:p>
        </w:tc>
        <w:tc>
          <w:tcPr>
            <w:tcW w:w="2156" w:type="dxa"/>
            <w:noWrap/>
            <w:hideMark/>
          </w:tcPr>
          <w:p w14:paraId="3402C12A" w14:textId="64884F97" w:rsidR="00D65C9A" w:rsidRPr="00550C91" w:rsidRDefault="001C7D65"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Pr>
                <w:rFonts w:cs="Arial"/>
                <w:color w:val="000000"/>
                <w:sz w:val="18"/>
                <w:szCs w:val="18"/>
              </w:rPr>
              <w:t>Andrea Simonini</w:t>
            </w:r>
          </w:p>
        </w:tc>
        <w:tc>
          <w:tcPr>
            <w:tcW w:w="4458" w:type="dxa"/>
            <w:noWrap/>
            <w:hideMark/>
          </w:tcPr>
          <w:p w14:paraId="68B93642" w14:textId="77777777" w:rsidR="00D65C9A" w:rsidRPr="00550C91" w:rsidRDefault="00D65C9A"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550C91">
              <w:rPr>
                <w:rFonts w:cs="Arial"/>
                <w:color w:val="000000"/>
                <w:sz w:val="18"/>
                <w:szCs w:val="18"/>
              </w:rPr>
              <w:t> </w:t>
            </w:r>
          </w:p>
        </w:tc>
      </w:tr>
      <w:tr w:rsidR="00D65C9A" w:rsidRPr="00550C91" w14:paraId="37CD3449" w14:textId="77777777" w:rsidTr="00341DC7">
        <w:trPr>
          <w:cnfStyle w:val="000000010000" w:firstRow="0" w:lastRow="0" w:firstColumn="0" w:lastColumn="0" w:oddVBand="0" w:evenVBand="0" w:oddHBand="0" w:evenHBand="1"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hideMark/>
          </w:tcPr>
          <w:p w14:paraId="13478CC8" w14:textId="77777777" w:rsidR="00D65C9A" w:rsidRPr="00550C91" w:rsidRDefault="00D65C9A" w:rsidP="00D65C9A">
            <w:pPr>
              <w:rPr>
                <w:rFonts w:cs="Arial"/>
                <w:b w:val="0"/>
                <w:color w:val="000000"/>
                <w:sz w:val="18"/>
                <w:szCs w:val="18"/>
              </w:rPr>
            </w:pPr>
            <w:r w:rsidRPr="00550C91">
              <w:rPr>
                <w:rFonts w:cs="Arial"/>
                <w:b w:val="0"/>
                <w:color w:val="000000"/>
                <w:sz w:val="18"/>
                <w:szCs w:val="18"/>
              </w:rPr>
              <w:t> </w:t>
            </w:r>
          </w:p>
        </w:tc>
        <w:tc>
          <w:tcPr>
            <w:tcW w:w="1787" w:type="dxa"/>
            <w:noWrap/>
            <w:hideMark/>
          </w:tcPr>
          <w:p w14:paraId="3AF08E0D" w14:textId="77777777" w:rsidR="00D65C9A" w:rsidRPr="00550C91" w:rsidRDefault="00D65C9A" w:rsidP="00D65C9A">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sidRPr="00550C91">
              <w:rPr>
                <w:rFonts w:cs="Arial"/>
                <w:color w:val="000000"/>
                <w:sz w:val="18"/>
                <w:szCs w:val="18"/>
              </w:rPr>
              <w:t> </w:t>
            </w:r>
          </w:p>
        </w:tc>
        <w:tc>
          <w:tcPr>
            <w:tcW w:w="2156" w:type="dxa"/>
            <w:noWrap/>
            <w:hideMark/>
          </w:tcPr>
          <w:p w14:paraId="398667CF" w14:textId="77777777" w:rsidR="00D65C9A" w:rsidRPr="00550C91" w:rsidRDefault="00D65C9A" w:rsidP="00D65C9A">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sidRPr="00550C91">
              <w:rPr>
                <w:rFonts w:cs="Arial"/>
                <w:color w:val="000000"/>
                <w:sz w:val="18"/>
                <w:szCs w:val="18"/>
              </w:rPr>
              <w:t> </w:t>
            </w:r>
          </w:p>
        </w:tc>
        <w:tc>
          <w:tcPr>
            <w:tcW w:w="4458" w:type="dxa"/>
            <w:noWrap/>
            <w:hideMark/>
          </w:tcPr>
          <w:p w14:paraId="744936EE" w14:textId="77777777" w:rsidR="00D65C9A" w:rsidRPr="00550C91" w:rsidRDefault="00D65C9A" w:rsidP="00D65C9A">
            <w:pPr>
              <w:cnfStyle w:val="000000010000" w:firstRow="0" w:lastRow="0" w:firstColumn="0" w:lastColumn="0" w:oddVBand="0" w:evenVBand="0" w:oddHBand="0" w:evenHBand="1" w:firstRowFirstColumn="0" w:firstRowLastColumn="0" w:lastRowFirstColumn="0" w:lastRowLastColumn="0"/>
              <w:rPr>
                <w:rFonts w:cs="Arial"/>
                <w:color w:val="000000"/>
                <w:sz w:val="18"/>
                <w:szCs w:val="18"/>
              </w:rPr>
            </w:pPr>
            <w:r w:rsidRPr="00550C91">
              <w:rPr>
                <w:rFonts w:cs="Arial"/>
                <w:color w:val="000000"/>
                <w:sz w:val="18"/>
                <w:szCs w:val="18"/>
              </w:rPr>
              <w:t> </w:t>
            </w:r>
          </w:p>
        </w:tc>
      </w:tr>
      <w:tr w:rsidR="00D65C9A" w:rsidRPr="00550C91" w14:paraId="6F4AD334" w14:textId="77777777" w:rsidTr="00341DC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62" w:type="dxa"/>
            <w:noWrap/>
            <w:hideMark/>
          </w:tcPr>
          <w:p w14:paraId="565B96AE" w14:textId="77777777" w:rsidR="00D65C9A" w:rsidRPr="00550C91" w:rsidRDefault="00D65C9A" w:rsidP="00D65C9A">
            <w:pPr>
              <w:rPr>
                <w:rFonts w:cs="Arial"/>
                <w:b w:val="0"/>
                <w:color w:val="000000"/>
                <w:sz w:val="18"/>
                <w:szCs w:val="18"/>
              </w:rPr>
            </w:pPr>
            <w:r w:rsidRPr="00550C91">
              <w:rPr>
                <w:rFonts w:cs="Arial"/>
                <w:b w:val="0"/>
                <w:color w:val="000000"/>
                <w:sz w:val="18"/>
                <w:szCs w:val="18"/>
              </w:rPr>
              <w:t> </w:t>
            </w:r>
          </w:p>
        </w:tc>
        <w:tc>
          <w:tcPr>
            <w:tcW w:w="1787" w:type="dxa"/>
            <w:noWrap/>
            <w:hideMark/>
          </w:tcPr>
          <w:p w14:paraId="12B079F7" w14:textId="77777777" w:rsidR="00D65C9A" w:rsidRPr="00550C91" w:rsidRDefault="00D65C9A"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550C91">
              <w:rPr>
                <w:rFonts w:cs="Arial"/>
                <w:color w:val="000000"/>
                <w:sz w:val="18"/>
                <w:szCs w:val="18"/>
              </w:rPr>
              <w:t> </w:t>
            </w:r>
          </w:p>
        </w:tc>
        <w:tc>
          <w:tcPr>
            <w:tcW w:w="2156" w:type="dxa"/>
            <w:noWrap/>
            <w:hideMark/>
          </w:tcPr>
          <w:p w14:paraId="1743A9A9" w14:textId="77777777" w:rsidR="00D65C9A" w:rsidRPr="00550C91" w:rsidRDefault="00D65C9A"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550C91">
              <w:rPr>
                <w:rFonts w:cs="Arial"/>
                <w:color w:val="000000"/>
                <w:sz w:val="18"/>
                <w:szCs w:val="18"/>
              </w:rPr>
              <w:t> </w:t>
            </w:r>
          </w:p>
        </w:tc>
        <w:tc>
          <w:tcPr>
            <w:tcW w:w="4458" w:type="dxa"/>
            <w:noWrap/>
            <w:hideMark/>
          </w:tcPr>
          <w:p w14:paraId="19D08353" w14:textId="77777777" w:rsidR="00D65C9A" w:rsidRPr="00550C91" w:rsidRDefault="00D65C9A" w:rsidP="00D65C9A">
            <w:pPr>
              <w:cnfStyle w:val="000000100000" w:firstRow="0" w:lastRow="0" w:firstColumn="0" w:lastColumn="0" w:oddVBand="0" w:evenVBand="0" w:oddHBand="1" w:evenHBand="0" w:firstRowFirstColumn="0" w:firstRowLastColumn="0" w:lastRowFirstColumn="0" w:lastRowLastColumn="0"/>
              <w:rPr>
                <w:rFonts w:cs="Arial"/>
                <w:color w:val="000000"/>
                <w:sz w:val="18"/>
                <w:szCs w:val="18"/>
              </w:rPr>
            </w:pPr>
            <w:r w:rsidRPr="00550C91">
              <w:rPr>
                <w:rFonts w:cs="Arial"/>
                <w:color w:val="000000"/>
                <w:sz w:val="18"/>
                <w:szCs w:val="18"/>
              </w:rPr>
              <w:t> </w:t>
            </w:r>
          </w:p>
        </w:tc>
      </w:tr>
    </w:tbl>
    <w:p w14:paraId="249559BE" w14:textId="77777777" w:rsidR="007017F5" w:rsidRPr="00550C91" w:rsidRDefault="007017F5" w:rsidP="007017F5">
      <w:pPr>
        <w:pStyle w:val="Header"/>
        <w:tabs>
          <w:tab w:val="clear" w:pos="4320"/>
          <w:tab w:val="clear" w:pos="8640"/>
        </w:tabs>
        <w:rPr>
          <w:rStyle w:val="URL"/>
          <w:rFonts w:cs="Arial"/>
          <w:b w:val="0"/>
        </w:rPr>
      </w:pPr>
    </w:p>
    <w:p w14:paraId="10A09E93" w14:textId="77777777" w:rsidR="007017F5" w:rsidRPr="00550C91" w:rsidRDefault="007017F5">
      <w:pPr>
        <w:spacing w:before="0" w:after="0"/>
        <w:rPr>
          <w:rStyle w:val="URL"/>
        </w:rPr>
      </w:pPr>
    </w:p>
    <w:p w14:paraId="7CF02AFD" w14:textId="77777777" w:rsidR="007017F5" w:rsidRPr="00550C91" w:rsidRDefault="007017F5">
      <w:pPr>
        <w:spacing w:before="0" w:after="0"/>
        <w:rPr>
          <w:rStyle w:val="URL"/>
        </w:rPr>
      </w:pPr>
    </w:p>
    <w:p w14:paraId="24AE37F4" w14:textId="77777777" w:rsidR="007017F5" w:rsidRPr="00550C91" w:rsidRDefault="007017F5">
      <w:pPr>
        <w:spacing w:before="0" w:after="0"/>
        <w:rPr>
          <w:rStyle w:val="URL"/>
        </w:rPr>
      </w:pPr>
    </w:p>
    <w:p w14:paraId="4AA551D9" w14:textId="77777777" w:rsidR="007017F5" w:rsidRPr="00550C91" w:rsidRDefault="007017F5">
      <w:pPr>
        <w:spacing w:before="0" w:after="0"/>
        <w:rPr>
          <w:rStyle w:val="URL"/>
        </w:rPr>
      </w:pPr>
    </w:p>
    <w:p w14:paraId="4341D33D" w14:textId="77777777" w:rsidR="007017F5" w:rsidRPr="00550C91" w:rsidRDefault="007017F5">
      <w:pPr>
        <w:spacing w:before="0" w:after="0"/>
        <w:rPr>
          <w:rStyle w:val="URL"/>
        </w:rPr>
      </w:pPr>
    </w:p>
    <w:p w14:paraId="4F51AA18" w14:textId="77777777" w:rsidR="007017F5" w:rsidRPr="00550C91" w:rsidRDefault="007017F5">
      <w:pPr>
        <w:spacing w:before="0" w:after="0"/>
        <w:rPr>
          <w:rStyle w:val="URL"/>
        </w:rPr>
      </w:pPr>
    </w:p>
    <w:p w14:paraId="0AF739E2" w14:textId="77777777" w:rsidR="007017F5" w:rsidRPr="00550C91" w:rsidRDefault="007017F5">
      <w:pPr>
        <w:spacing w:before="0" w:after="0"/>
        <w:rPr>
          <w:rStyle w:val="URL"/>
        </w:rPr>
      </w:pPr>
    </w:p>
    <w:p w14:paraId="49743A70" w14:textId="77777777" w:rsidR="007017F5" w:rsidRPr="00550C91" w:rsidRDefault="007017F5">
      <w:pPr>
        <w:spacing w:before="0" w:after="0"/>
        <w:rPr>
          <w:rStyle w:val="URL"/>
        </w:rPr>
      </w:pPr>
    </w:p>
    <w:p w14:paraId="0AF2C264" w14:textId="77777777" w:rsidR="007017F5" w:rsidRPr="00550C91" w:rsidRDefault="007017F5">
      <w:pPr>
        <w:spacing w:before="0" w:after="0"/>
        <w:rPr>
          <w:rStyle w:val="URL"/>
        </w:rPr>
      </w:pPr>
    </w:p>
    <w:p w14:paraId="1E1838CB" w14:textId="77777777" w:rsidR="007017F5" w:rsidRPr="00550C91" w:rsidRDefault="007017F5">
      <w:pPr>
        <w:spacing w:before="0" w:after="0"/>
        <w:rPr>
          <w:rStyle w:val="URL"/>
        </w:rPr>
      </w:pPr>
    </w:p>
    <w:p w14:paraId="22477BA5" w14:textId="77777777" w:rsidR="007017F5" w:rsidRPr="00550C91" w:rsidRDefault="007017F5">
      <w:pPr>
        <w:spacing w:before="0" w:after="0"/>
        <w:rPr>
          <w:rStyle w:val="URL"/>
        </w:rPr>
      </w:pPr>
    </w:p>
    <w:p w14:paraId="2B5F2FC0" w14:textId="77777777" w:rsidR="007017F5" w:rsidRPr="00550C91" w:rsidRDefault="007017F5">
      <w:pPr>
        <w:spacing w:before="0" w:after="0"/>
        <w:rPr>
          <w:rStyle w:val="URL"/>
        </w:rPr>
      </w:pPr>
    </w:p>
    <w:p w14:paraId="7DB7A52C" w14:textId="77777777" w:rsidR="007017F5" w:rsidRPr="00550C91" w:rsidRDefault="007017F5">
      <w:pPr>
        <w:spacing w:before="0" w:after="0"/>
        <w:rPr>
          <w:rStyle w:val="URL"/>
        </w:rPr>
      </w:pPr>
    </w:p>
    <w:p w14:paraId="094893AE" w14:textId="77777777" w:rsidR="007017F5" w:rsidRPr="00550C91" w:rsidRDefault="007017F5">
      <w:pPr>
        <w:spacing w:before="0" w:after="0"/>
        <w:rPr>
          <w:rStyle w:val="URL"/>
        </w:rPr>
      </w:pPr>
    </w:p>
    <w:p w14:paraId="40563614" w14:textId="77777777" w:rsidR="007017F5" w:rsidRPr="00550C91" w:rsidRDefault="007017F5">
      <w:pPr>
        <w:spacing w:before="0" w:after="0"/>
        <w:rPr>
          <w:rStyle w:val="URL"/>
        </w:rPr>
      </w:pPr>
    </w:p>
    <w:p w14:paraId="46657C20" w14:textId="77777777" w:rsidR="007017F5" w:rsidRPr="00550C91" w:rsidRDefault="007017F5">
      <w:pPr>
        <w:spacing w:before="0" w:after="0"/>
        <w:rPr>
          <w:rStyle w:val="URL"/>
        </w:rPr>
      </w:pPr>
      <w:r w:rsidRPr="00550C91">
        <w:rPr>
          <w:rStyle w:val="URL"/>
        </w:rPr>
        <w:br w:type="page"/>
      </w:r>
    </w:p>
    <w:p w14:paraId="3E57AFD1" w14:textId="77777777" w:rsidR="007017F5" w:rsidRPr="00550C91" w:rsidRDefault="007017F5">
      <w:pPr>
        <w:spacing w:before="0" w:after="0"/>
        <w:rPr>
          <w:rStyle w:val="URL"/>
        </w:rPr>
      </w:pPr>
    </w:p>
    <w:p w14:paraId="1B7F346C" w14:textId="77777777" w:rsidR="00D06741" w:rsidRDefault="006B4FF7" w:rsidP="000E41C1">
      <w:pPr>
        <w:pStyle w:val="TOCHeading"/>
        <w:outlineLvl w:val="0"/>
        <w:rPr>
          <w:noProof/>
        </w:rPr>
      </w:pPr>
      <w:bookmarkStart w:id="2" w:name="ContentsTitle"/>
      <w:r w:rsidRPr="00550C91">
        <w:t>Contents</w:t>
      </w:r>
      <w:bookmarkEnd w:id="2"/>
      <w:r w:rsidR="001A1111" w:rsidRPr="00550C91">
        <w:fldChar w:fldCharType="begin"/>
      </w:r>
      <w:r w:rsidR="00361A50" w:rsidRPr="00550C91">
        <w:instrText xml:space="preserve"> TOC \o "1-3" \h \z \t "Head1Anywhere,2,h1_Head1,2,h2_Head2,3,h3_Head3,4,Chapter:Appendix,1,Chapter:Other,1" </w:instrText>
      </w:r>
      <w:r w:rsidR="001A1111" w:rsidRPr="00550C91">
        <w:fldChar w:fldCharType="separate"/>
      </w:r>
    </w:p>
    <w:p w14:paraId="7A0AD9F7" w14:textId="77777777" w:rsidR="00D06741" w:rsidRDefault="00481F9A">
      <w:pPr>
        <w:pStyle w:val="TOC1"/>
        <w:rPr>
          <w:rFonts w:asciiTheme="minorHAnsi" w:hAnsiTheme="minorHAnsi" w:cstheme="minorBidi"/>
          <w:noProof/>
          <w:sz w:val="22"/>
          <w:szCs w:val="22"/>
        </w:rPr>
      </w:pPr>
      <w:hyperlink w:anchor="_Toc403409984" w:history="1">
        <w:r w:rsidR="00D06741" w:rsidRPr="00F650CC">
          <w:rPr>
            <w:rStyle w:val="Hyperlink"/>
            <w:noProof/>
          </w:rPr>
          <w:t>Introduction</w:t>
        </w:r>
        <w:r w:rsidR="00D06741">
          <w:rPr>
            <w:noProof/>
            <w:webHidden/>
          </w:rPr>
          <w:tab/>
        </w:r>
        <w:r w:rsidR="00D06741">
          <w:rPr>
            <w:noProof/>
            <w:webHidden/>
          </w:rPr>
          <w:fldChar w:fldCharType="begin"/>
        </w:r>
        <w:r w:rsidR="00D06741">
          <w:rPr>
            <w:noProof/>
            <w:webHidden/>
          </w:rPr>
          <w:instrText xml:space="preserve"> PAGEREF _Toc403409984 \h </w:instrText>
        </w:r>
        <w:r w:rsidR="00D06741">
          <w:rPr>
            <w:noProof/>
            <w:webHidden/>
          </w:rPr>
        </w:r>
        <w:r w:rsidR="00D06741">
          <w:rPr>
            <w:noProof/>
            <w:webHidden/>
          </w:rPr>
          <w:fldChar w:fldCharType="separate"/>
        </w:r>
        <w:r w:rsidR="00D06741">
          <w:rPr>
            <w:noProof/>
            <w:webHidden/>
          </w:rPr>
          <w:t>8</w:t>
        </w:r>
        <w:r w:rsidR="00D06741">
          <w:rPr>
            <w:noProof/>
            <w:webHidden/>
          </w:rPr>
          <w:fldChar w:fldCharType="end"/>
        </w:r>
      </w:hyperlink>
    </w:p>
    <w:p w14:paraId="0D58C48E" w14:textId="77777777" w:rsidR="00D06741" w:rsidRDefault="00481F9A">
      <w:pPr>
        <w:pStyle w:val="TOC2"/>
        <w:rPr>
          <w:rFonts w:asciiTheme="minorHAnsi" w:hAnsiTheme="minorHAnsi" w:cstheme="minorBidi"/>
          <w:noProof/>
          <w:sz w:val="22"/>
          <w:szCs w:val="22"/>
        </w:rPr>
      </w:pPr>
      <w:hyperlink w:anchor="_Toc403409985" w:history="1">
        <w:r w:rsidR="00D06741" w:rsidRPr="00F650CC">
          <w:rPr>
            <w:rStyle w:val="Hyperlink"/>
            <w:noProof/>
          </w:rPr>
          <w:t>System requirements</w:t>
        </w:r>
        <w:r w:rsidR="00D06741">
          <w:rPr>
            <w:noProof/>
            <w:webHidden/>
          </w:rPr>
          <w:tab/>
        </w:r>
        <w:r w:rsidR="00D06741">
          <w:rPr>
            <w:noProof/>
            <w:webHidden/>
          </w:rPr>
          <w:fldChar w:fldCharType="begin"/>
        </w:r>
        <w:r w:rsidR="00D06741">
          <w:rPr>
            <w:noProof/>
            <w:webHidden/>
          </w:rPr>
          <w:instrText xml:space="preserve"> PAGEREF _Toc403409985 \h </w:instrText>
        </w:r>
        <w:r w:rsidR="00D06741">
          <w:rPr>
            <w:noProof/>
            <w:webHidden/>
          </w:rPr>
        </w:r>
        <w:r w:rsidR="00D06741">
          <w:rPr>
            <w:noProof/>
            <w:webHidden/>
          </w:rPr>
          <w:fldChar w:fldCharType="separate"/>
        </w:r>
        <w:r w:rsidR="00D06741">
          <w:rPr>
            <w:noProof/>
            <w:webHidden/>
          </w:rPr>
          <w:t>9</w:t>
        </w:r>
        <w:r w:rsidR="00D06741">
          <w:rPr>
            <w:noProof/>
            <w:webHidden/>
          </w:rPr>
          <w:fldChar w:fldCharType="end"/>
        </w:r>
      </w:hyperlink>
    </w:p>
    <w:p w14:paraId="21793DC0" w14:textId="77777777" w:rsidR="00D06741" w:rsidRDefault="00481F9A">
      <w:pPr>
        <w:pStyle w:val="TOC3"/>
        <w:rPr>
          <w:rFonts w:asciiTheme="minorHAnsi" w:hAnsiTheme="minorHAnsi" w:cstheme="minorBidi"/>
          <w:noProof/>
          <w:sz w:val="22"/>
          <w:szCs w:val="22"/>
        </w:rPr>
      </w:pPr>
      <w:hyperlink w:anchor="_Toc403409986" w:history="1">
        <w:r w:rsidR="00D06741" w:rsidRPr="00F650CC">
          <w:rPr>
            <w:rStyle w:val="Hyperlink"/>
            <w:noProof/>
          </w:rPr>
          <w:t>Software components</w:t>
        </w:r>
        <w:r w:rsidR="00D06741">
          <w:rPr>
            <w:noProof/>
            <w:webHidden/>
          </w:rPr>
          <w:tab/>
        </w:r>
        <w:r w:rsidR="00D06741">
          <w:rPr>
            <w:noProof/>
            <w:webHidden/>
          </w:rPr>
          <w:fldChar w:fldCharType="begin"/>
        </w:r>
        <w:r w:rsidR="00D06741">
          <w:rPr>
            <w:noProof/>
            <w:webHidden/>
          </w:rPr>
          <w:instrText xml:space="preserve"> PAGEREF _Toc403409986 \h </w:instrText>
        </w:r>
        <w:r w:rsidR="00D06741">
          <w:rPr>
            <w:noProof/>
            <w:webHidden/>
          </w:rPr>
        </w:r>
        <w:r w:rsidR="00D06741">
          <w:rPr>
            <w:noProof/>
            <w:webHidden/>
          </w:rPr>
          <w:fldChar w:fldCharType="separate"/>
        </w:r>
        <w:r w:rsidR="00D06741">
          <w:rPr>
            <w:noProof/>
            <w:webHidden/>
          </w:rPr>
          <w:t>9</w:t>
        </w:r>
        <w:r w:rsidR="00D06741">
          <w:rPr>
            <w:noProof/>
            <w:webHidden/>
          </w:rPr>
          <w:fldChar w:fldCharType="end"/>
        </w:r>
      </w:hyperlink>
    </w:p>
    <w:p w14:paraId="4342B123" w14:textId="77777777" w:rsidR="00D06741" w:rsidRDefault="00481F9A">
      <w:pPr>
        <w:pStyle w:val="TOC3"/>
        <w:rPr>
          <w:rFonts w:asciiTheme="minorHAnsi" w:hAnsiTheme="minorHAnsi" w:cstheme="minorBidi"/>
          <w:noProof/>
          <w:sz w:val="22"/>
          <w:szCs w:val="22"/>
        </w:rPr>
      </w:pPr>
      <w:hyperlink w:anchor="_Toc403409987" w:history="1">
        <w:r w:rsidR="00D06741" w:rsidRPr="00F650CC">
          <w:rPr>
            <w:rStyle w:val="Hyperlink"/>
            <w:noProof/>
          </w:rPr>
          <w:t>Configuration requirements</w:t>
        </w:r>
        <w:r w:rsidR="00D06741">
          <w:rPr>
            <w:noProof/>
            <w:webHidden/>
          </w:rPr>
          <w:tab/>
        </w:r>
        <w:r w:rsidR="00D06741">
          <w:rPr>
            <w:noProof/>
            <w:webHidden/>
          </w:rPr>
          <w:fldChar w:fldCharType="begin"/>
        </w:r>
        <w:r w:rsidR="00D06741">
          <w:rPr>
            <w:noProof/>
            <w:webHidden/>
          </w:rPr>
          <w:instrText xml:space="preserve"> PAGEREF _Toc403409987 \h </w:instrText>
        </w:r>
        <w:r w:rsidR="00D06741">
          <w:rPr>
            <w:noProof/>
            <w:webHidden/>
          </w:rPr>
        </w:r>
        <w:r w:rsidR="00D06741">
          <w:rPr>
            <w:noProof/>
            <w:webHidden/>
          </w:rPr>
          <w:fldChar w:fldCharType="separate"/>
        </w:r>
        <w:r w:rsidR="00D06741">
          <w:rPr>
            <w:noProof/>
            <w:webHidden/>
          </w:rPr>
          <w:t>13</w:t>
        </w:r>
        <w:r w:rsidR="00D06741">
          <w:rPr>
            <w:noProof/>
            <w:webHidden/>
          </w:rPr>
          <w:fldChar w:fldCharType="end"/>
        </w:r>
      </w:hyperlink>
    </w:p>
    <w:p w14:paraId="70926301" w14:textId="77777777" w:rsidR="00D06741" w:rsidRDefault="00481F9A">
      <w:pPr>
        <w:pStyle w:val="TOC1"/>
        <w:rPr>
          <w:rFonts w:asciiTheme="minorHAnsi" w:hAnsiTheme="minorHAnsi" w:cstheme="minorBidi"/>
          <w:noProof/>
          <w:sz w:val="22"/>
          <w:szCs w:val="22"/>
        </w:rPr>
      </w:pPr>
      <w:hyperlink w:anchor="_Toc403409988" w:history="1">
        <w:r w:rsidR="00D06741" w:rsidRPr="00F650CC">
          <w:rPr>
            <w:rStyle w:val="Hyperlink"/>
            <w:noProof/>
          </w:rPr>
          <w:t>DevOps Integration Service</w:t>
        </w:r>
        <w:r w:rsidR="00D06741">
          <w:rPr>
            <w:noProof/>
            <w:webHidden/>
          </w:rPr>
          <w:tab/>
        </w:r>
        <w:r w:rsidR="00D06741">
          <w:rPr>
            <w:noProof/>
            <w:webHidden/>
          </w:rPr>
          <w:fldChar w:fldCharType="begin"/>
        </w:r>
        <w:r w:rsidR="00D06741">
          <w:rPr>
            <w:noProof/>
            <w:webHidden/>
          </w:rPr>
          <w:instrText xml:space="preserve"> PAGEREF _Toc403409988 \h </w:instrText>
        </w:r>
        <w:r w:rsidR="00D06741">
          <w:rPr>
            <w:noProof/>
            <w:webHidden/>
          </w:rPr>
        </w:r>
        <w:r w:rsidR="00D06741">
          <w:rPr>
            <w:noProof/>
            <w:webHidden/>
          </w:rPr>
          <w:fldChar w:fldCharType="separate"/>
        </w:r>
        <w:r w:rsidR="00D06741">
          <w:rPr>
            <w:noProof/>
            <w:webHidden/>
          </w:rPr>
          <w:t>15</w:t>
        </w:r>
        <w:r w:rsidR="00D06741">
          <w:rPr>
            <w:noProof/>
            <w:webHidden/>
          </w:rPr>
          <w:fldChar w:fldCharType="end"/>
        </w:r>
      </w:hyperlink>
    </w:p>
    <w:p w14:paraId="3AED0EA8" w14:textId="77777777" w:rsidR="00D06741" w:rsidRDefault="00481F9A">
      <w:pPr>
        <w:pStyle w:val="TOC2"/>
        <w:rPr>
          <w:rFonts w:asciiTheme="minorHAnsi" w:hAnsiTheme="minorHAnsi" w:cstheme="minorBidi"/>
          <w:noProof/>
          <w:sz w:val="22"/>
          <w:szCs w:val="22"/>
        </w:rPr>
      </w:pPr>
      <w:hyperlink w:anchor="_Toc403409989" w:history="1">
        <w:r w:rsidR="00D06741" w:rsidRPr="00F650CC">
          <w:rPr>
            <w:rStyle w:val="Hyperlink"/>
            <w:noProof/>
          </w:rPr>
          <w:t>Download the distribution file</w:t>
        </w:r>
        <w:r w:rsidR="00D06741">
          <w:rPr>
            <w:noProof/>
            <w:webHidden/>
          </w:rPr>
          <w:tab/>
        </w:r>
        <w:r w:rsidR="00D06741">
          <w:rPr>
            <w:noProof/>
            <w:webHidden/>
          </w:rPr>
          <w:fldChar w:fldCharType="begin"/>
        </w:r>
        <w:r w:rsidR="00D06741">
          <w:rPr>
            <w:noProof/>
            <w:webHidden/>
          </w:rPr>
          <w:instrText xml:space="preserve"> PAGEREF _Toc403409989 \h </w:instrText>
        </w:r>
        <w:r w:rsidR="00D06741">
          <w:rPr>
            <w:noProof/>
            <w:webHidden/>
          </w:rPr>
        </w:r>
        <w:r w:rsidR="00D06741">
          <w:rPr>
            <w:noProof/>
            <w:webHidden/>
          </w:rPr>
          <w:fldChar w:fldCharType="separate"/>
        </w:r>
        <w:r w:rsidR="00D06741">
          <w:rPr>
            <w:noProof/>
            <w:webHidden/>
          </w:rPr>
          <w:t>15</w:t>
        </w:r>
        <w:r w:rsidR="00D06741">
          <w:rPr>
            <w:noProof/>
            <w:webHidden/>
          </w:rPr>
          <w:fldChar w:fldCharType="end"/>
        </w:r>
      </w:hyperlink>
    </w:p>
    <w:p w14:paraId="33580F16" w14:textId="77777777" w:rsidR="00D06741" w:rsidRDefault="00481F9A">
      <w:pPr>
        <w:pStyle w:val="TOC2"/>
        <w:rPr>
          <w:rFonts w:asciiTheme="minorHAnsi" w:hAnsiTheme="minorHAnsi" w:cstheme="minorBidi"/>
          <w:noProof/>
          <w:sz w:val="22"/>
          <w:szCs w:val="22"/>
        </w:rPr>
      </w:pPr>
      <w:hyperlink w:anchor="_Toc403409990" w:history="1">
        <w:r w:rsidR="00D06741" w:rsidRPr="00F650CC">
          <w:rPr>
            <w:rStyle w:val="Hyperlink"/>
            <w:noProof/>
          </w:rPr>
          <w:t>Setup HP Operations Orchestration content</w:t>
        </w:r>
        <w:r w:rsidR="00D06741">
          <w:rPr>
            <w:noProof/>
            <w:webHidden/>
          </w:rPr>
          <w:tab/>
        </w:r>
        <w:r w:rsidR="00D06741">
          <w:rPr>
            <w:noProof/>
            <w:webHidden/>
          </w:rPr>
          <w:fldChar w:fldCharType="begin"/>
        </w:r>
        <w:r w:rsidR="00D06741">
          <w:rPr>
            <w:noProof/>
            <w:webHidden/>
          </w:rPr>
          <w:instrText xml:space="preserve"> PAGEREF _Toc403409990 \h </w:instrText>
        </w:r>
        <w:r w:rsidR="00D06741">
          <w:rPr>
            <w:noProof/>
            <w:webHidden/>
          </w:rPr>
        </w:r>
        <w:r w:rsidR="00D06741">
          <w:rPr>
            <w:noProof/>
            <w:webHidden/>
          </w:rPr>
          <w:fldChar w:fldCharType="separate"/>
        </w:r>
        <w:r w:rsidR="00D06741">
          <w:rPr>
            <w:noProof/>
            <w:webHidden/>
          </w:rPr>
          <w:t>18</w:t>
        </w:r>
        <w:r w:rsidR="00D06741">
          <w:rPr>
            <w:noProof/>
            <w:webHidden/>
          </w:rPr>
          <w:fldChar w:fldCharType="end"/>
        </w:r>
      </w:hyperlink>
    </w:p>
    <w:p w14:paraId="5447807B" w14:textId="77777777" w:rsidR="00D06741" w:rsidRDefault="00481F9A">
      <w:pPr>
        <w:pStyle w:val="TOC3"/>
        <w:rPr>
          <w:rFonts w:asciiTheme="minorHAnsi" w:hAnsiTheme="minorHAnsi" w:cstheme="minorBidi"/>
          <w:noProof/>
          <w:sz w:val="22"/>
          <w:szCs w:val="22"/>
        </w:rPr>
      </w:pPr>
      <w:hyperlink w:anchor="_Toc403409991" w:history="1">
        <w:r w:rsidR="00D06741" w:rsidRPr="00F650CC">
          <w:rPr>
            <w:rStyle w:val="Hyperlink"/>
            <w:noProof/>
          </w:rPr>
          <w:t>Deploy HP OO 10.x content</w:t>
        </w:r>
        <w:r w:rsidR="00D06741">
          <w:rPr>
            <w:noProof/>
            <w:webHidden/>
          </w:rPr>
          <w:tab/>
        </w:r>
        <w:r w:rsidR="00D06741">
          <w:rPr>
            <w:noProof/>
            <w:webHidden/>
          </w:rPr>
          <w:fldChar w:fldCharType="begin"/>
        </w:r>
        <w:r w:rsidR="00D06741">
          <w:rPr>
            <w:noProof/>
            <w:webHidden/>
          </w:rPr>
          <w:instrText xml:space="preserve"> PAGEREF _Toc403409991 \h </w:instrText>
        </w:r>
        <w:r w:rsidR="00D06741">
          <w:rPr>
            <w:noProof/>
            <w:webHidden/>
          </w:rPr>
        </w:r>
        <w:r w:rsidR="00D06741">
          <w:rPr>
            <w:noProof/>
            <w:webHidden/>
          </w:rPr>
          <w:fldChar w:fldCharType="separate"/>
        </w:r>
        <w:r w:rsidR="00D06741">
          <w:rPr>
            <w:noProof/>
            <w:webHidden/>
          </w:rPr>
          <w:t>18</w:t>
        </w:r>
        <w:r w:rsidR="00D06741">
          <w:rPr>
            <w:noProof/>
            <w:webHidden/>
          </w:rPr>
          <w:fldChar w:fldCharType="end"/>
        </w:r>
      </w:hyperlink>
    </w:p>
    <w:p w14:paraId="5618BF15" w14:textId="77777777" w:rsidR="00D06741" w:rsidRDefault="00481F9A">
      <w:pPr>
        <w:pStyle w:val="TOC4"/>
        <w:rPr>
          <w:rFonts w:asciiTheme="minorHAnsi" w:hAnsiTheme="minorHAnsi" w:cstheme="minorBidi"/>
          <w:noProof/>
          <w:sz w:val="22"/>
          <w:szCs w:val="22"/>
        </w:rPr>
      </w:pPr>
      <w:hyperlink w:anchor="_Toc403409992" w:history="1">
        <w:r w:rsidR="00D06741" w:rsidRPr="00F650CC">
          <w:rPr>
            <w:rStyle w:val="Hyperlink"/>
            <w:noProof/>
          </w:rPr>
          <w:t>CSA Flows</w:t>
        </w:r>
        <w:r w:rsidR="00D06741">
          <w:rPr>
            <w:noProof/>
            <w:webHidden/>
          </w:rPr>
          <w:tab/>
        </w:r>
        <w:r w:rsidR="00D06741">
          <w:rPr>
            <w:noProof/>
            <w:webHidden/>
          </w:rPr>
          <w:fldChar w:fldCharType="begin"/>
        </w:r>
        <w:r w:rsidR="00D06741">
          <w:rPr>
            <w:noProof/>
            <w:webHidden/>
          </w:rPr>
          <w:instrText xml:space="preserve"> PAGEREF _Toc403409992 \h </w:instrText>
        </w:r>
        <w:r w:rsidR="00D06741">
          <w:rPr>
            <w:noProof/>
            <w:webHidden/>
          </w:rPr>
        </w:r>
        <w:r w:rsidR="00D06741">
          <w:rPr>
            <w:noProof/>
            <w:webHidden/>
          </w:rPr>
          <w:fldChar w:fldCharType="separate"/>
        </w:r>
        <w:r w:rsidR="00D06741">
          <w:rPr>
            <w:noProof/>
            <w:webHidden/>
          </w:rPr>
          <w:t>19</w:t>
        </w:r>
        <w:r w:rsidR="00D06741">
          <w:rPr>
            <w:noProof/>
            <w:webHidden/>
          </w:rPr>
          <w:fldChar w:fldCharType="end"/>
        </w:r>
      </w:hyperlink>
    </w:p>
    <w:p w14:paraId="0E675EA6" w14:textId="77777777" w:rsidR="00D06741" w:rsidRDefault="00481F9A">
      <w:pPr>
        <w:pStyle w:val="TOC4"/>
        <w:rPr>
          <w:rFonts w:asciiTheme="minorHAnsi" w:hAnsiTheme="minorHAnsi" w:cstheme="minorBidi"/>
          <w:noProof/>
          <w:sz w:val="22"/>
          <w:szCs w:val="22"/>
        </w:rPr>
      </w:pPr>
      <w:hyperlink w:anchor="_Toc403409993" w:history="1">
        <w:r w:rsidR="00D06741" w:rsidRPr="00F650CC">
          <w:rPr>
            <w:rStyle w:val="Hyperlink"/>
            <w:noProof/>
          </w:rPr>
          <w:t>SiteScope Flows</w:t>
        </w:r>
        <w:r w:rsidR="00D06741">
          <w:rPr>
            <w:noProof/>
            <w:webHidden/>
          </w:rPr>
          <w:tab/>
        </w:r>
        <w:r w:rsidR="00D06741">
          <w:rPr>
            <w:noProof/>
            <w:webHidden/>
          </w:rPr>
          <w:fldChar w:fldCharType="begin"/>
        </w:r>
        <w:r w:rsidR="00D06741">
          <w:rPr>
            <w:noProof/>
            <w:webHidden/>
          </w:rPr>
          <w:instrText xml:space="preserve"> PAGEREF _Toc403409993 \h </w:instrText>
        </w:r>
        <w:r w:rsidR="00D06741">
          <w:rPr>
            <w:noProof/>
            <w:webHidden/>
          </w:rPr>
        </w:r>
        <w:r w:rsidR="00D06741">
          <w:rPr>
            <w:noProof/>
            <w:webHidden/>
          </w:rPr>
          <w:fldChar w:fldCharType="separate"/>
        </w:r>
        <w:r w:rsidR="00D06741">
          <w:rPr>
            <w:noProof/>
            <w:webHidden/>
          </w:rPr>
          <w:t>20</w:t>
        </w:r>
        <w:r w:rsidR="00D06741">
          <w:rPr>
            <w:noProof/>
            <w:webHidden/>
          </w:rPr>
          <w:fldChar w:fldCharType="end"/>
        </w:r>
      </w:hyperlink>
    </w:p>
    <w:p w14:paraId="2EA6CDDD" w14:textId="77777777" w:rsidR="00D06741" w:rsidRDefault="00481F9A">
      <w:pPr>
        <w:pStyle w:val="TOC4"/>
        <w:rPr>
          <w:rFonts w:asciiTheme="minorHAnsi" w:hAnsiTheme="minorHAnsi" w:cstheme="minorBidi"/>
          <w:noProof/>
          <w:sz w:val="22"/>
          <w:szCs w:val="22"/>
        </w:rPr>
      </w:pPr>
      <w:hyperlink w:anchor="_Toc403409994" w:history="1">
        <w:r w:rsidR="00D06741" w:rsidRPr="00F650CC">
          <w:rPr>
            <w:rStyle w:val="Hyperlink"/>
            <w:noProof/>
          </w:rPr>
          <w:t>SM Flows</w:t>
        </w:r>
        <w:r w:rsidR="00D06741">
          <w:rPr>
            <w:noProof/>
            <w:webHidden/>
          </w:rPr>
          <w:tab/>
        </w:r>
        <w:r w:rsidR="00D06741">
          <w:rPr>
            <w:noProof/>
            <w:webHidden/>
          </w:rPr>
          <w:fldChar w:fldCharType="begin"/>
        </w:r>
        <w:r w:rsidR="00D06741">
          <w:rPr>
            <w:noProof/>
            <w:webHidden/>
          </w:rPr>
          <w:instrText xml:space="preserve"> PAGEREF _Toc403409994 \h </w:instrText>
        </w:r>
        <w:r w:rsidR="00D06741">
          <w:rPr>
            <w:noProof/>
            <w:webHidden/>
          </w:rPr>
        </w:r>
        <w:r w:rsidR="00D06741">
          <w:rPr>
            <w:noProof/>
            <w:webHidden/>
          </w:rPr>
          <w:fldChar w:fldCharType="separate"/>
        </w:r>
        <w:r w:rsidR="00D06741">
          <w:rPr>
            <w:noProof/>
            <w:webHidden/>
          </w:rPr>
          <w:t>20</w:t>
        </w:r>
        <w:r w:rsidR="00D06741">
          <w:rPr>
            <w:noProof/>
            <w:webHidden/>
          </w:rPr>
          <w:fldChar w:fldCharType="end"/>
        </w:r>
      </w:hyperlink>
    </w:p>
    <w:p w14:paraId="50345CAB" w14:textId="77777777" w:rsidR="00D06741" w:rsidRDefault="00481F9A">
      <w:pPr>
        <w:pStyle w:val="TOC4"/>
        <w:rPr>
          <w:rFonts w:asciiTheme="minorHAnsi" w:hAnsiTheme="minorHAnsi" w:cstheme="minorBidi"/>
          <w:noProof/>
          <w:sz w:val="22"/>
          <w:szCs w:val="22"/>
        </w:rPr>
      </w:pPr>
      <w:hyperlink w:anchor="_Toc403409995" w:history="1">
        <w:r w:rsidR="00D06741" w:rsidRPr="00F650CC">
          <w:rPr>
            <w:rStyle w:val="Hyperlink"/>
            <w:noProof/>
          </w:rPr>
          <w:t>UCMDB Flows</w:t>
        </w:r>
        <w:r w:rsidR="00D06741">
          <w:rPr>
            <w:noProof/>
            <w:webHidden/>
          </w:rPr>
          <w:tab/>
        </w:r>
        <w:r w:rsidR="00D06741">
          <w:rPr>
            <w:noProof/>
            <w:webHidden/>
          </w:rPr>
          <w:fldChar w:fldCharType="begin"/>
        </w:r>
        <w:r w:rsidR="00D06741">
          <w:rPr>
            <w:noProof/>
            <w:webHidden/>
          </w:rPr>
          <w:instrText xml:space="preserve"> PAGEREF _Toc403409995 \h </w:instrText>
        </w:r>
        <w:r w:rsidR="00D06741">
          <w:rPr>
            <w:noProof/>
            <w:webHidden/>
          </w:rPr>
        </w:r>
        <w:r w:rsidR="00D06741">
          <w:rPr>
            <w:noProof/>
            <w:webHidden/>
          </w:rPr>
          <w:fldChar w:fldCharType="separate"/>
        </w:r>
        <w:r w:rsidR="00D06741">
          <w:rPr>
            <w:noProof/>
            <w:webHidden/>
          </w:rPr>
          <w:t>21</w:t>
        </w:r>
        <w:r w:rsidR="00D06741">
          <w:rPr>
            <w:noProof/>
            <w:webHidden/>
          </w:rPr>
          <w:fldChar w:fldCharType="end"/>
        </w:r>
      </w:hyperlink>
    </w:p>
    <w:p w14:paraId="03D3ED9B" w14:textId="77777777" w:rsidR="00D06741" w:rsidRDefault="00481F9A">
      <w:pPr>
        <w:pStyle w:val="TOC4"/>
        <w:rPr>
          <w:rFonts w:asciiTheme="minorHAnsi" w:hAnsiTheme="minorHAnsi" w:cstheme="minorBidi"/>
          <w:noProof/>
          <w:sz w:val="22"/>
          <w:szCs w:val="22"/>
        </w:rPr>
      </w:pPr>
      <w:hyperlink w:anchor="_Toc403409996" w:history="1">
        <w:r w:rsidR="00D06741" w:rsidRPr="00F650CC">
          <w:rPr>
            <w:rStyle w:val="Hyperlink"/>
            <w:noProof/>
          </w:rPr>
          <w:t>OO System Accounts</w:t>
        </w:r>
        <w:r w:rsidR="00D06741">
          <w:rPr>
            <w:noProof/>
            <w:webHidden/>
          </w:rPr>
          <w:tab/>
        </w:r>
        <w:r w:rsidR="00D06741">
          <w:rPr>
            <w:noProof/>
            <w:webHidden/>
          </w:rPr>
          <w:fldChar w:fldCharType="begin"/>
        </w:r>
        <w:r w:rsidR="00D06741">
          <w:rPr>
            <w:noProof/>
            <w:webHidden/>
          </w:rPr>
          <w:instrText xml:space="preserve"> PAGEREF _Toc403409996 \h </w:instrText>
        </w:r>
        <w:r w:rsidR="00D06741">
          <w:rPr>
            <w:noProof/>
            <w:webHidden/>
          </w:rPr>
        </w:r>
        <w:r w:rsidR="00D06741">
          <w:rPr>
            <w:noProof/>
            <w:webHidden/>
          </w:rPr>
          <w:fldChar w:fldCharType="separate"/>
        </w:r>
        <w:r w:rsidR="00D06741">
          <w:rPr>
            <w:noProof/>
            <w:webHidden/>
          </w:rPr>
          <w:t>22</w:t>
        </w:r>
        <w:r w:rsidR="00D06741">
          <w:rPr>
            <w:noProof/>
            <w:webHidden/>
          </w:rPr>
          <w:fldChar w:fldCharType="end"/>
        </w:r>
      </w:hyperlink>
    </w:p>
    <w:p w14:paraId="744F12D8" w14:textId="77777777" w:rsidR="00D06741" w:rsidRDefault="00481F9A">
      <w:pPr>
        <w:pStyle w:val="TOC4"/>
        <w:rPr>
          <w:rFonts w:asciiTheme="minorHAnsi" w:hAnsiTheme="minorHAnsi" w:cstheme="minorBidi"/>
          <w:noProof/>
          <w:sz w:val="22"/>
          <w:szCs w:val="22"/>
        </w:rPr>
      </w:pPr>
      <w:hyperlink w:anchor="_Toc403409997" w:history="1">
        <w:r w:rsidR="00D06741" w:rsidRPr="00F650CC">
          <w:rPr>
            <w:rStyle w:val="Hyperlink"/>
            <w:noProof/>
          </w:rPr>
          <w:t>OO System Properties</w:t>
        </w:r>
        <w:r w:rsidR="00D06741">
          <w:rPr>
            <w:noProof/>
            <w:webHidden/>
          </w:rPr>
          <w:tab/>
        </w:r>
        <w:r w:rsidR="00D06741">
          <w:rPr>
            <w:noProof/>
            <w:webHidden/>
          </w:rPr>
          <w:fldChar w:fldCharType="begin"/>
        </w:r>
        <w:r w:rsidR="00D06741">
          <w:rPr>
            <w:noProof/>
            <w:webHidden/>
          </w:rPr>
          <w:instrText xml:space="preserve"> PAGEREF _Toc403409997 \h </w:instrText>
        </w:r>
        <w:r w:rsidR="00D06741">
          <w:rPr>
            <w:noProof/>
            <w:webHidden/>
          </w:rPr>
        </w:r>
        <w:r w:rsidR="00D06741">
          <w:rPr>
            <w:noProof/>
            <w:webHidden/>
          </w:rPr>
          <w:fldChar w:fldCharType="separate"/>
        </w:r>
        <w:r w:rsidR="00D06741">
          <w:rPr>
            <w:noProof/>
            <w:webHidden/>
          </w:rPr>
          <w:t>22</w:t>
        </w:r>
        <w:r w:rsidR="00D06741">
          <w:rPr>
            <w:noProof/>
            <w:webHidden/>
          </w:rPr>
          <w:fldChar w:fldCharType="end"/>
        </w:r>
      </w:hyperlink>
    </w:p>
    <w:p w14:paraId="1892E9DF" w14:textId="77777777" w:rsidR="00D06741" w:rsidRDefault="00481F9A">
      <w:pPr>
        <w:pStyle w:val="TOC2"/>
        <w:rPr>
          <w:rFonts w:asciiTheme="minorHAnsi" w:hAnsiTheme="minorHAnsi" w:cstheme="minorBidi"/>
          <w:noProof/>
          <w:sz w:val="22"/>
          <w:szCs w:val="22"/>
        </w:rPr>
      </w:pPr>
      <w:hyperlink w:anchor="_Toc403409998" w:history="1">
        <w:r w:rsidR="00D06741" w:rsidRPr="00F650CC">
          <w:rPr>
            <w:rStyle w:val="Hyperlink"/>
            <w:noProof/>
          </w:rPr>
          <w:t>Setup HP Cloud Service Automation 4.1</w:t>
        </w:r>
        <w:r w:rsidR="00D06741">
          <w:rPr>
            <w:noProof/>
            <w:webHidden/>
          </w:rPr>
          <w:tab/>
        </w:r>
        <w:r w:rsidR="00D06741">
          <w:rPr>
            <w:noProof/>
            <w:webHidden/>
          </w:rPr>
          <w:fldChar w:fldCharType="begin"/>
        </w:r>
        <w:r w:rsidR="00D06741">
          <w:rPr>
            <w:noProof/>
            <w:webHidden/>
          </w:rPr>
          <w:instrText xml:space="preserve"> PAGEREF _Toc403409998 \h </w:instrText>
        </w:r>
        <w:r w:rsidR="00D06741">
          <w:rPr>
            <w:noProof/>
            <w:webHidden/>
          </w:rPr>
        </w:r>
        <w:r w:rsidR="00D06741">
          <w:rPr>
            <w:noProof/>
            <w:webHidden/>
          </w:rPr>
          <w:fldChar w:fldCharType="separate"/>
        </w:r>
        <w:r w:rsidR="00D06741">
          <w:rPr>
            <w:noProof/>
            <w:webHidden/>
          </w:rPr>
          <w:t>23</w:t>
        </w:r>
        <w:r w:rsidR="00D06741">
          <w:rPr>
            <w:noProof/>
            <w:webHidden/>
          </w:rPr>
          <w:fldChar w:fldCharType="end"/>
        </w:r>
      </w:hyperlink>
    </w:p>
    <w:p w14:paraId="5722DE29" w14:textId="77777777" w:rsidR="00D06741" w:rsidRDefault="00481F9A">
      <w:pPr>
        <w:pStyle w:val="TOC3"/>
        <w:rPr>
          <w:rFonts w:asciiTheme="minorHAnsi" w:hAnsiTheme="minorHAnsi" w:cstheme="minorBidi"/>
          <w:noProof/>
          <w:sz w:val="22"/>
          <w:szCs w:val="22"/>
        </w:rPr>
      </w:pPr>
      <w:hyperlink w:anchor="_Toc403409999" w:history="1">
        <w:r w:rsidR="00D06741" w:rsidRPr="00F650CC">
          <w:rPr>
            <w:rStyle w:val="Hyperlink"/>
            <w:noProof/>
          </w:rPr>
          <w:t>Import HP CSA 4.1 Service Offerings content</w:t>
        </w:r>
        <w:r w:rsidR="00D06741">
          <w:rPr>
            <w:noProof/>
            <w:webHidden/>
          </w:rPr>
          <w:tab/>
        </w:r>
        <w:r w:rsidR="00D06741">
          <w:rPr>
            <w:noProof/>
            <w:webHidden/>
          </w:rPr>
          <w:fldChar w:fldCharType="begin"/>
        </w:r>
        <w:r w:rsidR="00D06741">
          <w:rPr>
            <w:noProof/>
            <w:webHidden/>
          </w:rPr>
          <w:instrText xml:space="preserve"> PAGEREF _Toc403409999 \h </w:instrText>
        </w:r>
        <w:r w:rsidR="00D06741">
          <w:rPr>
            <w:noProof/>
            <w:webHidden/>
          </w:rPr>
        </w:r>
        <w:r w:rsidR="00D06741">
          <w:rPr>
            <w:noProof/>
            <w:webHidden/>
          </w:rPr>
          <w:fldChar w:fldCharType="separate"/>
        </w:r>
        <w:r w:rsidR="00D06741">
          <w:rPr>
            <w:noProof/>
            <w:webHidden/>
          </w:rPr>
          <w:t>23</w:t>
        </w:r>
        <w:r w:rsidR="00D06741">
          <w:rPr>
            <w:noProof/>
            <w:webHidden/>
          </w:rPr>
          <w:fldChar w:fldCharType="end"/>
        </w:r>
      </w:hyperlink>
    </w:p>
    <w:p w14:paraId="6FB1B60A" w14:textId="77777777" w:rsidR="00D06741" w:rsidRDefault="00481F9A">
      <w:pPr>
        <w:pStyle w:val="TOC4"/>
        <w:rPr>
          <w:rFonts w:asciiTheme="minorHAnsi" w:hAnsiTheme="minorHAnsi" w:cstheme="minorBidi"/>
          <w:noProof/>
          <w:sz w:val="22"/>
          <w:szCs w:val="22"/>
        </w:rPr>
      </w:pPr>
      <w:hyperlink w:anchor="_Toc403410000" w:history="1">
        <w:r w:rsidR="00D06741" w:rsidRPr="00F650CC">
          <w:rPr>
            <w:rStyle w:val="Hyperlink"/>
            <w:noProof/>
          </w:rPr>
          <w:t>Service Offerings</w:t>
        </w:r>
        <w:r w:rsidR="00D06741">
          <w:rPr>
            <w:noProof/>
            <w:webHidden/>
          </w:rPr>
          <w:tab/>
        </w:r>
        <w:r w:rsidR="00D06741">
          <w:rPr>
            <w:noProof/>
            <w:webHidden/>
          </w:rPr>
          <w:fldChar w:fldCharType="begin"/>
        </w:r>
        <w:r w:rsidR="00D06741">
          <w:rPr>
            <w:noProof/>
            <w:webHidden/>
          </w:rPr>
          <w:instrText xml:space="preserve"> PAGEREF _Toc403410000 \h </w:instrText>
        </w:r>
        <w:r w:rsidR="00D06741">
          <w:rPr>
            <w:noProof/>
            <w:webHidden/>
          </w:rPr>
        </w:r>
        <w:r w:rsidR="00D06741">
          <w:rPr>
            <w:noProof/>
            <w:webHidden/>
          </w:rPr>
          <w:fldChar w:fldCharType="separate"/>
        </w:r>
        <w:r w:rsidR="00D06741">
          <w:rPr>
            <w:noProof/>
            <w:webHidden/>
          </w:rPr>
          <w:t>25</w:t>
        </w:r>
        <w:r w:rsidR="00D06741">
          <w:rPr>
            <w:noProof/>
            <w:webHidden/>
          </w:rPr>
          <w:fldChar w:fldCharType="end"/>
        </w:r>
      </w:hyperlink>
    </w:p>
    <w:p w14:paraId="0FA19419" w14:textId="77777777" w:rsidR="00D06741" w:rsidRDefault="00481F9A">
      <w:pPr>
        <w:pStyle w:val="TOC3"/>
        <w:rPr>
          <w:rFonts w:asciiTheme="minorHAnsi" w:hAnsiTheme="minorHAnsi" w:cstheme="minorBidi"/>
          <w:noProof/>
          <w:sz w:val="22"/>
          <w:szCs w:val="22"/>
        </w:rPr>
      </w:pPr>
      <w:hyperlink w:anchor="_Toc403410001" w:history="1">
        <w:r w:rsidR="00D06741" w:rsidRPr="00F650CC">
          <w:rPr>
            <w:rStyle w:val="Hyperlink"/>
            <w:noProof/>
          </w:rPr>
          <w:t>Identify the Organization Name, CatalogId, ServiceDefinitionId and UserName</w:t>
        </w:r>
        <w:r w:rsidR="00D06741">
          <w:rPr>
            <w:noProof/>
            <w:webHidden/>
          </w:rPr>
          <w:tab/>
        </w:r>
        <w:r w:rsidR="00D06741">
          <w:rPr>
            <w:noProof/>
            <w:webHidden/>
          </w:rPr>
          <w:fldChar w:fldCharType="begin"/>
        </w:r>
        <w:r w:rsidR="00D06741">
          <w:rPr>
            <w:noProof/>
            <w:webHidden/>
          </w:rPr>
          <w:instrText xml:space="preserve"> PAGEREF _Toc403410001 \h </w:instrText>
        </w:r>
        <w:r w:rsidR="00D06741">
          <w:rPr>
            <w:noProof/>
            <w:webHidden/>
          </w:rPr>
        </w:r>
        <w:r w:rsidR="00D06741">
          <w:rPr>
            <w:noProof/>
            <w:webHidden/>
          </w:rPr>
          <w:fldChar w:fldCharType="separate"/>
        </w:r>
        <w:r w:rsidR="00D06741">
          <w:rPr>
            <w:noProof/>
            <w:webHidden/>
          </w:rPr>
          <w:t>27</w:t>
        </w:r>
        <w:r w:rsidR="00D06741">
          <w:rPr>
            <w:noProof/>
            <w:webHidden/>
          </w:rPr>
          <w:fldChar w:fldCharType="end"/>
        </w:r>
      </w:hyperlink>
    </w:p>
    <w:p w14:paraId="44BB3D4D" w14:textId="77777777" w:rsidR="00D06741" w:rsidRDefault="00481F9A">
      <w:pPr>
        <w:pStyle w:val="TOC2"/>
        <w:rPr>
          <w:rFonts w:asciiTheme="minorHAnsi" w:hAnsiTheme="minorHAnsi" w:cstheme="minorBidi"/>
          <w:noProof/>
          <w:sz w:val="22"/>
          <w:szCs w:val="22"/>
        </w:rPr>
      </w:pPr>
      <w:hyperlink w:anchor="_Toc403410002" w:history="1">
        <w:r w:rsidR="00D06741" w:rsidRPr="00F650CC">
          <w:rPr>
            <w:rStyle w:val="Hyperlink"/>
            <w:noProof/>
          </w:rPr>
          <w:t>Setup HP Service Manager Content</w:t>
        </w:r>
        <w:r w:rsidR="00D06741">
          <w:rPr>
            <w:noProof/>
            <w:webHidden/>
          </w:rPr>
          <w:tab/>
        </w:r>
        <w:r w:rsidR="00D06741">
          <w:rPr>
            <w:noProof/>
            <w:webHidden/>
          </w:rPr>
          <w:fldChar w:fldCharType="begin"/>
        </w:r>
        <w:r w:rsidR="00D06741">
          <w:rPr>
            <w:noProof/>
            <w:webHidden/>
          </w:rPr>
          <w:instrText xml:space="preserve"> PAGEREF _Toc403410002 \h </w:instrText>
        </w:r>
        <w:r w:rsidR="00D06741">
          <w:rPr>
            <w:noProof/>
            <w:webHidden/>
          </w:rPr>
        </w:r>
        <w:r w:rsidR="00D06741">
          <w:rPr>
            <w:noProof/>
            <w:webHidden/>
          </w:rPr>
          <w:fldChar w:fldCharType="separate"/>
        </w:r>
        <w:r w:rsidR="00D06741">
          <w:rPr>
            <w:noProof/>
            <w:webHidden/>
          </w:rPr>
          <w:t>28</w:t>
        </w:r>
        <w:r w:rsidR="00D06741">
          <w:rPr>
            <w:noProof/>
            <w:webHidden/>
          </w:rPr>
          <w:fldChar w:fldCharType="end"/>
        </w:r>
      </w:hyperlink>
    </w:p>
    <w:p w14:paraId="5E2B91FB" w14:textId="77777777" w:rsidR="00D06741" w:rsidRDefault="00481F9A">
      <w:pPr>
        <w:pStyle w:val="TOC3"/>
        <w:rPr>
          <w:rFonts w:asciiTheme="minorHAnsi" w:hAnsiTheme="minorHAnsi" w:cstheme="minorBidi"/>
          <w:noProof/>
          <w:sz w:val="22"/>
          <w:szCs w:val="22"/>
        </w:rPr>
      </w:pPr>
      <w:hyperlink w:anchor="_Toc403410003" w:history="1">
        <w:r w:rsidR="00D06741" w:rsidRPr="00F650CC">
          <w:rPr>
            <w:rStyle w:val="Hyperlink"/>
            <w:noProof/>
            <w:lang w:eastAsia="zh-CN"/>
          </w:rPr>
          <w:t>Backup the SM related content</w:t>
        </w:r>
        <w:r w:rsidR="00D06741">
          <w:rPr>
            <w:noProof/>
            <w:webHidden/>
          </w:rPr>
          <w:tab/>
        </w:r>
        <w:r w:rsidR="00D06741">
          <w:rPr>
            <w:noProof/>
            <w:webHidden/>
          </w:rPr>
          <w:fldChar w:fldCharType="begin"/>
        </w:r>
        <w:r w:rsidR="00D06741">
          <w:rPr>
            <w:noProof/>
            <w:webHidden/>
          </w:rPr>
          <w:instrText xml:space="preserve"> PAGEREF _Toc403410003 \h </w:instrText>
        </w:r>
        <w:r w:rsidR="00D06741">
          <w:rPr>
            <w:noProof/>
            <w:webHidden/>
          </w:rPr>
        </w:r>
        <w:r w:rsidR="00D06741">
          <w:rPr>
            <w:noProof/>
            <w:webHidden/>
          </w:rPr>
          <w:fldChar w:fldCharType="separate"/>
        </w:r>
        <w:r w:rsidR="00D06741">
          <w:rPr>
            <w:noProof/>
            <w:webHidden/>
          </w:rPr>
          <w:t>28</w:t>
        </w:r>
        <w:r w:rsidR="00D06741">
          <w:rPr>
            <w:noProof/>
            <w:webHidden/>
          </w:rPr>
          <w:fldChar w:fldCharType="end"/>
        </w:r>
      </w:hyperlink>
    </w:p>
    <w:p w14:paraId="488C3050" w14:textId="77777777" w:rsidR="00D06741" w:rsidRDefault="00481F9A">
      <w:pPr>
        <w:pStyle w:val="TOC3"/>
        <w:rPr>
          <w:rFonts w:asciiTheme="minorHAnsi" w:hAnsiTheme="minorHAnsi" w:cstheme="minorBidi"/>
          <w:noProof/>
          <w:sz w:val="22"/>
          <w:szCs w:val="22"/>
        </w:rPr>
      </w:pPr>
      <w:hyperlink w:anchor="_Toc403410004" w:history="1">
        <w:r w:rsidR="00D06741" w:rsidRPr="00F650CC">
          <w:rPr>
            <w:rStyle w:val="Hyperlink"/>
            <w:noProof/>
            <w:lang w:eastAsia="zh-CN"/>
          </w:rPr>
          <w:t>Import the DevOps Service Manager content.</w:t>
        </w:r>
        <w:r w:rsidR="00D06741">
          <w:rPr>
            <w:noProof/>
            <w:webHidden/>
          </w:rPr>
          <w:tab/>
        </w:r>
        <w:r w:rsidR="00D06741">
          <w:rPr>
            <w:noProof/>
            <w:webHidden/>
          </w:rPr>
          <w:fldChar w:fldCharType="begin"/>
        </w:r>
        <w:r w:rsidR="00D06741">
          <w:rPr>
            <w:noProof/>
            <w:webHidden/>
          </w:rPr>
          <w:instrText xml:space="preserve"> PAGEREF _Toc403410004 \h </w:instrText>
        </w:r>
        <w:r w:rsidR="00D06741">
          <w:rPr>
            <w:noProof/>
            <w:webHidden/>
          </w:rPr>
        </w:r>
        <w:r w:rsidR="00D06741">
          <w:rPr>
            <w:noProof/>
            <w:webHidden/>
          </w:rPr>
          <w:fldChar w:fldCharType="separate"/>
        </w:r>
        <w:r w:rsidR="00D06741">
          <w:rPr>
            <w:noProof/>
            <w:webHidden/>
          </w:rPr>
          <w:t>31</w:t>
        </w:r>
        <w:r w:rsidR="00D06741">
          <w:rPr>
            <w:noProof/>
            <w:webHidden/>
          </w:rPr>
          <w:fldChar w:fldCharType="end"/>
        </w:r>
      </w:hyperlink>
    </w:p>
    <w:p w14:paraId="452636A4" w14:textId="77777777" w:rsidR="00D06741" w:rsidRDefault="00481F9A">
      <w:pPr>
        <w:pStyle w:val="TOC3"/>
        <w:rPr>
          <w:rFonts w:asciiTheme="minorHAnsi" w:hAnsiTheme="minorHAnsi" w:cstheme="minorBidi"/>
          <w:noProof/>
          <w:sz w:val="22"/>
          <w:szCs w:val="22"/>
        </w:rPr>
      </w:pPr>
      <w:hyperlink w:anchor="_Toc403410005" w:history="1">
        <w:r w:rsidR="00D06741" w:rsidRPr="00F650CC">
          <w:rPr>
            <w:rStyle w:val="Hyperlink"/>
            <w:noProof/>
            <w:lang w:eastAsia="zh-CN"/>
          </w:rPr>
          <w:t>Verify the HP Service Manager Process Designer configuration</w:t>
        </w:r>
        <w:r w:rsidR="00D06741">
          <w:rPr>
            <w:noProof/>
            <w:webHidden/>
          </w:rPr>
          <w:tab/>
        </w:r>
        <w:r w:rsidR="00D06741">
          <w:rPr>
            <w:noProof/>
            <w:webHidden/>
          </w:rPr>
          <w:fldChar w:fldCharType="begin"/>
        </w:r>
        <w:r w:rsidR="00D06741">
          <w:rPr>
            <w:noProof/>
            <w:webHidden/>
          </w:rPr>
          <w:instrText xml:space="preserve"> PAGEREF _Toc403410005 \h </w:instrText>
        </w:r>
        <w:r w:rsidR="00D06741">
          <w:rPr>
            <w:noProof/>
            <w:webHidden/>
          </w:rPr>
        </w:r>
        <w:r w:rsidR="00D06741">
          <w:rPr>
            <w:noProof/>
            <w:webHidden/>
          </w:rPr>
          <w:fldChar w:fldCharType="separate"/>
        </w:r>
        <w:r w:rsidR="00D06741">
          <w:rPr>
            <w:noProof/>
            <w:webHidden/>
          </w:rPr>
          <w:t>32</w:t>
        </w:r>
        <w:r w:rsidR="00D06741">
          <w:rPr>
            <w:noProof/>
            <w:webHidden/>
          </w:rPr>
          <w:fldChar w:fldCharType="end"/>
        </w:r>
      </w:hyperlink>
    </w:p>
    <w:p w14:paraId="660B19A7" w14:textId="77777777" w:rsidR="00D06741" w:rsidRDefault="00481F9A">
      <w:pPr>
        <w:pStyle w:val="TOC3"/>
        <w:rPr>
          <w:rFonts w:asciiTheme="minorHAnsi" w:hAnsiTheme="minorHAnsi" w:cstheme="minorBidi"/>
          <w:noProof/>
          <w:sz w:val="22"/>
          <w:szCs w:val="22"/>
        </w:rPr>
      </w:pPr>
      <w:hyperlink w:anchor="_Toc403410006" w:history="1">
        <w:r w:rsidR="00D06741" w:rsidRPr="00F650CC">
          <w:rPr>
            <w:rStyle w:val="Hyperlink"/>
            <w:noProof/>
          </w:rPr>
          <w:t>DevOps change workflows details</w:t>
        </w:r>
        <w:r w:rsidR="00D06741">
          <w:rPr>
            <w:noProof/>
            <w:webHidden/>
          </w:rPr>
          <w:tab/>
        </w:r>
        <w:r w:rsidR="00D06741">
          <w:rPr>
            <w:noProof/>
            <w:webHidden/>
          </w:rPr>
          <w:fldChar w:fldCharType="begin"/>
        </w:r>
        <w:r w:rsidR="00D06741">
          <w:rPr>
            <w:noProof/>
            <w:webHidden/>
          </w:rPr>
          <w:instrText xml:space="preserve"> PAGEREF _Toc403410006 \h </w:instrText>
        </w:r>
        <w:r w:rsidR="00D06741">
          <w:rPr>
            <w:noProof/>
            <w:webHidden/>
          </w:rPr>
        </w:r>
        <w:r w:rsidR="00D06741">
          <w:rPr>
            <w:noProof/>
            <w:webHidden/>
          </w:rPr>
          <w:fldChar w:fldCharType="separate"/>
        </w:r>
        <w:r w:rsidR="00D06741">
          <w:rPr>
            <w:noProof/>
            <w:webHidden/>
          </w:rPr>
          <w:t>33</w:t>
        </w:r>
        <w:r w:rsidR="00D06741">
          <w:rPr>
            <w:noProof/>
            <w:webHidden/>
          </w:rPr>
          <w:fldChar w:fldCharType="end"/>
        </w:r>
      </w:hyperlink>
    </w:p>
    <w:p w14:paraId="52E400F8" w14:textId="77777777" w:rsidR="00D06741" w:rsidRDefault="00481F9A">
      <w:pPr>
        <w:pStyle w:val="TOC4"/>
        <w:rPr>
          <w:rFonts w:asciiTheme="minorHAnsi" w:hAnsiTheme="minorHAnsi" w:cstheme="minorBidi"/>
          <w:noProof/>
          <w:sz w:val="22"/>
          <w:szCs w:val="22"/>
        </w:rPr>
      </w:pPr>
      <w:hyperlink w:anchor="_Toc403410007" w:history="1">
        <w:r w:rsidR="00D06741" w:rsidRPr="00F650CC">
          <w:rPr>
            <w:rStyle w:val="Hyperlink"/>
            <w:noProof/>
          </w:rPr>
          <w:t>DevOps</w:t>
        </w:r>
        <w:r w:rsidR="00D06741" w:rsidRPr="00F650CC">
          <w:rPr>
            <w:rStyle w:val="Hyperlink"/>
            <w:b/>
            <w:noProof/>
          </w:rPr>
          <w:t xml:space="preserve"> </w:t>
        </w:r>
        <w:r w:rsidR="00D06741" w:rsidRPr="00F650CC">
          <w:rPr>
            <w:rStyle w:val="Hyperlink"/>
            <w:noProof/>
          </w:rPr>
          <w:t>change workflow design</w:t>
        </w:r>
        <w:r w:rsidR="00D06741">
          <w:rPr>
            <w:noProof/>
            <w:webHidden/>
          </w:rPr>
          <w:tab/>
        </w:r>
        <w:r w:rsidR="00D06741">
          <w:rPr>
            <w:noProof/>
            <w:webHidden/>
          </w:rPr>
          <w:fldChar w:fldCharType="begin"/>
        </w:r>
        <w:r w:rsidR="00D06741">
          <w:rPr>
            <w:noProof/>
            <w:webHidden/>
          </w:rPr>
          <w:instrText xml:space="preserve"> PAGEREF _Toc403410007 \h </w:instrText>
        </w:r>
        <w:r w:rsidR="00D06741">
          <w:rPr>
            <w:noProof/>
            <w:webHidden/>
          </w:rPr>
        </w:r>
        <w:r w:rsidR="00D06741">
          <w:rPr>
            <w:noProof/>
            <w:webHidden/>
          </w:rPr>
          <w:fldChar w:fldCharType="separate"/>
        </w:r>
        <w:r w:rsidR="00D06741">
          <w:rPr>
            <w:noProof/>
            <w:webHidden/>
          </w:rPr>
          <w:t>33</w:t>
        </w:r>
        <w:r w:rsidR="00D06741">
          <w:rPr>
            <w:noProof/>
            <w:webHidden/>
          </w:rPr>
          <w:fldChar w:fldCharType="end"/>
        </w:r>
      </w:hyperlink>
    </w:p>
    <w:p w14:paraId="10061A1D" w14:textId="77777777" w:rsidR="00D06741" w:rsidRDefault="00481F9A">
      <w:pPr>
        <w:pStyle w:val="TOC4"/>
        <w:rPr>
          <w:rFonts w:asciiTheme="minorHAnsi" w:hAnsiTheme="minorHAnsi" w:cstheme="minorBidi"/>
          <w:noProof/>
          <w:sz w:val="22"/>
          <w:szCs w:val="22"/>
        </w:rPr>
      </w:pPr>
      <w:hyperlink w:anchor="_Toc403410008" w:history="1">
        <w:r w:rsidR="00D06741" w:rsidRPr="00F650CC">
          <w:rPr>
            <w:rStyle w:val="Hyperlink"/>
            <w:noProof/>
          </w:rPr>
          <w:t>Standard_DevOps</w:t>
        </w:r>
        <w:r w:rsidR="00D06741" w:rsidRPr="00F650CC">
          <w:rPr>
            <w:rStyle w:val="Hyperlink"/>
            <w:b/>
            <w:noProof/>
          </w:rPr>
          <w:t xml:space="preserve"> </w:t>
        </w:r>
        <w:r w:rsidR="00D06741" w:rsidRPr="00F650CC">
          <w:rPr>
            <w:rStyle w:val="Hyperlink"/>
            <w:noProof/>
          </w:rPr>
          <w:t>change workflow design</w:t>
        </w:r>
        <w:r w:rsidR="00D06741">
          <w:rPr>
            <w:noProof/>
            <w:webHidden/>
          </w:rPr>
          <w:tab/>
        </w:r>
        <w:r w:rsidR="00D06741">
          <w:rPr>
            <w:noProof/>
            <w:webHidden/>
          </w:rPr>
          <w:fldChar w:fldCharType="begin"/>
        </w:r>
        <w:r w:rsidR="00D06741">
          <w:rPr>
            <w:noProof/>
            <w:webHidden/>
          </w:rPr>
          <w:instrText xml:space="preserve"> PAGEREF _Toc403410008 \h </w:instrText>
        </w:r>
        <w:r w:rsidR="00D06741">
          <w:rPr>
            <w:noProof/>
            <w:webHidden/>
          </w:rPr>
        </w:r>
        <w:r w:rsidR="00D06741">
          <w:rPr>
            <w:noProof/>
            <w:webHidden/>
          </w:rPr>
          <w:fldChar w:fldCharType="separate"/>
        </w:r>
        <w:r w:rsidR="00D06741">
          <w:rPr>
            <w:noProof/>
            <w:webHidden/>
          </w:rPr>
          <w:t>35</w:t>
        </w:r>
        <w:r w:rsidR="00D06741">
          <w:rPr>
            <w:noProof/>
            <w:webHidden/>
          </w:rPr>
          <w:fldChar w:fldCharType="end"/>
        </w:r>
      </w:hyperlink>
    </w:p>
    <w:p w14:paraId="55249337" w14:textId="77777777" w:rsidR="00D06741" w:rsidRDefault="00481F9A">
      <w:pPr>
        <w:pStyle w:val="TOC4"/>
        <w:rPr>
          <w:rFonts w:asciiTheme="minorHAnsi" w:hAnsiTheme="minorHAnsi" w:cstheme="minorBidi"/>
          <w:noProof/>
          <w:sz w:val="22"/>
          <w:szCs w:val="22"/>
        </w:rPr>
      </w:pPr>
      <w:hyperlink w:anchor="_Toc403410009" w:history="1">
        <w:r w:rsidR="00D06741" w:rsidRPr="00F650CC">
          <w:rPr>
            <w:rStyle w:val="Hyperlink"/>
            <w:noProof/>
          </w:rPr>
          <w:t>Normal_DevOps change workflow design</w:t>
        </w:r>
        <w:r w:rsidR="00D06741">
          <w:rPr>
            <w:noProof/>
            <w:webHidden/>
          </w:rPr>
          <w:tab/>
        </w:r>
        <w:r w:rsidR="00D06741">
          <w:rPr>
            <w:noProof/>
            <w:webHidden/>
          </w:rPr>
          <w:fldChar w:fldCharType="begin"/>
        </w:r>
        <w:r w:rsidR="00D06741">
          <w:rPr>
            <w:noProof/>
            <w:webHidden/>
          </w:rPr>
          <w:instrText xml:space="preserve"> PAGEREF _Toc403410009 \h </w:instrText>
        </w:r>
        <w:r w:rsidR="00D06741">
          <w:rPr>
            <w:noProof/>
            <w:webHidden/>
          </w:rPr>
        </w:r>
        <w:r w:rsidR="00D06741">
          <w:rPr>
            <w:noProof/>
            <w:webHidden/>
          </w:rPr>
          <w:fldChar w:fldCharType="separate"/>
        </w:r>
        <w:r w:rsidR="00D06741">
          <w:rPr>
            <w:noProof/>
            <w:webHidden/>
          </w:rPr>
          <w:t>36</w:t>
        </w:r>
        <w:r w:rsidR="00D06741">
          <w:rPr>
            <w:noProof/>
            <w:webHidden/>
          </w:rPr>
          <w:fldChar w:fldCharType="end"/>
        </w:r>
      </w:hyperlink>
    </w:p>
    <w:p w14:paraId="77308629" w14:textId="77777777" w:rsidR="00D06741" w:rsidRDefault="00481F9A">
      <w:pPr>
        <w:pStyle w:val="TOC3"/>
        <w:rPr>
          <w:rFonts w:asciiTheme="minorHAnsi" w:hAnsiTheme="minorHAnsi" w:cstheme="minorBidi"/>
          <w:noProof/>
          <w:sz w:val="22"/>
          <w:szCs w:val="22"/>
        </w:rPr>
      </w:pPr>
      <w:hyperlink w:anchor="_Toc403410010" w:history="1">
        <w:r w:rsidR="00D06741" w:rsidRPr="00F650CC">
          <w:rPr>
            <w:rStyle w:val="Hyperlink"/>
            <w:noProof/>
          </w:rPr>
          <w:t>SM Changes for SM-ALM Synchronizer</w:t>
        </w:r>
        <w:r w:rsidR="00D06741">
          <w:rPr>
            <w:noProof/>
            <w:webHidden/>
          </w:rPr>
          <w:tab/>
        </w:r>
        <w:r w:rsidR="00D06741">
          <w:rPr>
            <w:noProof/>
            <w:webHidden/>
          </w:rPr>
          <w:fldChar w:fldCharType="begin"/>
        </w:r>
        <w:r w:rsidR="00D06741">
          <w:rPr>
            <w:noProof/>
            <w:webHidden/>
          </w:rPr>
          <w:instrText xml:space="preserve"> PAGEREF _Toc403410010 \h </w:instrText>
        </w:r>
        <w:r w:rsidR="00D06741">
          <w:rPr>
            <w:noProof/>
            <w:webHidden/>
          </w:rPr>
        </w:r>
        <w:r w:rsidR="00D06741">
          <w:rPr>
            <w:noProof/>
            <w:webHidden/>
          </w:rPr>
          <w:fldChar w:fldCharType="separate"/>
        </w:r>
        <w:r w:rsidR="00D06741">
          <w:rPr>
            <w:noProof/>
            <w:webHidden/>
          </w:rPr>
          <w:t>38</w:t>
        </w:r>
        <w:r w:rsidR="00D06741">
          <w:rPr>
            <w:noProof/>
            <w:webHidden/>
          </w:rPr>
          <w:fldChar w:fldCharType="end"/>
        </w:r>
      </w:hyperlink>
    </w:p>
    <w:p w14:paraId="1B97C34A" w14:textId="77777777" w:rsidR="00D06741" w:rsidRDefault="00481F9A">
      <w:pPr>
        <w:pStyle w:val="TOC4"/>
        <w:rPr>
          <w:rFonts w:asciiTheme="minorHAnsi" w:hAnsiTheme="minorHAnsi" w:cstheme="minorBidi"/>
          <w:noProof/>
          <w:sz w:val="22"/>
          <w:szCs w:val="22"/>
        </w:rPr>
      </w:pPr>
      <w:hyperlink w:anchor="_Toc403410011" w:history="1">
        <w:r w:rsidR="00D06741" w:rsidRPr="00F650CC">
          <w:rPr>
            <w:rStyle w:val="Hyperlink"/>
            <w:noProof/>
          </w:rPr>
          <w:t>Add Fields in Service Manager</w:t>
        </w:r>
        <w:r w:rsidR="00D06741">
          <w:rPr>
            <w:noProof/>
            <w:webHidden/>
          </w:rPr>
          <w:tab/>
        </w:r>
        <w:r w:rsidR="00D06741">
          <w:rPr>
            <w:noProof/>
            <w:webHidden/>
          </w:rPr>
          <w:fldChar w:fldCharType="begin"/>
        </w:r>
        <w:r w:rsidR="00D06741">
          <w:rPr>
            <w:noProof/>
            <w:webHidden/>
          </w:rPr>
          <w:instrText xml:space="preserve"> PAGEREF _Toc403410011 \h </w:instrText>
        </w:r>
        <w:r w:rsidR="00D06741">
          <w:rPr>
            <w:noProof/>
            <w:webHidden/>
          </w:rPr>
        </w:r>
        <w:r w:rsidR="00D06741">
          <w:rPr>
            <w:noProof/>
            <w:webHidden/>
          </w:rPr>
          <w:fldChar w:fldCharType="separate"/>
        </w:r>
        <w:r w:rsidR="00D06741">
          <w:rPr>
            <w:noProof/>
            <w:webHidden/>
          </w:rPr>
          <w:t>38</w:t>
        </w:r>
        <w:r w:rsidR="00D06741">
          <w:rPr>
            <w:noProof/>
            <w:webHidden/>
          </w:rPr>
          <w:fldChar w:fldCharType="end"/>
        </w:r>
      </w:hyperlink>
    </w:p>
    <w:p w14:paraId="282BB30B" w14:textId="77777777" w:rsidR="00D06741" w:rsidRDefault="00481F9A">
      <w:pPr>
        <w:pStyle w:val="TOC4"/>
        <w:rPr>
          <w:rFonts w:asciiTheme="minorHAnsi" w:hAnsiTheme="minorHAnsi" w:cstheme="minorBidi"/>
          <w:noProof/>
          <w:sz w:val="22"/>
          <w:szCs w:val="22"/>
        </w:rPr>
      </w:pPr>
      <w:hyperlink w:anchor="_Toc403410012" w:history="1">
        <w:r w:rsidR="00D06741" w:rsidRPr="00F650CC">
          <w:rPr>
            <w:rStyle w:val="Hyperlink"/>
            <w:noProof/>
          </w:rPr>
          <w:t>External Access Definition on Service Manager</w:t>
        </w:r>
        <w:r w:rsidR="00D06741">
          <w:rPr>
            <w:noProof/>
            <w:webHidden/>
          </w:rPr>
          <w:tab/>
        </w:r>
        <w:r w:rsidR="00D06741">
          <w:rPr>
            <w:noProof/>
            <w:webHidden/>
          </w:rPr>
          <w:fldChar w:fldCharType="begin"/>
        </w:r>
        <w:r w:rsidR="00D06741">
          <w:rPr>
            <w:noProof/>
            <w:webHidden/>
          </w:rPr>
          <w:instrText xml:space="preserve"> PAGEREF _Toc403410012 \h </w:instrText>
        </w:r>
        <w:r w:rsidR="00D06741">
          <w:rPr>
            <w:noProof/>
            <w:webHidden/>
          </w:rPr>
        </w:r>
        <w:r w:rsidR="00D06741">
          <w:rPr>
            <w:noProof/>
            <w:webHidden/>
          </w:rPr>
          <w:fldChar w:fldCharType="separate"/>
        </w:r>
        <w:r w:rsidR="00D06741">
          <w:rPr>
            <w:noProof/>
            <w:webHidden/>
          </w:rPr>
          <w:t>38</w:t>
        </w:r>
        <w:r w:rsidR="00D06741">
          <w:rPr>
            <w:noProof/>
            <w:webHidden/>
          </w:rPr>
          <w:fldChar w:fldCharType="end"/>
        </w:r>
      </w:hyperlink>
    </w:p>
    <w:p w14:paraId="2F807993" w14:textId="77777777" w:rsidR="00D06741" w:rsidRDefault="00481F9A">
      <w:pPr>
        <w:pStyle w:val="TOC4"/>
        <w:rPr>
          <w:rFonts w:asciiTheme="minorHAnsi" w:hAnsiTheme="minorHAnsi" w:cstheme="minorBidi"/>
          <w:noProof/>
          <w:sz w:val="22"/>
          <w:szCs w:val="22"/>
        </w:rPr>
      </w:pPr>
      <w:hyperlink w:anchor="_Toc403410013" w:history="1">
        <w:r w:rsidR="00D06741" w:rsidRPr="00F650CC">
          <w:rPr>
            <w:rStyle w:val="Hyperlink"/>
            <w:noProof/>
          </w:rPr>
          <w:t>Create Sub Form</w:t>
        </w:r>
        <w:r w:rsidR="00D06741">
          <w:rPr>
            <w:noProof/>
            <w:webHidden/>
          </w:rPr>
          <w:tab/>
        </w:r>
        <w:r w:rsidR="00D06741">
          <w:rPr>
            <w:noProof/>
            <w:webHidden/>
          </w:rPr>
          <w:fldChar w:fldCharType="begin"/>
        </w:r>
        <w:r w:rsidR="00D06741">
          <w:rPr>
            <w:noProof/>
            <w:webHidden/>
          </w:rPr>
          <w:instrText xml:space="preserve"> PAGEREF _Toc403410013 \h </w:instrText>
        </w:r>
        <w:r w:rsidR="00D06741">
          <w:rPr>
            <w:noProof/>
            <w:webHidden/>
          </w:rPr>
        </w:r>
        <w:r w:rsidR="00D06741">
          <w:rPr>
            <w:noProof/>
            <w:webHidden/>
          </w:rPr>
          <w:fldChar w:fldCharType="separate"/>
        </w:r>
        <w:r w:rsidR="00D06741">
          <w:rPr>
            <w:noProof/>
            <w:webHidden/>
          </w:rPr>
          <w:t>39</w:t>
        </w:r>
        <w:r w:rsidR="00D06741">
          <w:rPr>
            <w:noProof/>
            <w:webHidden/>
          </w:rPr>
          <w:fldChar w:fldCharType="end"/>
        </w:r>
      </w:hyperlink>
    </w:p>
    <w:p w14:paraId="6EC4C84D" w14:textId="77777777" w:rsidR="00D06741" w:rsidRDefault="00481F9A">
      <w:pPr>
        <w:pStyle w:val="TOC4"/>
        <w:rPr>
          <w:rFonts w:asciiTheme="minorHAnsi" w:hAnsiTheme="minorHAnsi" w:cstheme="minorBidi"/>
          <w:noProof/>
          <w:sz w:val="22"/>
          <w:szCs w:val="22"/>
        </w:rPr>
      </w:pPr>
      <w:hyperlink w:anchor="_Toc403410014" w:history="1">
        <w:r w:rsidR="00D06741" w:rsidRPr="00F650CC">
          <w:rPr>
            <w:rStyle w:val="Hyperlink"/>
            <w:noProof/>
          </w:rPr>
          <w:t>Add Sub Form to Problem Management</w:t>
        </w:r>
        <w:r w:rsidR="00D06741">
          <w:rPr>
            <w:noProof/>
            <w:webHidden/>
          </w:rPr>
          <w:tab/>
        </w:r>
        <w:r w:rsidR="00D06741">
          <w:rPr>
            <w:noProof/>
            <w:webHidden/>
          </w:rPr>
          <w:fldChar w:fldCharType="begin"/>
        </w:r>
        <w:r w:rsidR="00D06741">
          <w:rPr>
            <w:noProof/>
            <w:webHidden/>
          </w:rPr>
          <w:instrText xml:space="preserve"> PAGEREF _Toc403410014 \h </w:instrText>
        </w:r>
        <w:r w:rsidR="00D06741">
          <w:rPr>
            <w:noProof/>
            <w:webHidden/>
          </w:rPr>
        </w:r>
        <w:r w:rsidR="00D06741">
          <w:rPr>
            <w:noProof/>
            <w:webHidden/>
          </w:rPr>
          <w:fldChar w:fldCharType="separate"/>
        </w:r>
        <w:r w:rsidR="00D06741">
          <w:rPr>
            <w:noProof/>
            <w:webHidden/>
          </w:rPr>
          <w:t>41</w:t>
        </w:r>
        <w:r w:rsidR="00D06741">
          <w:rPr>
            <w:noProof/>
            <w:webHidden/>
          </w:rPr>
          <w:fldChar w:fldCharType="end"/>
        </w:r>
      </w:hyperlink>
    </w:p>
    <w:p w14:paraId="0E453241" w14:textId="77777777" w:rsidR="00D06741" w:rsidRDefault="00481F9A">
      <w:pPr>
        <w:pStyle w:val="TOC4"/>
        <w:rPr>
          <w:rFonts w:asciiTheme="minorHAnsi" w:hAnsiTheme="minorHAnsi" w:cstheme="minorBidi"/>
          <w:noProof/>
          <w:sz w:val="22"/>
          <w:szCs w:val="22"/>
        </w:rPr>
      </w:pPr>
      <w:hyperlink w:anchor="_Toc403410015" w:history="1">
        <w:r w:rsidR="00D06741" w:rsidRPr="00F650CC">
          <w:rPr>
            <w:rStyle w:val="Hyperlink"/>
            <w:noProof/>
          </w:rPr>
          <w:t>Add Format Control and Validation</w:t>
        </w:r>
        <w:r w:rsidR="00D06741">
          <w:rPr>
            <w:noProof/>
            <w:webHidden/>
          </w:rPr>
          <w:tab/>
        </w:r>
        <w:r w:rsidR="00D06741">
          <w:rPr>
            <w:noProof/>
            <w:webHidden/>
          </w:rPr>
          <w:fldChar w:fldCharType="begin"/>
        </w:r>
        <w:r w:rsidR="00D06741">
          <w:rPr>
            <w:noProof/>
            <w:webHidden/>
          </w:rPr>
          <w:instrText xml:space="preserve"> PAGEREF _Toc403410015 \h </w:instrText>
        </w:r>
        <w:r w:rsidR="00D06741">
          <w:rPr>
            <w:noProof/>
            <w:webHidden/>
          </w:rPr>
        </w:r>
        <w:r w:rsidR="00D06741">
          <w:rPr>
            <w:noProof/>
            <w:webHidden/>
          </w:rPr>
          <w:fldChar w:fldCharType="separate"/>
        </w:r>
        <w:r w:rsidR="00D06741">
          <w:rPr>
            <w:noProof/>
            <w:webHidden/>
          </w:rPr>
          <w:t>41</w:t>
        </w:r>
        <w:r w:rsidR="00D06741">
          <w:rPr>
            <w:noProof/>
            <w:webHidden/>
          </w:rPr>
          <w:fldChar w:fldCharType="end"/>
        </w:r>
      </w:hyperlink>
    </w:p>
    <w:p w14:paraId="0FA599E5" w14:textId="77777777" w:rsidR="00D06741" w:rsidRDefault="00481F9A">
      <w:pPr>
        <w:pStyle w:val="TOC2"/>
        <w:rPr>
          <w:rFonts w:asciiTheme="minorHAnsi" w:hAnsiTheme="minorHAnsi" w:cstheme="minorBidi"/>
          <w:noProof/>
          <w:sz w:val="22"/>
          <w:szCs w:val="22"/>
        </w:rPr>
      </w:pPr>
      <w:hyperlink w:anchor="_Toc403410016" w:history="1">
        <w:r w:rsidR="00D06741" w:rsidRPr="00F650CC">
          <w:rPr>
            <w:rStyle w:val="Hyperlink"/>
            <w:noProof/>
          </w:rPr>
          <w:t>Setup HP Universal CMDB content</w:t>
        </w:r>
        <w:r w:rsidR="00D06741">
          <w:rPr>
            <w:noProof/>
            <w:webHidden/>
          </w:rPr>
          <w:tab/>
        </w:r>
        <w:r w:rsidR="00D06741">
          <w:rPr>
            <w:noProof/>
            <w:webHidden/>
          </w:rPr>
          <w:fldChar w:fldCharType="begin"/>
        </w:r>
        <w:r w:rsidR="00D06741">
          <w:rPr>
            <w:noProof/>
            <w:webHidden/>
          </w:rPr>
          <w:instrText xml:space="preserve"> PAGEREF _Toc403410016 \h </w:instrText>
        </w:r>
        <w:r w:rsidR="00D06741">
          <w:rPr>
            <w:noProof/>
            <w:webHidden/>
          </w:rPr>
        </w:r>
        <w:r w:rsidR="00D06741">
          <w:rPr>
            <w:noProof/>
            <w:webHidden/>
          </w:rPr>
          <w:fldChar w:fldCharType="separate"/>
        </w:r>
        <w:r w:rsidR="00D06741">
          <w:rPr>
            <w:noProof/>
            <w:webHidden/>
          </w:rPr>
          <w:t>43</w:t>
        </w:r>
        <w:r w:rsidR="00D06741">
          <w:rPr>
            <w:noProof/>
            <w:webHidden/>
          </w:rPr>
          <w:fldChar w:fldCharType="end"/>
        </w:r>
      </w:hyperlink>
    </w:p>
    <w:p w14:paraId="5F0D9518" w14:textId="77777777" w:rsidR="00D06741" w:rsidRDefault="00481F9A">
      <w:pPr>
        <w:pStyle w:val="TOC3"/>
        <w:rPr>
          <w:rFonts w:asciiTheme="minorHAnsi" w:hAnsiTheme="minorHAnsi" w:cstheme="minorBidi"/>
          <w:noProof/>
          <w:sz w:val="22"/>
          <w:szCs w:val="22"/>
        </w:rPr>
      </w:pPr>
      <w:hyperlink w:anchor="_Toc403410017" w:history="1">
        <w:r w:rsidR="00D06741" w:rsidRPr="00F650CC">
          <w:rPr>
            <w:rStyle w:val="Hyperlink"/>
            <w:noProof/>
          </w:rPr>
          <w:t>Import UCMDB CI type package</w:t>
        </w:r>
        <w:r w:rsidR="00D06741">
          <w:rPr>
            <w:noProof/>
            <w:webHidden/>
          </w:rPr>
          <w:tab/>
        </w:r>
        <w:r w:rsidR="00D06741">
          <w:rPr>
            <w:noProof/>
            <w:webHidden/>
          </w:rPr>
          <w:fldChar w:fldCharType="begin"/>
        </w:r>
        <w:r w:rsidR="00D06741">
          <w:rPr>
            <w:noProof/>
            <w:webHidden/>
          </w:rPr>
          <w:instrText xml:space="preserve"> PAGEREF _Toc403410017 \h </w:instrText>
        </w:r>
        <w:r w:rsidR="00D06741">
          <w:rPr>
            <w:noProof/>
            <w:webHidden/>
          </w:rPr>
        </w:r>
        <w:r w:rsidR="00D06741">
          <w:rPr>
            <w:noProof/>
            <w:webHidden/>
          </w:rPr>
          <w:fldChar w:fldCharType="separate"/>
        </w:r>
        <w:r w:rsidR="00D06741">
          <w:rPr>
            <w:noProof/>
            <w:webHidden/>
          </w:rPr>
          <w:t>43</w:t>
        </w:r>
        <w:r w:rsidR="00D06741">
          <w:rPr>
            <w:noProof/>
            <w:webHidden/>
          </w:rPr>
          <w:fldChar w:fldCharType="end"/>
        </w:r>
      </w:hyperlink>
    </w:p>
    <w:p w14:paraId="271DAEAF" w14:textId="77777777" w:rsidR="00D06741" w:rsidRDefault="00481F9A">
      <w:pPr>
        <w:pStyle w:val="TOC4"/>
        <w:rPr>
          <w:rFonts w:asciiTheme="minorHAnsi" w:hAnsiTheme="minorHAnsi" w:cstheme="minorBidi"/>
          <w:noProof/>
          <w:sz w:val="22"/>
          <w:szCs w:val="22"/>
        </w:rPr>
      </w:pPr>
      <w:hyperlink w:anchor="_Toc403410018" w:history="1">
        <w:r w:rsidR="00D06741" w:rsidRPr="00F650CC">
          <w:rPr>
            <w:rStyle w:val="Hyperlink"/>
            <w:noProof/>
          </w:rPr>
          <w:t>Import the UCMDB CI type.</w:t>
        </w:r>
        <w:r w:rsidR="00D06741">
          <w:rPr>
            <w:noProof/>
            <w:webHidden/>
          </w:rPr>
          <w:tab/>
        </w:r>
        <w:r w:rsidR="00D06741">
          <w:rPr>
            <w:noProof/>
            <w:webHidden/>
          </w:rPr>
          <w:fldChar w:fldCharType="begin"/>
        </w:r>
        <w:r w:rsidR="00D06741">
          <w:rPr>
            <w:noProof/>
            <w:webHidden/>
          </w:rPr>
          <w:instrText xml:space="preserve"> PAGEREF _Toc403410018 \h </w:instrText>
        </w:r>
        <w:r w:rsidR="00D06741">
          <w:rPr>
            <w:noProof/>
            <w:webHidden/>
          </w:rPr>
        </w:r>
        <w:r w:rsidR="00D06741">
          <w:rPr>
            <w:noProof/>
            <w:webHidden/>
          </w:rPr>
          <w:fldChar w:fldCharType="separate"/>
        </w:r>
        <w:r w:rsidR="00D06741">
          <w:rPr>
            <w:noProof/>
            <w:webHidden/>
          </w:rPr>
          <w:t>43</w:t>
        </w:r>
        <w:r w:rsidR="00D06741">
          <w:rPr>
            <w:noProof/>
            <w:webHidden/>
          </w:rPr>
          <w:fldChar w:fldCharType="end"/>
        </w:r>
      </w:hyperlink>
    </w:p>
    <w:p w14:paraId="38C337CE" w14:textId="77777777" w:rsidR="00D06741" w:rsidRDefault="00481F9A">
      <w:pPr>
        <w:pStyle w:val="TOC2"/>
        <w:rPr>
          <w:rFonts w:asciiTheme="minorHAnsi" w:hAnsiTheme="minorHAnsi" w:cstheme="minorBidi"/>
          <w:noProof/>
          <w:sz w:val="22"/>
          <w:szCs w:val="22"/>
        </w:rPr>
      </w:pPr>
      <w:hyperlink w:anchor="_Toc403410019" w:history="1">
        <w:r w:rsidR="00D06741" w:rsidRPr="00F650CC">
          <w:rPr>
            <w:rStyle w:val="Hyperlink"/>
            <w:noProof/>
          </w:rPr>
          <w:t>Setup HP Service Manager - HP Universal CMDB Integration</w:t>
        </w:r>
        <w:r w:rsidR="00D06741">
          <w:rPr>
            <w:noProof/>
            <w:webHidden/>
          </w:rPr>
          <w:tab/>
        </w:r>
        <w:r w:rsidR="00D06741">
          <w:rPr>
            <w:noProof/>
            <w:webHidden/>
          </w:rPr>
          <w:fldChar w:fldCharType="begin"/>
        </w:r>
        <w:r w:rsidR="00D06741">
          <w:rPr>
            <w:noProof/>
            <w:webHidden/>
          </w:rPr>
          <w:instrText xml:space="preserve"> PAGEREF _Toc403410019 \h </w:instrText>
        </w:r>
        <w:r w:rsidR="00D06741">
          <w:rPr>
            <w:noProof/>
            <w:webHidden/>
          </w:rPr>
        </w:r>
        <w:r w:rsidR="00D06741">
          <w:rPr>
            <w:noProof/>
            <w:webHidden/>
          </w:rPr>
          <w:fldChar w:fldCharType="separate"/>
        </w:r>
        <w:r w:rsidR="00D06741">
          <w:rPr>
            <w:noProof/>
            <w:webHidden/>
          </w:rPr>
          <w:t>44</w:t>
        </w:r>
        <w:r w:rsidR="00D06741">
          <w:rPr>
            <w:noProof/>
            <w:webHidden/>
          </w:rPr>
          <w:fldChar w:fldCharType="end"/>
        </w:r>
      </w:hyperlink>
    </w:p>
    <w:p w14:paraId="3440B793" w14:textId="77777777" w:rsidR="00D06741" w:rsidRDefault="00481F9A">
      <w:pPr>
        <w:pStyle w:val="TOC3"/>
        <w:rPr>
          <w:rFonts w:asciiTheme="minorHAnsi" w:hAnsiTheme="minorHAnsi" w:cstheme="minorBidi"/>
          <w:noProof/>
          <w:sz w:val="22"/>
          <w:szCs w:val="22"/>
        </w:rPr>
      </w:pPr>
      <w:hyperlink w:anchor="_Toc403410020" w:history="1">
        <w:r w:rsidR="00D06741" w:rsidRPr="00F650CC">
          <w:rPr>
            <w:rStyle w:val="Hyperlink"/>
            <w:noProof/>
          </w:rPr>
          <w:t>HP Universal CMDB Discovery probe:</w:t>
        </w:r>
        <w:r w:rsidR="00D06741">
          <w:rPr>
            <w:noProof/>
            <w:webHidden/>
          </w:rPr>
          <w:tab/>
        </w:r>
        <w:r w:rsidR="00D06741">
          <w:rPr>
            <w:noProof/>
            <w:webHidden/>
          </w:rPr>
          <w:fldChar w:fldCharType="begin"/>
        </w:r>
        <w:r w:rsidR="00D06741">
          <w:rPr>
            <w:noProof/>
            <w:webHidden/>
          </w:rPr>
          <w:instrText xml:space="preserve"> PAGEREF _Toc403410020 \h </w:instrText>
        </w:r>
        <w:r w:rsidR="00D06741">
          <w:rPr>
            <w:noProof/>
            <w:webHidden/>
          </w:rPr>
        </w:r>
        <w:r w:rsidR="00D06741">
          <w:rPr>
            <w:noProof/>
            <w:webHidden/>
          </w:rPr>
          <w:fldChar w:fldCharType="separate"/>
        </w:r>
        <w:r w:rsidR="00D06741">
          <w:rPr>
            <w:noProof/>
            <w:webHidden/>
          </w:rPr>
          <w:t>44</w:t>
        </w:r>
        <w:r w:rsidR="00D06741">
          <w:rPr>
            <w:noProof/>
            <w:webHidden/>
          </w:rPr>
          <w:fldChar w:fldCharType="end"/>
        </w:r>
      </w:hyperlink>
    </w:p>
    <w:p w14:paraId="31CF3ECC" w14:textId="77777777" w:rsidR="00D06741" w:rsidRDefault="00481F9A">
      <w:pPr>
        <w:pStyle w:val="TOC3"/>
        <w:rPr>
          <w:rFonts w:asciiTheme="minorHAnsi" w:hAnsiTheme="minorHAnsi" w:cstheme="minorBidi"/>
          <w:noProof/>
          <w:sz w:val="22"/>
          <w:szCs w:val="22"/>
        </w:rPr>
      </w:pPr>
      <w:hyperlink w:anchor="_Toc403410021" w:history="1">
        <w:r w:rsidR="00D06741" w:rsidRPr="00F650CC">
          <w:rPr>
            <w:rStyle w:val="Hyperlink"/>
            <w:noProof/>
          </w:rPr>
          <w:t>HP Service Manager – HP Universal CMDB integration:</w:t>
        </w:r>
        <w:r w:rsidR="00D06741">
          <w:rPr>
            <w:noProof/>
            <w:webHidden/>
          </w:rPr>
          <w:tab/>
        </w:r>
        <w:r w:rsidR="00D06741">
          <w:rPr>
            <w:noProof/>
            <w:webHidden/>
          </w:rPr>
          <w:fldChar w:fldCharType="begin"/>
        </w:r>
        <w:r w:rsidR="00D06741">
          <w:rPr>
            <w:noProof/>
            <w:webHidden/>
          </w:rPr>
          <w:instrText xml:space="preserve"> PAGEREF _Toc403410021 \h </w:instrText>
        </w:r>
        <w:r w:rsidR="00D06741">
          <w:rPr>
            <w:noProof/>
            <w:webHidden/>
          </w:rPr>
        </w:r>
        <w:r w:rsidR="00D06741">
          <w:rPr>
            <w:noProof/>
            <w:webHidden/>
          </w:rPr>
          <w:fldChar w:fldCharType="separate"/>
        </w:r>
        <w:r w:rsidR="00D06741">
          <w:rPr>
            <w:noProof/>
            <w:webHidden/>
          </w:rPr>
          <w:t>44</w:t>
        </w:r>
        <w:r w:rsidR="00D06741">
          <w:rPr>
            <w:noProof/>
            <w:webHidden/>
          </w:rPr>
          <w:fldChar w:fldCharType="end"/>
        </w:r>
      </w:hyperlink>
    </w:p>
    <w:p w14:paraId="76A8DB04" w14:textId="77777777" w:rsidR="00D06741" w:rsidRDefault="00481F9A">
      <w:pPr>
        <w:pStyle w:val="TOC2"/>
        <w:rPr>
          <w:rFonts w:asciiTheme="minorHAnsi" w:hAnsiTheme="minorHAnsi" w:cstheme="minorBidi"/>
          <w:noProof/>
          <w:sz w:val="22"/>
          <w:szCs w:val="22"/>
        </w:rPr>
      </w:pPr>
      <w:hyperlink w:anchor="_Toc403410022" w:history="1">
        <w:r w:rsidR="00D06741" w:rsidRPr="00F650CC">
          <w:rPr>
            <w:rStyle w:val="Hyperlink"/>
            <w:noProof/>
          </w:rPr>
          <w:t>Setup HP UCMDB DevOps CIs (Business Service, Business Application, Staging Node, Production Node)</w:t>
        </w:r>
        <w:r w:rsidR="00D06741">
          <w:rPr>
            <w:noProof/>
            <w:webHidden/>
          </w:rPr>
          <w:tab/>
        </w:r>
        <w:r w:rsidR="00D06741">
          <w:rPr>
            <w:noProof/>
            <w:webHidden/>
          </w:rPr>
          <w:fldChar w:fldCharType="begin"/>
        </w:r>
        <w:r w:rsidR="00D06741">
          <w:rPr>
            <w:noProof/>
            <w:webHidden/>
          </w:rPr>
          <w:instrText xml:space="preserve"> PAGEREF _Toc403410022 \h </w:instrText>
        </w:r>
        <w:r w:rsidR="00D06741">
          <w:rPr>
            <w:noProof/>
            <w:webHidden/>
          </w:rPr>
        </w:r>
        <w:r w:rsidR="00D06741">
          <w:rPr>
            <w:noProof/>
            <w:webHidden/>
          </w:rPr>
          <w:fldChar w:fldCharType="separate"/>
        </w:r>
        <w:r w:rsidR="00D06741">
          <w:rPr>
            <w:noProof/>
            <w:webHidden/>
          </w:rPr>
          <w:t>45</w:t>
        </w:r>
        <w:r w:rsidR="00D06741">
          <w:rPr>
            <w:noProof/>
            <w:webHidden/>
          </w:rPr>
          <w:fldChar w:fldCharType="end"/>
        </w:r>
      </w:hyperlink>
    </w:p>
    <w:p w14:paraId="46E73086" w14:textId="77777777" w:rsidR="00D06741" w:rsidRDefault="00481F9A">
      <w:pPr>
        <w:pStyle w:val="TOC3"/>
        <w:rPr>
          <w:rFonts w:asciiTheme="minorHAnsi" w:hAnsiTheme="minorHAnsi" w:cstheme="minorBidi"/>
          <w:noProof/>
          <w:sz w:val="22"/>
          <w:szCs w:val="22"/>
        </w:rPr>
      </w:pPr>
      <w:hyperlink w:anchor="_Toc403410023" w:history="1">
        <w:r w:rsidR="00D06741" w:rsidRPr="00F650CC">
          <w:rPr>
            <w:rStyle w:val="Hyperlink"/>
            <w:noProof/>
          </w:rPr>
          <w:t>Setup Business Service CI:</w:t>
        </w:r>
        <w:r w:rsidR="00D06741">
          <w:rPr>
            <w:noProof/>
            <w:webHidden/>
          </w:rPr>
          <w:tab/>
        </w:r>
        <w:r w:rsidR="00D06741">
          <w:rPr>
            <w:noProof/>
            <w:webHidden/>
          </w:rPr>
          <w:fldChar w:fldCharType="begin"/>
        </w:r>
        <w:r w:rsidR="00D06741">
          <w:rPr>
            <w:noProof/>
            <w:webHidden/>
          </w:rPr>
          <w:instrText xml:space="preserve"> PAGEREF _Toc403410023 \h </w:instrText>
        </w:r>
        <w:r w:rsidR="00D06741">
          <w:rPr>
            <w:noProof/>
            <w:webHidden/>
          </w:rPr>
        </w:r>
        <w:r w:rsidR="00D06741">
          <w:rPr>
            <w:noProof/>
            <w:webHidden/>
          </w:rPr>
          <w:fldChar w:fldCharType="separate"/>
        </w:r>
        <w:r w:rsidR="00D06741">
          <w:rPr>
            <w:noProof/>
            <w:webHidden/>
          </w:rPr>
          <w:t>45</w:t>
        </w:r>
        <w:r w:rsidR="00D06741">
          <w:rPr>
            <w:noProof/>
            <w:webHidden/>
          </w:rPr>
          <w:fldChar w:fldCharType="end"/>
        </w:r>
      </w:hyperlink>
    </w:p>
    <w:p w14:paraId="2E3D5920" w14:textId="77777777" w:rsidR="00D06741" w:rsidRDefault="00481F9A">
      <w:pPr>
        <w:pStyle w:val="TOC3"/>
        <w:rPr>
          <w:rFonts w:asciiTheme="minorHAnsi" w:hAnsiTheme="minorHAnsi" w:cstheme="minorBidi"/>
          <w:noProof/>
          <w:sz w:val="22"/>
          <w:szCs w:val="22"/>
        </w:rPr>
      </w:pPr>
      <w:hyperlink w:anchor="_Toc403410024" w:history="1">
        <w:r w:rsidR="00D06741" w:rsidRPr="00F650CC">
          <w:rPr>
            <w:rStyle w:val="Hyperlink"/>
            <w:noProof/>
          </w:rPr>
          <w:t>Setup Business Application CI:</w:t>
        </w:r>
        <w:r w:rsidR="00D06741">
          <w:rPr>
            <w:noProof/>
            <w:webHidden/>
          </w:rPr>
          <w:tab/>
        </w:r>
        <w:r w:rsidR="00D06741">
          <w:rPr>
            <w:noProof/>
            <w:webHidden/>
          </w:rPr>
          <w:fldChar w:fldCharType="begin"/>
        </w:r>
        <w:r w:rsidR="00D06741">
          <w:rPr>
            <w:noProof/>
            <w:webHidden/>
          </w:rPr>
          <w:instrText xml:space="preserve"> PAGEREF _Toc403410024 \h </w:instrText>
        </w:r>
        <w:r w:rsidR="00D06741">
          <w:rPr>
            <w:noProof/>
            <w:webHidden/>
          </w:rPr>
        </w:r>
        <w:r w:rsidR="00D06741">
          <w:rPr>
            <w:noProof/>
            <w:webHidden/>
          </w:rPr>
          <w:fldChar w:fldCharType="separate"/>
        </w:r>
        <w:r w:rsidR="00D06741">
          <w:rPr>
            <w:noProof/>
            <w:webHidden/>
          </w:rPr>
          <w:t>46</w:t>
        </w:r>
        <w:r w:rsidR="00D06741">
          <w:rPr>
            <w:noProof/>
            <w:webHidden/>
          </w:rPr>
          <w:fldChar w:fldCharType="end"/>
        </w:r>
      </w:hyperlink>
    </w:p>
    <w:p w14:paraId="0290EF4E" w14:textId="77777777" w:rsidR="00D06741" w:rsidRDefault="00481F9A">
      <w:pPr>
        <w:pStyle w:val="TOC3"/>
        <w:rPr>
          <w:rFonts w:asciiTheme="minorHAnsi" w:hAnsiTheme="minorHAnsi" w:cstheme="minorBidi"/>
          <w:noProof/>
          <w:sz w:val="22"/>
          <w:szCs w:val="22"/>
        </w:rPr>
      </w:pPr>
      <w:hyperlink w:anchor="_Toc403410025" w:history="1">
        <w:r w:rsidR="00D06741" w:rsidRPr="00F650CC">
          <w:rPr>
            <w:rStyle w:val="Hyperlink"/>
            <w:noProof/>
          </w:rPr>
          <w:t>Setup Staging Node CI:</w:t>
        </w:r>
        <w:r w:rsidR="00D06741">
          <w:rPr>
            <w:noProof/>
            <w:webHidden/>
          </w:rPr>
          <w:tab/>
        </w:r>
        <w:r w:rsidR="00D06741">
          <w:rPr>
            <w:noProof/>
            <w:webHidden/>
          </w:rPr>
          <w:fldChar w:fldCharType="begin"/>
        </w:r>
        <w:r w:rsidR="00D06741">
          <w:rPr>
            <w:noProof/>
            <w:webHidden/>
          </w:rPr>
          <w:instrText xml:space="preserve"> PAGEREF _Toc403410025 \h </w:instrText>
        </w:r>
        <w:r w:rsidR="00D06741">
          <w:rPr>
            <w:noProof/>
            <w:webHidden/>
          </w:rPr>
        </w:r>
        <w:r w:rsidR="00D06741">
          <w:rPr>
            <w:noProof/>
            <w:webHidden/>
          </w:rPr>
          <w:fldChar w:fldCharType="separate"/>
        </w:r>
        <w:r w:rsidR="00D06741">
          <w:rPr>
            <w:noProof/>
            <w:webHidden/>
          </w:rPr>
          <w:t>48</w:t>
        </w:r>
        <w:r w:rsidR="00D06741">
          <w:rPr>
            <w:noProof/>
            <w:webHidden/>
          </w:rPr>
          <w:fldChar w:fldCharType="end"/>
        </w:r>
      </w:hyperlink>
    </w:p>
    <w:p w14:paraId="0D392C2D" w14:textId="77777777" w:rsidR="00D06741" w:rsidRDefault="00481F9A">
      <w:pPr>
        <w:pStyle w:val="TOC3"/>
        <w:rPr>
          <w:rFonts w:asciiTheme="minorHAnsi" w:hAnsiTheme="minorHAnsi" w:cstheme="minorBidi"/>
          <w:noProof/>
          <w:sz w:val="22"/>
          <w:szCs w:val="22"/>
        </w:rPr>
      </w:pPr>
      <w:hyperlink w:anchor="_Toc403410026" w:history="1">
        <w:r w:rsidR="00D06741" w:rsidRPr="00F650CC">
          <w:rPr>
            <w:rStyle w:val="Hyperlink"/>
            <w:noProof/>
          </w:rPr>
          <w:t>Setup Production Node CI:</w:t>
        </w:r>
        <w:r w:rsidR="00D06741">
          <w:rPr>
            <w:noProof/>
            <w:webHidden/>
          </w:rPr>
          <w:tab/>
        </w:r>
        <w:r w:rsidR="00D06741">
          <w:rPr>
            <w:noProof/>
            <w:webHidden/>
          </w:rPr>
          <w:fldChar w:fldCharType="begin"/>
        </w:r>
        <w:r w:rsidR="00D06741">
          <w:rPr>
            <w:noProof/>
            <w:webHidden/>
          </w:rPr>
          <w:instrText xml:space="preserve"> PAGEREF _Toc403410026 \h </w:instrText>
        </w:r>
        <w:r w:rsidR="00D06741">
          <w:rPr>
            <w:noProof/>
            <w:webHidden/>
          </w:rPr>
        </w:r>
        <w:r w:rsidR="00D06741">
          <w:rPr>
            <w:noProof/>
            <w:webHidden/>
          </w:rPr>
          <w:fldChar w:fldCharType="separate"/>
        </w:r>
        <w:r w:rsidR="00D06741">
          <w:rPr>
            <w:noProof/>
            <w:webHidden/>
          </w:rPr>
          <w:t>49</w:t>
        </w:r>
        <w:r w:rsidR="00D06741">
          <w:rPr>
            <w:noProof/>
            <w:webHidden/>
          </w:rPr>
          <w:fldChar w:fldCharType="end"/>
        </w:r>
      </w:hyperlink>
    </w:p>
    <w:p w14:paraId="65606D99" w14:textId="77777777" w:rsidR="00D06741" w:rsidRDefault="00481F9A">
      <w:pPr>
        <w:pStyle w:val="TOC2"/>
        <w:rPr>
          <w:rFonts w:asciiTheme="minorHAnsi" w:hAnsiTheme="minorHAnsi" w:cstheme="minorBidi"/>
          <w:noProof/>
          <w:sz w:val="22"/>
          <w:szCs w:val="22"/>
        </w:rPr>
      </w:pPr>
      <w:hyperlink w:anchor="_Toc403410027" w:history="1">
        <w:r w:rsidR="00D06741" w:rsidRPr="00F650CC">
          <w:rPr>
            <w:rStyle w:val="Hyperlink"/>
            <w:noProof/>
          </w:rPr>
          <w:t>Setup HP Service Manager DevOps RFCs (Release, Staging, Production)</w:t>
        </w:r>
        <w:r w:rsidR="00D06741">
          <w:rPr>
            <w:noProof/>
            <w:webHidden/>
          </w:rPr>
          <w:tab/>
        </w:r>
        <w:r w:rsidR="00D06741">
          <w:rPr>
            <w:noProof/>
            <w:webHidden/>
          </w:rPr>
          <w:fldChar w:fldCharType="begin"/>
        </w:r>
        <w:r w:rsidR="00D06741">
          <w:rPr>
            <w:noProof/>
            <w:webHidden/>
          </w:rPr>
          <w:instrText xml:space="preserve"> PAGEREF _Toc403410027 \h </w:instrText>
        </w:r>
        <w:r w:rsidR="00D06741">
          <w:rPr>
            <w:noProof/>
            <w:webHidden/>
          </w:rPr>
        </w:r>
        <w:r w:rsidR="00D06741">
          <w:rPr>
            <w:noProof/>
            <w:webHidden/>
          </w:rPr>
          <w:fldChar w:fldCharType="separate"/>
        </w:r>
        <w:r w:rsidR="00D06741">
          <w:rPr>
            <w:noProof/>
            <w:webHidden/>
          </w:rPr>
          <w:t>51</w:t>
        </w:r>
        <w:r w:rsidR="00D06741">
          <w:rPr>
            <w:noProof/>
            <w:webHidden/>
          </w:rPr>
          <w:fldChar w:fldCharType="end"/>
        </w:r>
      </w:hyperlink>
    </w:p>
    <w:p w14:paraId="3F5980B5" w14:textId="77777777" w:rsidR="00D06741" w:rsidRDefault="00481F9A">
      <w:pPr>
        <w:pStyle w:val="TOC3"/>
        <w:rPr>
          <w:rFonts w:asciiTheme="minorHAnsi" w:hAnsiTheme="minorHAnsi" w:cstheme="minorBidi"/>
          <w:noProof/>
          <w:sz w:val="22"/>
          <w:szCs w:val="22"/>
        </w:rPr>
      </w:pPr>
      <w:hyperlink w:anchor="_Toc403410028" w:history="1">
        <w:r w:rsidR="00D06741" w:rsidRPr="00F650CC">
          <w:rPr>
            <w:rStyle w:val="Hyperlink"/>
            <w:noProof/>
          </w:rPr>
          <w:t>Setup the required Change Models:</w:t>
        </w:r>
        <w:r w:rsidR="00D06741">
          <w:rPr>
            <w:noProof/>
            <w:webHidden/>
          </w:rPr>
          <w:tab/>
        </w:r>
        <w:r w:rsidR="00D06741">
          <w:rPr>
            <w:noProof/>
            <w:webHidden/>
          </w:rPr>
          <w:fldChar w:fldCharType="begin"/>
        </w:r>
        <w:r w:rsidR="00D06741">
          <w:rPr>
            <w:noProof/>
            <w:webHidden/>
          </w:rPr>
          <w:instrText xml:space="preserve"> PAGEREF _Toc403410028 \h </w:instrText>
        </w:r>
        <w:r w:rsidR="00D06741">
          <w:rPr>
            <w:noProof/>
            <w:webHidden/>
          </w:rPr>
        </w:r>
        <w:r w:rsidR="00D06741">
          <w:rPr>
            <w:noProof/>
            <w:webHidden/>
          </w:rPr>
          <w:fldChar w:fldCharType="separate"/>
        </w:r>
        <w:r w:rsidR="00D06741">
          <w:rPr>
            <w:noProof/>
            <w:webHidden/>
          </w:rPr>
          <w:t>51</w:t>
        </w:r>
        <w:r w:rsidR="00D06741">
          <w:rPr>
            <w:noProof/>
            <w:webHidden/>
          </w:rPr>
          <w:fldChar w:fldCharType="end"/>
        </w:r>
      </w:hyperlink>
    </w:p>
    <w:p w14:paraId="67AB6D27" w14:textId="77777777" w:rsidR="00D06741" w:rsidRDefault="00481F9A">
      <w:pPr>
        <w:pStyle w:val="TOC3"/>
        <w:rPr>
          <w:rFonts w:asciiTheme="minorHAnsi" w:hAnsiTheme="minorHAnsi" w:cstheme="minorBidi"/>
          <w:noProof/>
          <w:sz w:val="22"/>
          <w:szCs w:val="22"/>
        </w:rPr>
      </w:pPr>
      <w:hyperlink w:anchor="_Toc403410029" w:history="1">
        <w:r w:rsidR="00D06741" w:rsidRPr="00F650CC">
          <w:rPr>
            <w:rStyle w:val="Hyperlink"/>
            <w:noProof/>
          </w:rPr>
          <w:t>Setup new Release RFC:</w:t>
        </w:r>
        <w:r w:rsidR="00D06741">
          <w:rPr>
            <w:noProof/>
            <w:webHidden/>
          </w:rPr>
          <w:tab/>
        </w:r>
        <w:r w:rsidR="00D06741">
          <w:rPr>
            <w:noProof/>
            <w:webHidden/>
          </w:rPr>
          <w:fldChar w:fldCharType="begin"/>
        </w:r>
        <w:r w:rsidR="00D06741">
          <w:rPr>
            <w:noProof/>
            <w:webHidden/>
          </w:rPr>
          <w:instrText xml:space="preserve"> PAGEREF _Toc403410029 \h </w:instrText>
        </w:r>
        <w:r w:rsidR="00D06741">
          <w:rPr>
            <w:noProof/>
            <w:webHidden/>
          </w:rPr>
        </w:r>
        <w:r w:rsidR="00D06741">
          <w:rPr>
            <w:noProof/>
            <w:webHidden/>
          </w:rPr>
          <w:fldChar w:fldCharType="separate"/>
        </w:r>
        <w:r w:rsidR="00D06741">
          <w:rPr>
            <w:noProof/>
            <w:webHidden/>
          </w:rPr>
          <w:t>53</w:t>
        </w:r>
        <w:r w:rsidR="00D06741">
          <w:rPr>
            <w:noProof/>
            <w:webHidden/>
          </w:rPr>
          <w:fldChar w:fldCharType="end"/>
        </w:r>
      </w:hyperlink>
    </w:p>
    <w:p w14:paraId="3687635C" w14:textId="77777777" w:rsidR="00D06741" w:rsidRDefault="00481F9A">
      <w:pPr>
        <w:pStyle w:val="TOC3"/>
        <w:rPr>
          <w:rFonts w:asciiTheme="minorHAnsi" w:hAnsiTheme="minorHAnsi" w:cstheme="minorBidi"/>
          <w:noProof/>
          <w:sz w:val="22"/>
          <w:szCs w:val="22"/>
        </w:rPr>
      </w:pPr>
      <w:hyperlink w:anchor="_Toc403410030" w:history="1">
        <w:r w:rsidR="00D06741" w:rsidRPr="00F650CC">
          <w:rPr>
            <w:rStyle w:val="Hyperlink"/>
            <w:noProof/>
          </w:rPr>
          <w:t>Setup new Staging RFC:</w:t>
        </w:r>
        <w:r w:rsidR="00D06741">
          <w:rPr>
            <w:noProof/>
            <w:webHidden/>
          </w:rPr>
          <w:tab/>
        </w:r>
        <w:r w:rsidR="00D06741">
          <w:rPr>
            <w:noProof/>
            <w:webHidden/>
          </w:rPr>
          <w:fldChar w:fldCharType="begin"/>
        </w:r>
        <w:r w:rsidR="00D06741">
          <w:rPr>
            <w:noProof/>
            <w:webHidden/>
          </w:rPr>
          <w:instrText xml:space="preserve"> PAGEREF _Toc403410030 \h </w:instrText>
        </w:r>
        <w:r w:rsidR="00D06741">
          <w:rPr>
            <w:noProof/>
            <w:webHidden/>
          </w:rPr>
        </w:r>
        <w:r w:rsidR="00D06741">
          <w:rPr>
            <w:noProof/>
            <w:webHidden/>
          </w:rPr>
          <w:fldChar w:fldCharType="separate"/>
        </w:r>
        <w:r w:rsidR="00D06741">
          <w:rPr>
            <w:noProof/>
            <w:webHidden/>
          </w:rPr>
          <w:t>54</w:t>
        </w:r>
        <w:r w:rsidR="00D06741">
          <w:rPr>
            <w:noProof/>
            <w:webHidden/>
          </w:rPr>
          <w:fldChar w:fldCharType="end"/>
        </w:r>
      </w:hyperlink>
    </w:p>
    <w:p w14:paraId="02FB935F" w14:textId="77777777" w:rsidR="00D06741" w:rsidRDefault="00481F9A">
      <w:pPr>
        <w:pStyle w:val="TOC3"/>
        <w:rPr>
          <w:rFonts w:asciiTheme="minorHAnsi" w:hAnsiTheme="minorHAnsi" w:cstheme="minorBidi"/>
          <w:noProof/>
          <w:sz w:val="22"/>
          <w:szCs w:val="22"/>
        </w:rPr>
      </w:pPr>
      <w:hyperlink w:anchor="_Toc403410031" w:history="1">
        <w:r w:rsidR="00D06741" w:rsidRPr="00F650CC">
          <w:rPr>
            <w:rStyle w:val="Hyperlink"/>
            <w:noProof/>
          </w:rPr>
          <w:t>Setup new Production RFC:</w:t>
        </w:r>
        <w:r w:rsidR="00D06741">
          <w:rPr>
            <w:noProof/>
            <w:webHidden/>
          </w:rPr>
          <w:tab/>
        </w:r>
        <w:r w:rsidR="00D06741">
          <w:rPr>
            <w:noProof/>
            <w:webHidden/>
          </w:rPr>
          <w:fldChar w:fldCharType="begin"/>
        </w:r>
        <w:r w:rsidR="00D06741">
          <w:rPr>
            <w:noProof/>
            <w:webHidden/>
          </w:rPr>
          <w:instrText xml:space="preserve"> PAGEREF _Toc403410031 \h </w:instrText>
        </w:r>
        <w:r w:rsidR="00D06741">
          <w:rPr>
            <w:noProof/>
            <w:webHidden/>
          </w:rPr>
        </w:r>
        <w:r w:rsidR="00D06741">
          <w:rPr>
            <w:noProof/>
            <w:webHidden/>
          </w:rPr>
          <w:fldChar w:fldCharType="separate"/>
        </w:r>
        <w:r w:rsidR="00D06741">
          <w:rPr>
            <w:noProof/>
            <w:webHidden/>
          </w:rPr>
          <w:t>55</w:t>
        </w:r>
        <w:r w:rsidR="00D06741">
          <w:rPr>
            <w:noProof/>
            <w:webHidden/>
          </w:rPr>
          <w:fldChar w:fldCharType="end"/>
        </w:r>
      </w:hyperlink>
    </w:p>
    <w:p w14:paraId="085159EA" w14:textId="77777777" w:rsidR="00D06741" w:rsidRDefault="00481F9A">
      <w:pPr>
        <w:pStyle w:val="TOC2"/>
        <w:rPr>
          <w:rFonts w:asciiTheme="minorHAnsi" w:hAnsiTheme="minorHAnsi" w:cstheme="minorBidi"/>
          <w:noProof/>
          <w:sz w:val="22"/>
          <w:szCs w:val="22"/>
        </w:rPr>
      </w:pPr>
      <w:hyperlink w:anchor="_Toc403410032" w:history="1">
        <w:r w:rsidR="00D06741" w:rsidRPr="00F650CC">
          <w:rPr>
            <w:rStyle w:val="Hyperlink"/>
            <w:noProof/>
          </w:rPr>
          <w:t>Setup HP SiteScope</w:t>
        </w:r>
        <w:r w:rsidR="00D06741">
          <w:rPr>
            <w:noProof/>
            <w:webHidden/>
          </w:rPr>
          <w:tab/>
        </w:r>
        <w:r w:rsidR="00D06741">
          <w:rPr>
            <w:noProof/>
            <w:webHidden/>
          </w:rPr>
          <w:fldChar w:fldCharType="begin"/>
        </w:r>
        <w:r w:rsidR="00D06741">
          <w:rPr>
            <w:noProof/>
            <w:webHidden/>
          </w:rPr>
          <w:instrText xml:space="preserve"> PAGEREF _Toc403410032 \h </w:instrText>
        </w:r>
        <w:r w:rsidR="00D06741">
          <w:rPr>
            <w:noProof/>
            <w:webHidden/>
          </w:rPr>
        </w:r>
        <w:r w:rsidR="00D06741">
          <w:rPr>
            <w:noProof/>
            <w:webHidden/>
          </w:rPr>
          <w:fldChar w:fldCharType="separate"/>
        </w:r>
        <w:r w:rsidR="00D06741">
          <w:rPr>
            <w:noProof/>
            <w:webHidden/>
          </w:rPr>
          <w:t>57</w:t>
        </w:r>
        <w:r w:rsidR="00D06741">
          <w:rPr>
            <w:noProof/>
            <w:webHidden/>
          </w:rPr>
          <w:fldChar w:fldCharType="end"/>
        </w:r>
      </w:hyperlink>
    </w:p>
    <w:p w14:paraId="33F3148B" w14:textId="77777777" w:rsidR="00D06741" w:rsidRDefault="00481F9A">
      <w:pPr>
        <w:pStyle w:val="TOC3"/>
        <w:rPr>
          <w:rFonts w:asciiTheme="minorHAnsi" w:hAnsiTheme="minorHAnsi" w:cstheme="minorBidi"/>
          <w:noProof/>
          <w:sz w:val="22"/>
          <w:szCs w:val="22"/>
        </w:rPr>
      </w:pPr>
      <w:hyperlink w:anchor="_Toc403410033" w:history="1">
        <w:r w:rsidR="00D06741" w:rsidRPr="00F650CC">
          <w:rPr>
            <w:rStyle w:val="Hyperlink"/>
            <w:noProof/>
            <w:lang w:eastAsia="zh-CN"/>
          </w:rPr>
          <w:t>Configure SiteScope credentials profiles</w:t>
        </w:r>
        <w:r w:rsidR="00D06741">
          <w:rPr>
            <w:noProof/>
            <w:webHidden/>
          </w:rPr>
          <w:tab/>
        </w:r>
        <w:r w:rsidR="00D06741">
          <w:rPr>
            <w:noProof/>
            <w:webHidden/>
          </w:rPr>
          <w:fldChar w:fldCharType="begin"/>
        </w:r>
        <w:r w:rsidR="00D06741">
          <w:rPr>
            <w:noProof/>
            <w:webHidden/>
          </w:rPr>
          <w:instrText xml:space="preserve"> PAGEREF _Toc403410033 \h </w:instrText>
        </w:r>
        <w:r w:rsidR="00D06741">
          <w:rPr>
            <w:noProof/>
            <w:webHidden/>
          </w:rPr>
        </w:r>
        <w:r w:rsidR="00D06741">
          <w:rPr>
            <w:noProof/>
            <w:webHidden/>
          </w:rPr>
          <w:fldChar w:fldCharType="separate"/>
        </w:r>
        <w:r w:rsidR="00D06741">
          <w:rPr>
            <w:noProof/>
            <w:webHidden/>
          </w:rPr>
          <w:t>57</w:t>
        </w:r>
        <w:r w:rsidR="00D06741">
          <w:rPr>
            <w:noProof/>
            <w:webHidden/>
          </w:rPr>
          <w:fldChar w:fldCharType="end"/>
        </w:r>
      </w:hyperlink>
    </w:p>
    <w:p w14:paraId="0F67DB40" w14:textId="77777777" w:rsidR="00D06741" w:rsidRDefault="00481F9A">
      <w:pPr>
        <w:pStyle w:val="TOC3"/>
        <w:rPr>
          <w:rFonts w:asciiTheme="minorHAnsi" w:hAnsiTheme="minorHAnsi" w:cstheme="minorBidi"/>
          <w:noProof/>
          <w:sz w:val="22"/>
          <w:szCs w:val="22"/>
        </w:rPr>
      </w:pPr>
      <w:hyperlink w:anchor="_Toc403410034" w:history="1">
        <w:r w:rsidR="00D06741" w:rsidRPr="00F650CC">
          <w:rPr>
            <w:rStyle w:val="Hyperlink"/>
            <w:noProof/>
            <w:lang w:eastAsia="zh-CN"/>
          </w:rPr>
          <w:t>Import SiteScope content</w:t>
        </w:r>
        <w:r w:rsidR="00D06741">
          <w:rPr>
            <w:noProof/>
            <w:webHidden/>
          </w:rPr>
          <w:tab/>
        </w:r>
        <w:r w:rsidR="00D06741">
          <w:rPr>
            <w:noProof/>
            <w:webHidden/>
          </w:rPr>
          <w:fldChar w:fldCharType="begin"/>
        </w:r>
        <w:r w:rsidR="00D06741">
          <w:rPr>
            <w:noProof/>
            <w:webHidden/>
          </w:rPr>
          <w:instrText xml:space="preserve"> PAGEREF _Toc403410034 \h </w:instrText>
        </w:r>
        <w:r w:rsidR="00D06741">
          <w:rPr>
            <w:noProof/>
            <w:webHidden/>
          </w:rPr>
        </w:r>
        <w:r w:rsidR="00D06741">
          <w:rPr>
            <w:noProof/>
            <w:webHidden/>
          </w:rPr>
          <w:fldChar w:fldCharType="separate"/>
        </w:r>
        <w:r w:rsidR="00D06741">
          <w:rPr>
            <w:noProof/>
            <w:webHidden/>
          </w:rPr>
          <w:t>58</w:t>
        </w:r>
        <w:r w:rsidR="00D06741">
          <w:rPr>
            <w:noProof/>
            <w:webHidden/>
          </w:rPr>
          <w:fldChar w:fldCharType="end"/>
        </w:r>
      </w:hyperlink>
    </w:p>
    <w:p w14:paraId="1E52EAC6" w14:textId="77777777" w:rsidR="00D06741" w:rsidRDefault="00481F9A">
      <w:pPr>
        <w:pStyle w:val="TOC3"/>
        <w:rPr>
          <w:rFonts w:asciiTheme="minorHAnsi" w:hAnsiTheme="minorHAnsi" w:cstheme="minorBidi"/>
          <w:noProof/>
          <w:sz w:val="22"/>
          <w:szCs w:val="22"/>
        </w:rPr>
      </w:pPr>
      <w:hyperlink w:anchor="_Toc403410035" w:history="1">
        <w:r w:rsidR="00D06741" w:rsidRPr="00F650CC">
          <w:rPr>
            <w:rStyle w:val="Hyperlink"/>
            <w:noProof/>
            <w:lang w:eastAsia="zh-CN"/>
          </w:rPr>
          <w:t>Configure SiteScope monitor groups</w:t>
        </w:r>
        <w:r w:rsidR="00D06741">
          <w:rPr>
            <w:noProof/>
            <w:webHidden/>
          </w:rPr>
          <w:tab/>
        </w:r>
        <w:r w:rsidR="00D06741">
          <w:rPr>
            <w:noProof/>
            <w:webHidden/>
          </w:rPr>
          <w:fldChar w:fldCharType="begin"/>
        </w:r>
        <w:r w:rsidR="00D06741">
          <w:rPr>
            <w:noProof/>
            <w:webHidden/>
          </w:rPr>
          <w:instrText xml:space="preserve"> PAGEREF _Toc403410035 \h </w:instrText>
        </w:r>
        <w:r w:rsidR="00D06741">
          <w:rPr>
            <w:noProof/>
            <w:webHidden/>
          </w:rPr>
        </w:r>
        <w:r w:rsidR="00D06741">
          <w:rPr>
            <w:noProof/>
            <w:webHidden/>
          </w:rPr>
          <w:fldChar w:fldCharType="separate"/>
        </w:r>
        <w:r w:rsidR="00D06741">
          <w:rPr>
            <w:noProof/>
            <w:webHidden/>
          </w:rPr>
          <w:t>59</w:t>
        </w:r>
        <w:r w:rsidR="00D06741">
          <w:rPr>
            <w:noProof/>
            <w:webHidden/>
          </w:rPr>
          <w:fldChar w:fldCharType="end"/>
        </w:r>
      </w:hyperlink>
    </w:p>
    <w:p w14:paraId="6E0578D1" w14:textId="77777777" w:rsidR="00D06741" w:rsidRDefault="00481F9A">
      <w:pPr>
        <w:pStyle w:val="TOC2"/>
        <w:rPr>
          <w:rFonts w:asciiTheme="minorHAnsi" w:hAnsiTheme="minorHAnsi" w:cstheme="minorBidi"/>
          <w:noProof/>
          <w:sz w:val="22"/>
          <w:szCs w:val="22"/>
        </w:rPr>
      </w:pPr>
      <w:hyperlink w:anchor="_Toc403410036" w:history="1">
        <w:r w:rsidR="00D06741" w:rsidRPr="00F650CC">
          <w:rPr>
            <w:rStyle w:val="Hyperlink"/>
            <w:noProof/>
          </w:rPr>
          <w:t>Release 3.5 Demo Applications -  iBank Java and iBank dotNet</w:t>
        </w:r>
        <w:r w:rsidR="00D06741">
          <w:rPr>
            <w:noProof/>
            <w:webHidden/>
          </w:rPr>
          <w:tab/>
        </w:r>
        <w:r w:rsidR="00D06741">
          <w:rPr>
            <w:noProof/>
            <w:webHidden/>
          </w:rPr>
          <w:fldChar w:fldCharType="begin"/>
        </w:r>
        <w:r w:rsidR="00D06741">
          <w:rPr>
            <w:noProof/>
            <w:webHidden/>
          </w:rPr>
          <w:instrText xml:space="preserve"> PAGEREF _Toc403410036 \h </w:instrText>
        </w:r>
        <w:r w:rsidR="00D06741">
          <w:rPr>
            <w:noProof/>
            <w:webHidden/>
          </w:rPr>
        </w:r>
        <w:r w:rsidR="00D06741">
          <w:rPr>
            <w:noProof/>
            <w:webHidden/>
          </w:rPr>
          <w:fldChar w:fldCharType="separate"/>
        </w:r>
        <w:r w:rsidR="00D06741">
          <w:rPr>
            <w:noProof/>
            <w:webHidden/>
          </w:rPr>
          <w:t>62</w:t>
        </w:r>
        <w:r w:rsidR="00D06741">
          <w:rPr>
            <w:noProof/>
            <w:webHidden/>
          </w:rPr>
          <w:fldChar w:fldCharType="end"/>
        </w:r>
      </w:hyperlink>
    </w:p>
    <w:p w14:paraId="62F8EC09" w14:textId="77777777" w:rsidR="00D06741" w:rsidRDefault="00481F9A">
      <w:pPr>
        <w:pStyle w:val="TOC2"/>
        <w:rPr>
          <w:rFonts w:asciiTheme="minorHAnsi" w:hAnsiTheme="minorHAnsi" w:cstheme="minorBidi"/>
          <w:noProof/>
          <w:sz w:val="22"/>
          <w:szCs w:val="22"/>
        </w:rPr>
      </w:pPr>
      <w:hyperlink w:anchor="_Toc403410037" w:history="1">
        <w:r w:rsidR="00D06741" w:rsidRPr="00F650CC">
          <w:rPr>
            <w:rStyle w:val="Hyperlink"/>
            <w:noProof/>
          </w:rPr>
          <w:t>3</w:t>
        </w:r>
        <w:r w:rsidR="00D06741" w:rsidRPr="00F650CC">
          <w:rPr>
            <w:rStyle w:val="Hyperlink"/>
            <w:noProof/>
            <w:vertAlign w:val="superscript"/>
          </w:rPr>
          <w:t>rd</w:t>
        </w:r>
        <w:r w:rsidR="00D06741" w:rsidRPr="00F650CC">
          <w:rPr>
            <w:rStyle w:val="Hyperlink"/>
            <w:noProof/>
          </w:rPr>
          <w:t xml:space="preserve"> Party Tools configuration</w:t>
        </w:r>
        <w:r w:rsidR="00D06741">
          <w:rPr>
            <w:noProof/>
            <w:webHidden/>
          </w:rPr>
          <w:tab/>
        </w:r>
        <w:r w:rsidR="00D06741">
          <w:rPr>
            <w:noProof/>
            <w:webHidden/>
          </w:rPr>
          <w:fldChar w:fldCharType="begin"/>
        </w:r>
        <w:r w:rsidR="00D06741">
          <w:rPr>
            <w:noProof/>
            <w:webHidden/>
          </w:rPr>
          <w:instrText xml:space="preserve"> PAGEREF _Toc403410037 \h </w:instrText>
        </w:r>
        <w:r w:rsidR="00D06741">
          <w:rPr>
            <w:noProof/>
            <w:webHidden/>
          </w:rPr>
        </w:r>
        <w:r w:rsidR="00D06741">
          <w:rPr>
            <w:noProof/>
            <w:webHidden/>
          </w:rPr>
          <w:fldChar w:fldCharType="separate"/>
        </w:r>
        <w:r w:rsidR="00D06741">
          <w:rPr>
            <w:noProof/>
            <w:webHidden/>
          </w:rPr>
          <w:t>63</w:t>
        </w:r>
        <w:r w:rsidR="00D06741">
          <w:rPr>
            <w:noProof/>
            <w:webHidden/>
          </w:rPr>
          <w:fldChar w:fldCharType="end"/>
        </w:r>
      </w:hyperlink>
    </w:p>
    <w:p w14:paraId="0284127B" w14:textId="77777777" w:rsidR="00D06741" w:rsidRDefault="00481F9A">
      <w:pPr>
        <w:pStyle w:val="TOC3"/>
        <w:rPr>
          <w:rFonts w:asciiTheme="minorHAnsi" w:hAnsiTheme="minorHAnsi" w:cstheme="minorBidi"/>
          <w:noProof/>
          <w:sz w:val="22"/>
          <w:szCs w:val="22"/>
        </w:rPr>
      </w:pPr>
      <w:hyperlink w:anchor="_Toc403410038" w:history="1">
        <w:r w:rsidR="00D06741" w:rsidRPr="00F650CC">
          <w:rPr>
            <w:rStyle w:val="Hyperlink"/>
            <w:noProof/>
          </w:rPr>
          <w:t>Set up Tomcat</w:t>
        </w:r>
        <w:r w:rsidR="00D06741">
          <w:rPr>
            <w:noProof/>
            <w:webHidden/>
          </w:rPr>
          <w:tab/>
        </w:r>
        <w:r w:rsidR="00D06741">
          <w:rPr>
            <w:noProof/>
            <w:webHidden/>
          </w:rPr>
          <w:fldChar w:fldCharType="begin"/>
        </w:r>
        <w:r w:rsidR="00D06741">
          <w:rPr>
            <w:noProof/>
            <w:webHidden/>
          </w:rPr>
          <w:instrText xml:space="preserve"> PAGEREF _Toc403410038 \h </w:instrText>
        </w:r>
        <w:r w:rsidR="00D06741">
          <w:rPr>
            <w:noProof/>
            <w:webHidden/>
          </w:rPr>
        </w:r>
        <w:r w:rsidR="00D06741">
          <w:rPr>
            <w:noProof/>
            <w:webHidden/>
          </w:rPr>
          <w:fldChar w:fldCharType="separate"/>
        </w:r>
        <w:r w:rsidR="00D06741">
          <w:rPr>
            <w:noProof/>
            <w:webHidden/>
          </w:rPr>
          <w:t>63</w:t>
        </w:r>
        <w:r w:rsidR="00D06741">
          <w:rPr>
            <w:noProof/>
            <w:webHidden/>
          </w:rPr>
          <w:fldChar w:fldCharType="end"/>
        </w:r>
      </w:hyperlink>
    </w:p>
    <w:p w14:paraId="1FC599CE" w14:textId="77777777" w:rsidR="00D06741" w:rsidRDefault="00481F9A">
      <w:pPr>
        <w:pStyle w:val="TOC4"/>
        <w:rPr>
          <w:rFonts w:asciiTheme="minorHAnsi" w:hAnsiTheme="minorHAnsi" w:cstheme="minorBidi"/>
          <w:noProof/>
          <w:sz w:val="22"/>
          <w:szCs w:val="22"/>
        </w:rPr>
      </w:pPr>
      <w:hyperlink w:anchor="_Toc403410039" w:history="1">
        <w:r w:rsidR="00D06741" w:rsidRPr="00F650CC">
          <w:rPr>
            <w:rStyle w:val="Hyperlink"/>
            <w:noProof/>
            <w:lang w:eastAsia="zh-CN"/>
          </w:rPr>
          <w:t>Install Tomcat</w:t>
        </w:r>
        <w:r w:rsidR="00D06741">
          <w:rPr>
            <w:noProof/>
            <w:webHidden/>
          </w:rPr>
          <w:tab/>
        </w:r>
        <w:r w:rsidR="00D06741">
          <w:rPr>
            <w:noProof/>
            <w:webHidden/>
          </w:rPr>
          <w:fldChar w:fldCharType="begin"/>
        </w:r>
        <w:r w:rsidR="00D06741">
          <w:rPr>
            <w:noProof/>
            <w:webHidden/>
          </w:rPr>
          <w:instrText xml:space="preserve"> PAGEREF _Toc403410039 \h </w:instrText>
        </w:r>
        <w:r w:rsidR="00D06741">
          <w:rPr>
            <w:noProof/>
            <w:webHidden/>
          </w:rPr>
        </w:r>
        <w:r w:rsidR="00D06741">
          <w:rPr>
            <w:noProof/>
            <w:webHidden/>
          </w:rPr>
          <w:fldChar w:fldCharType="separate"/>
        </w:r>
        <w:r w:rsidR="00D06741">
          <w:rPr>
            <w:noProof/>
            <w:webHidden/>
          </w:rPr>
          <w:t>63</w:t>
        </w:r>
        <w:r w:rsidR="00D06741">
          <w:rPr>
            <w:noProof/>
            <w:webHidden/>
          </w:rPr>
          <w:fldChar w:fldCharType="end"/>
        </w:r>
      </w:hyperlink>
    </w:p>
    <w:p w14:paraId="7AAA3240" w14:textId="77777777" w:rsidR="00D06741" w:rsidRDefault="00481F9A">
      <w:pPr>
        <w:pStyle w:val="TOC3"/>
        <w:rPr>
          <w:rFonts w:asciiTheme="minorHAnsi" w:hAnsiTheme="minorHAnsi" w:cstheme="minorBidi"/>
          <w:noProof/>
          <w:sz w:val="22"/>
          <w:szCs w:val="22"/>
        </w:rPr>
      </w:pPr>
      <w:hyperlink w:anchor="_Toc403410040" w:history="1">
        <w:r w:rsidR="00D06741" w:rsidRPr="00F650CC">
          <w:rPr>
            <w:rStyle w:val="Hyperlink"/>
            <w:noProof/>
          </w:rPr>
          <w:t>Set up Wget</w:t>
        </w:r>
        <w:r w:rsidR="00D06741">
          <w:rPr>
            <w:noProof/>
            <w:webHidden/>
          </w:rPr>
          <w:tab/>
        </w:r>
        <w:r w:rsidR="00D06741">
          <w:rPr>
            <w:noProof/>
            <w:webHidden/>
          </w:rPr>
          <w:fldChar w:fldCharType="begin"/>
        </w:r>
        <w:r w:rsidR="00D06741">
          <w:rPr>
            <w:noProof/>
            <w:webHidden/>
          </w:rPr>
          <w:instrText xml:space="preserve"> PAGEREF _Toc403410040 \h </w:instrText>
        </w:r>
        <w:r w:rsidR="00D06741">
          <w:rPr>
            <w:noProof/>
            <w:webHidden/>
          </w:rPr>
        </w:r>
        <w:r w:rsidR="00D06741">
          <w:rPr>
            <w:noProof/>
            <w:webHidden/>
          </w:rPr>
          <w:fldChar w:fldCharType="separate"/>
        </w:r>
        <w:r w:rsidR="00D06741">
          <w:rPr>
            <w:noProof/>
            <w:webHidden/>
          </w:rPr>
          <w:t>63</w:t>
        </w:r>
        <w:r w:rsidR="00D06741">
          <w:rPr>
            <w:noProof/>
            <w:webHidden/>
          </w:rPr>
          <w:fldChar w:fldCharType="end"/>
        </w:r>
      </w:hyperlink>
    </w:p>
    <w:p w14:paraId="6E56BDDA" w14:textId="77777777" w:rsidR="00D06741" w:rsidRDefault="00481F9A">
      <w:pPr>
        <w:pStyle w:val="TOC4"/>
        <w:rPr>
          <w:rFonts w:asciiTheme="minorHAnsi" w:hAnsiTheme="minorHAnsi" w:cstheme="minorBidi"/>
          <w:noProof/>
          <w:sz w:val="22"/>
          <w:szCs w:val="22"/>
        </w:rPr>
      </w:pPr>
      <w:hyperlink w:anchor="_Toc403410041" w:history="1">
        <w:r w:rsidR="00D06741" w:rsidRPr="00F650CC">
          <w:rPr>
            <w:rStyle w:val="Hyperlink"/>
            <w:noProof/>
            <w:lang w:eastAsia="zh-CN"/>
          </w:rPr>
          <w:t>Install Wget</w:t>
        </w:r>
        <w:r w:rsidR="00D06741">
          <w:rPr>
            <w:noProof/>
            <w:webHidden/>
          </w:rPr>
          <w:tab/>
        </w:r>
        <w:r w:rsidR="00D06741">
          <w:rPr>
            <w:noProof/>
            <w:webHidden/>
          </w:rPr>
          <w:fldChar w:fldCharType="begin"/>
        </w:r>
        <w:r w:rsidR="00D06741">
          <w:rPr>
            <w:noProof/>
            <w:webHidden/>
          </w:rPr>
          <w:instrText xml:space="preserve"> PAGEREF _Toc403410041 \h </w:instrText>
        </w:r>
        <w:r w:rsidR="00D06741">
          <w:rPr>
            <w:noProof/>
            <w:webHidden/>
          </w:rPr>
        </w:r>
        <w:r w:rsidR="00D06741">
          <w:rPr>
            <w:noProof/>
            <w:webHidden/>
          </w:rPr>
          <w:fldChar w:fldCharType="separate"/>
        </w:r>
        <w:r w:rsidR="00D06741">
          <w:rPr>
            <w:noProof/>
            <w:webHidden/>
          </w:rPr>
          <w:t>63</w:t>
        </w:r>
        <w:r w:rsidR="00D06741">
          <w:rPr>
            <w:noProof/>
            <w:webHidden/>
          </w:rPr>
          <w:fldChar w:fldCharType="end"/>
        </w:r>
      </w:hyperlink>
    </w:p>
    <w:p w14:paraId="10BE5719" w14:textId="77777777" w:rsidR="00D06741" w:rsidRDefault="00481F9A">
      <w:pPr>
        <w:pStyle w:val="TOC3"/>
        <w:rPr>
          <w:rFonts w:asciiTheme="minorHAnsi" w:hAnsiTheme="minorHAnsi" w:cstheme="minorBidi"/>
          <w:noProof/>
          <w:sz w:val="22"/>
          <w:szCs w:val="22"/>
        </w:rPr>
      </w:pPr>
      <w:hyperlink w:anchor="_Toc403410042" w:history="1">
        <w:r w:rsidR="00D06741" w:rsidRPr="00F650CC">
          <w:rPr>
            <w:rStyle w:val="Hyperlink"/>
            <w:noProof/>
          </w:rPr>
          <w:t>Set up FlowInvoke</w:t>
        </w:r>
        <w:r w:rsidR="00D06741">
          <w:rPr>
            <w:noProof/>
            <w:webHidden/>
          </w:rPr>
          <w:tab/>
        </w:r>
        <w:r w:rsidR="00D06741">
          <w:rPr>
            <w:noProof/>
            <w:webHidden/>
          </w:rPr>
          <w:fldChar w:fldCharType="begin"/>
        </w:r>
        <w:r w:rsidR="00D06741">
          <w:rPr>
            <w:noProof/>
            <w:webHidden/>
          </w:rPr>
          <w:instrText xml:space="preserve"> PAGEREF _Toc403410042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71201A25" w14:textId="77777777" w:rsidR="00D06741" w:rsidRDefault="00481F9A">
      <w:pPr>
        <w:pStyle w:val="TOC4"/>
        <w:rPr>
          <w:rFonts w:asciiTheme="minorHAnsi" w:hAnsiTheme="minorHAnsi" w:cstheme="minorBidi"/>
          <w:noProof/>
          <w:sz w:val="22"/>
          <w:szCs w:val="22"/>
        </w:rPr>
      </w:pPr>
      <w:hyperlink w:anchor="_Toc403410043" w:history="1">
        <w:r w:rsidR="00D06741" w:rsidRPr="00F650CC">
          <w:rPr>
            <w:rStyle w:val="Hyperlink"/>
            <w:noProof/>
            <w:lang w:eastAsia="zh-CN"/>
          </w:rPr>
          <w:t>Install Flowinvoke</w:t>
        </w:r>
        <w:r w:rsidR="00D06741">
          <w:rPr>
            <w:noProof/>
            <w:webHidden/>
          </w:rPr>
          <w:tab/>
        </w:r>
        <w:r w:rsidR="00D06741">
          <w:rPr>
            <w:noProof/>
            <w:webHidden/>
          </w:rPr>
          <w:fldChar w:fldCharType="begin"/>
        </w:r>
        <w:r w:rsidR="00D06741">
          <w:rPr>
            <w:noProof/>
            <w:webHidden/>
          </w:rPr>
          <w:instrText xml:space="preserve"> PAGEREF _Toc403410043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7797E2E4" w14:textId="77777777" w:rsidR="00D06741" w:rsidRDefault="00481F9A">
      <w:pPr>
        <w:pStyle w:val="TOC3"/>
        <w:rPr>
          <w:rFonts w:asciiTheme="minorHAnsi" w:hAnsiTheme="minorHAnsi" w:cstheme="minorBidi"/>
          <w:noProof/>
          <w:sz w:val="22"/>
          <w:szCs w:val="22"/>
        </w:rPr>
      </w:pPr>
      <w:hyperlink w:anchor="_Toc403410044" w:history="1">
        <w:r w:rsidR="00D06741" w:rsidRPr="00F650CC">
          <w:rPr>
            <w:rStyle w:val="Hyperlink"/>
            <w:noProof/>
          </w:rPr>
          <w:t>Setup</w:t>
        </w:r>
        <w:r w:rsidR="00D06741" w:rsidRPr="00F650CC">
          <w:rPr>
            <w:rStyle w:val="Hyperlink"/>
            <w:noProof/>
            <w:lang w:eastAsia="zh-CN"/>
          </w:rPr>
          <w:t xml:space="preserve"> Curl</w:t>
        </w:r>
        <w:r w:rsidR="00D06741">
          <w:rPr>
            <w:noProof/>
            <w:webHidden/>
          </w:rPr>
          <w:tab/>
        </w:r>
        <w:r w:rsidR="00D06741">
          <w:rPr>
            <w:noProof/>
            <w:webHidden/>
          </w:rPr>
          <w:fldChar w:fldCharType="begin"/>
        </w:r>
        <w:r w:rsidR="00D06741">
          <w:rPr>
            <w:noProof/>
            <w:webHidden/>
          </w:rPr>
          <w:instrText xml:space="preserve"> PAGEREF _Toc403410044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18E842EF" w14:textId="77777777" w:rsidR="00D06741" w:rsidRDefault="00481F9A">
      <w:pPr>
        <w:pStyle w:val="TOC4"/>
        <w:rPr>
          <w:rFonts w:asciiTheme="minorHAnsi" w:hAnsiTheme="minorHAnsi" w:cstheme="minorBidi"/>
          <w:noProof/>
          <w:sz w:val="22"/>
          <w:szCs w:val="22"/>
        </w:rPr>
      </w:pPr>
      <w:hyperlink w:anchor="_Toc403410045" w:history="1">
        <w:r w:rsidR="00D06741" w:rsidRPr="00F650CC">
          <w:rPr>
            <w:rStyle w:val="Hyperlink"/>
            <w:noProof/>
            <w:lang w:eastAsia="zh-CN"/>
          </w:rPr>
          <w:t>Install Curl</w:t>
        </w:r>
        <w:r w:rsidR="00D06741">
          <w:rPr>
            <w:noProof/>
            <w:webHidden/>
          </w:rPr>
          <w:tab/>
        </w:r>
        <w:r w:rsidR="00D06741">
          <w:rPr>
            <w:noProof/>
            <w:webHidden/>
          </w:rPr>
          <w:fldChar w:fldCharType="begin"/>
        </w:r>
        <w:r w:rsidR="00D06741">
          <w:rPr>
            <w:noProof/>
            <w:webHidden/>
          </w:rPr>
          <w:instrText xml:space="preserve"> PAGEREF _Toc403410045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215C9947" w14:textId="77777777" w:rsidR="00D06741" w:rsidRDefault="00481F9A">
      <w:pPr>
        <w:pStyle w:val="TOC3"/>
        <w:rPr>
          <w:rFonts w:asciiTheme="minorHAnsi" w:hAnsiTheme="minorHAnsi" w:cstheme="minorBidi"/>
          <w:noProof/>
          <w:sz w:val="22"/>
          <w:szCs w:val="22"/>
        </w:rPr>
      </w:pPr>
      <w:hyperlink w:anchor="_Toc403410046" w:history="1">
        <w:r w:rsidR="00D06741" w:rsidRPr="00F650CC">
          <w:rPr>
            <w:rStyle w:val="Hyperlink"/>
            <w:noProof/>
          </w:rPr>
          <w:t>Setup</w:t>
        </w:r>
        <w:r w:rsidR="00D06741" w:rsidRPr="00F650CC">
          <w:rPr>
            <w:rStyle w:val="Hyperlink"/>
            <w:noProof/>
            <w:lang w:eastAsia="zh-CN"/>
          </w:rPr>
          <w:t xml:space="preserve"> Git</w:t>
        </w:r>
        <w:r w:rsidR="00D06741">
          <w:rPr>
            <w:noProof/>
            <w:webHidden/>
          </w:rPr>
          <w:tab/>
        </w:r>
        <w:r w:rsidR="00D06741">
          <w:rPr>
            <w:noProof/>
            <w:webHidden/>
          </w:rPr>
          <w:fldChar w:fldCharType="begin"/>
        </w:r>
        <w:r w:rsidR="00D06741">
          <w:rPr>
            <w:noProof/>
            <w:webHidden/>
          </w:rPr>
          <w:instrText xml:space="preserve"> PAGEREF _Toc403410046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7870F316" w14:textId="77777777" w:rsidR="00D06741" w:rsidRDefault="00481F9A">
      <w:pPr>
        <w:pStyle w:val="TOC4"/>
        <w:rPr>
          <w:rFonts w:asciiTheme="minorHAnsi" w:hAnsiTheme="minorHAnsi" w:cstheme="minorBidi"/>
          <w:noProof/>
          <w:sz w:val="22"/>
          <w:szCs w:val="22"/>
        </w:rPr>
      </w:pPr>
      <w:hyperlink w:anchor="_Toc403410047" w:history="1">
        <w:r w:rsidR="00D06741" w:rsidRPr="00F650CC">
          <w:rPr>
            <w:rStyle w:val="Hyperlink"/>
            <w:noProof/>
            <w:lang w:eastAsia="zh-CN"/>
          </w:rPr>
          <w:t>Install Git</w:t>
        </w:r>
        <w:r w:rsidR="00D06741">
          <w:rPr>
            <w:noProof/>
            <w:webHidden/>
          </w:rPr>
          <w:tab/>
        </w:r>
        <w:r w:rsidR="00D06741">
          <w:rPr>
            <w:noProof/>
            <w:webHidden/>
          </w:rPr>
          <w:fldChar w:fldCharType="begin"/>
        </w:r>
        <w:r w:rsidR="00D06741">
          <w:rPr>
            <w:noProof/>
            <w:webHidden/>
          </w:rPr>
          <w:instrText xml:space="preserve"> PAGEREF _Toc403410047 \h </w:instrText>
        </w:r>
        <w:r w:rsidR="00D06741">
          <w:rPr>
            <w:noProof/>
            <w:webHidden/>
          </w:rPr>
        </w:r>
        <w:r w:rsidR="00D06741">
          <w:rPr>
            <w:noProof/>
            <w:webHidden/>
          </w:rPr>
          <w:fldChar w:fldCharType="separate"/>
        </w:r>
        <w:r w:rsidR="00D06741">
          <w:rPr>
            <w:noProof/>
            <w:webHidden/>
          </w:rPr>
          <w:t>64</w:t>
        </w:r>
        <w:r w:rsidR="00D06741">
          <w:rPr>
            <w:noProof/>
            <w:webHidden/>
          </w:rPr>
          <w:fldChar w:fldCharType="end"/>
        </w:r>
      </w:hyperlink>
    </w:p>
    <w:p w14:paraId="202A78F9" w14:textId="77777777" w:rsidR="00D06741" w:rsidRDefault="00481F9A">
      <w:pPr>
        <w:pStyle w:val="TOC3"/>
        <w:rPr>
          <w:rFonts w:asciiTheme="minorHAnsi" w:hAnsiTheme="minorHAnsi" w:cstheme="minorBidi"/>
          <w:noProof/>
          <w:sz w:val="22"/>
          <w:szCs w:val="22"/>
        </w:rPr>
      </w:pPr>
      <w:hyperlink w:anchor="_Toc403410048" w:history="1">
        <w:r w:rsidR="00D06741" w:rsidRPr="00F650CC">
          <w:rPr>
            <w:rStyle w:val="Hyperlink"/>
            <w:noProof/>
          </w:rPr>
          <w:t>Setup Sonatype Nexus OSS</w:t>
        </w:r>
        <w:r w:rsidR="00D06741">
          <w:rPr>
            <w:noProof/>
            <w:webHidden/>
          </w:rPr>
          <w:tab/>
        </w:r>
        <w:r w:rsidR="00D06741">
          <w:rPr>
            <w:noProof/>
            <w:webHidden/>
          </w:rPr>
          <w:fldChar w:fldCharType="begin"/>
        </w:r>
        <w:r w:rsidR="00D06741">
          <w:rPr>
            <w:noProof/>
            <w:webHidden/>
          </w:rPr>
          <w:instrText xml:space="preserve"> PAGEREF _Toc403410048 \h </w:instrText>
        </w:r>
        <w:r w:rsidR="00D06741">
          <w:rPr>
            <w:noProof/>
            <w:webHidden/>
          </w:rPr>
        </w:r>
        <w:r w:rsidR="00D06741">
          <w:rPr>
            <w:noProof/>
            <w:webHidden/>
          </w:rPr>
          <w:fldChar w:fldCharType="separate"/>
        </w:r>
        <w:r w:rsidR="00D06741">
          <w:rPr>
            <w:noProof/>
            <w:webHidden/>
          </w:rPr>
          <w:t>65</w:t>
        </w:r>
        <w:r w:rsidR="00D06741">
          <w:rPr>
            <w:noProof/>
            <w:webHidden/>
          </w:rPr>
          <w:fldChar w:fldCharType="end"/>
        </w:r>
      </w:hyperlink>
    </w:p>
    <w:p w14:paraId="186FA42D" w14:textId="77777777" w:rsidR="00D06741" w:rsidRDefault="00481F9A">
      <w:pPr>
        <w:pStyle w:val="TOC4"/>
        <w:rPr>
          <w:rFonts w:asciiTheme="minorHAnsi" w:hAnsiTheme="minorHAnsi" w:cstheme="minorBidi"/>
          <w:noProof/>
          <w:sz w:val="22"/>
          <w:szCs w:val="22"/>
        </w:rPr>
      </w:pPr>
      <w:hyperlink w:anchor="_Toc403410049" w:history="1">
        <w:r w:rsidR="00D06741" w:rsidRPr="00F650CC">
          <w:rPr>
            <w:rStyle w:val="Hyperlink"/>
            <w:noProof/>
            <w:lang w:eastAsia="zh-CN"/>
          </w:rPr>
          <w:t>Install Nexus</w:t>
        </w:r>
        <w:r w:rsidR="00D06741">
          <w:rPr>
            <w:noProof/>
            <w:webHidden/>
          </w:rPr>
          <w:tab/>
        </w:r>
        <w:r w:rsidR="00D06741">
          <w:rPr>
            <w:noProof/>
            <w:webHidden/>
          </w:rPr>
          <w:fldChar w:fldCharType="begin"/>
        </w:r>
        <w:r w:rsidR="00D06741">
          <w:rPr>
            <w:noProof/>
            <w:webHidden/>
          </w:rPr>
          <w:instrText xml:space="preserve"> PAGEREF _Toc403410049 \h </w:instrText>
        </w:r>
        <w:r w:rsidR="00D06741">
          <w:rPr>
            <w:noProof/>
            <w:webHidden/>
          </w:rPr>
        </w:r>
        <w:r w:rsidR="00D06741">
          <w:rPr>
            <w:noProof/>
            <w:webHidden/>
          </w:rPr>
          <w:fldChar w:fldCharType="separate"/>
        </w:r>
        <w:r w:rsidR="00D06741">
          <w:rPr>
            <w:noProof/>
            <w:webHidden/>
          </w:rPr>
          <w:t>65</w:t>
        </w:r>
        <w:r w:rsidR="00D06741">
          <w:rPr>
            <w:noProof/>
            <w:webHidden/>
          </w:rPr>
          <w:fldChar w:fldCharType="end"/>
        </w:r>
      </w:hyperlink>
    </w:p>
    <w:p w14:paraId="0DFA2346" w14:textId="77777777" w:rsidR="00D06741" w:rsidRDefault="00481F9A">
      <w:pPr>
        <w:pStyle w:val="TOC4"/>
        <w:rPr>
          <w:rFonts w:asciiTheme="minorHAnsi" w:hAnsiTheme="minorHAnsi" w:cstheme="minorBidi"/>
          <w:noProof/>
          <w:sz w:val="22"/>
          <w:szCs w:val="22"/>
        </w:rPr>
      </w:pPr>
      <w:hyperlink w:anchor="_Toc403410050" w:history="1">
        <w:r w:rsidR="00D06741" w:rsidRPr="00F650CC">
          <w:rPr>
            <w:rStyle w:val="Hyperlink"/>
            <w:noProof/>
            <w:lang w:eastAsia="zh-CN"/>
          </w:rPr>
          <w:t>Configure the custom nexus repositories for DevOps</w:t>
        </w:r>
        <w:r w:rsidR="00D06741">
          <w:rPr>
            <w:noProof/>
            <w:webHidden/>
          </w:rPr>
          <w:tab/>
        </w:r>
        <w:r w:rsidR="00D06741">
          <w:rPr>
            <w:noProof/>
            <w:webHidden/>
          </w:rPr>
          <w:fldChar w:fldCharType="begin"/>
        </w:r>
        <w:r w:rsidR="00D06741">
          <w:rPr>
            <w:noProof/>
            <w:webHidden/>
          </w:rPr>
          <w:instrText xml:space="preserve"> PAGEREF _Toc403410050 \h </w:instrText>
        </w:r>
        <w:r w:rsidR="00D06741">
          <w:rPr>
            <w:noProof/>
            <w:webHidden/>
          </w:rPr>
        </w:r>
        <w:r w:rsidR="00D06741">
          <w:rPr>
            <w:noProof/>
            <w:webHidden/>
          </w:rPr>
          <w:fldChar w:fldCharType="separate"/>
        </w:r>
        <w:r w:rsidR="00D06741">
          <w:rPr>
            <w:noProof/>
            <w:webHidden/>
          </w:rPr>
          <w:t>65</w:t>
        </w:r>
        <w:r w:rsidR="00D06741">
          <w:rPr>
            <w:noProof/>
            <w:webHidden/>
          </w:rPr>
          <w:fldChar w:fldCharType="end"/>
        </w:r>
      </w:hyperlink>
    </w:p>
    <w:p w14:paraId="5027EE80" w14:textId="77777777" w:rsidR="00D06741" w:rsidRDefault="00481F9A">
      <w:pPr>
        <w:pStyle w:val="TOC3"/>
        <w:rPr>
          <w:rFonts w:asciiTheme="minorHAnsi" w:hAnsiTheme="minorHAnsi" w:cstheme="minorBidi"/>
          <w:noProof/>
          <w:sz w:val="22"/>
          <w:szCs w:val="22"/>
        </w:rPr>
      </w:pPr>
      <w:hyperlink w:anchor="_Toc403410051" w:history="1">
        <w:r w:rsidR="00D06741" w:rsidRPr="00F650CC">
          <w:rPr>
            <w:rStyle w:val="Hyperlink"/>
            <w:noProof/>
          </w:rPr>
          <w:t>Setup SCM Manager (Subversion, Git, Bazaar, etc - repository manager)</w:t>
        </w:r>
        <w:r w:rsidR="00D06741">
          <w:rPr>
            <w:noProof/>
            <w:webHidden/>
          </w:rPr>
          <w:tab/>
        </w:r>
        <w:r w:rsidR="00D06741">
          <w:rPr>
            <w:noProof/>
            <w:webHidden/>
          </w:rPr>
          <w:fldChar w:fldCharType="begin"/>
        </w:r>
        <w:r w:rsidR="00D06741">
          <w:rPr>
            <w:noProof/>
            <w:webHidden/>
          </w:rPr>
          <w:instrText xml:space="preserve"> PAGEREF _Toc403410051 \h </w:instrText>
        </w:r>
        <w:r w:rsidR="00D06741">
          <w:rPr>
            <w:noProof/>
            <w:webHidden/>
          </w:rPr>
        </w:r>
        <w:r w:rsidR="00D06741">
          <w:rPr>
            <w:noProof/>
            <w:webHidden/>
          </w:rPr>
          <w:fldChar w:fldCharType="separate"/>
        </w:r>
        <w:r w:rsidR="00D06741">
          <w:rPr>
            <w:noProof/>
            <w:webHidden/>
          </w:rPr>
          <w:t>67</w:t>
        </w:r>
        <w:r w:rsidR="00D06741">
          <w:rPr>
            <w:noProof/>
            <w:webHidden/>
          </w:rPr>
          <w:fldChar w:fldCharType="end"/>
        </w:r>
      </w:hyperlink>
    </w:p>
    <w:p w14:paraId="26F57593" w14:textId="77777777" w:rsidR="00D06741" w:rsidRDefault="00481F9A">
      <w:pPr>
        <w:pStyle w:val="TOC4"/>
        <w:rPr>
          <w:rFonts w:asciiTheme="minorHAnsi" w:hAnsiTheme="minorHAnsi" w:cstheme="minorBidi"/>
          <w:noProof/>
          <w:sz w:val="22"/>
          <w:szCs w:val="22"/>
        </w:rPr>
      </w:pPr>
      <w:hyperlink w:anchor="_Toc403410052" w:history="1">
        <w:r w:rsidR="00D06741" w:rsidRPr="00F650CC">
          <w:rPr>
            <w:rStyle w:val="Hyperlink"/>
            <w:noProof/>
            <w:lang w:eastAsia="zh-CN"/>
          </w:rPr>
          <w:t>Install SCM</w:t>
        </w:r>
        <w:r w:rsidR="00D06741">
          <w:rPr>
            <w:noProof/>
            <w:webHidden/>
          </w:rPr>
          <w:tab/>
        </w:r>
        <w:r w:rsidR="00D06741">
          <w:rPr>
            <w:noProof/>
            <w:webHidden/>
          </w:rPr>
          <w:fldChar w:fldCharType="begin"/>
        </w:r>
        <w:r w:rsidR="00D06741">
          <w:rPr>
            <w:noProof/>
            <w:webHidden/>
          </w:rPr>
          <w:instrText xml:space="preserve"> PAGEREF _Toc403410052 \h </w:instrText>
        </w:r>
        <w:r w:rsidR="00D06741">
          <w:rPr>
            <w:noProof/>
            <w:webHidden/>
          </w:rPr>
        </w:r>
        <w:r w:rsidR="00D06741">
          <w:rPr>
            <w:noProof/>
            <w:webHidden/>
          </w:rPr>
          <w:fldChar w:fldCharType="separate"/>
        </w:r>
        <w:r w:rsidR="00D06741">
          <w:rPr>
            <w:noProof/>
            <w:webHidden/>
          </w:rPr>
          <w:t>67</w:t>
        </w:r>
        <w:r w:rsidR="00D06741">
          <w:rPr>
            <w:noProof/>
            <w:webHidden/>
          </w:rPr>
          <w:fldChar w:fldCharType="end"/>
        </w:r>
      </w:hyperlink>
    </w:p>
    <w:p w14:paraId="31AC5069" w14:textId="77777777" w:rsidR="00D06741" w:rsidRDefault="00481F9A">
      <w:pPr>
        <w:pStyle w:val="TOC4"/>
        <w:rPr>
          <w:rFonts w:asciiTheme="minorHAnsi" w:hAnsiTheme="minorHAnsi" w:cstheme="minorBidi"/>
          <w:noProof/>
          <w:sz w:val="22"/>
          <w:szCs w:val="22"/>
        </w:rPr>
      </w:pPr>
      <w:hyperlink w:anchor="_Toc403410053" w:history="1">
        <w:r w:rsidR="00D06741" w:rsidRPr="00F650CC">
          <w:rPr>
            <w:rStyle w:val="Hyperlink"/>
            <w:noProof/>
            <w:lang w:eastAsia="zh-CN"/>
          </w:rPr>
          <w:t>Create new Git repository for the iBank Java (iBank InternetBanking) application</w:t>
        </w:r>
        <w:r w:rsidR="00D06741">
          <w:rPr>
            <w:noProof/>
            <w:webHidden/>
          </w:rPr>
          <w:tab/>
        </w:r>
        <w:r w:rsidR="00D06741">
          <w:rPr>
            <w:noProof/>
            <w:webHidden/>
          </w:rPr>
          <w:fldChar w:fldCharType="begin"/>
        </w:r>
        <w:r w:rsidR="00D06741">
          <w:rPr>
            <w:noProof/>
            <w:webHidden/>
          </w:rPr>
          <w:instrText xml:space="preserve"> PAGEREF _Toc403410053 \h </w:instrText>
        </w:r>
        <w:r w:rsidR="00D06741">
          <w:rPr>
            <w:noProof/>
            <w:webHidden/>
          </w:rPr>
        </w:r>
        <w:r w:rsidR="00D06741">
          <w:rPr>
            <w:noProof/>
            <w:webHidden/>
          </w:rPr>
          <w:fldChar w:fldCharType="separate"/>
        </w:r>
        <w:r w:rsidR="00D06741">
          <w:rPr>
            <w:noProof/>
            <w:webHidden/>
          </w:rPr>
          <w:t>68</w:t>
        </w:r>
        <w:r w:rsidR="00D06741">
          <w:rPr>
            <w:noProof/>
            <w:webHidden/>
          </w:rPr>
          <w:fldChar w:fldCharType="end"/>
        </w:r>
      </w:hyperlink>
    </w:p>
    <w:p w14:paraId="3A9594FA" w14:textId="77777777" w:rsidR="00D06741" w:rsidRDefault="00481F9A">
      <w:pPr>
        <w:pStyle w:val="TOC4"/>
        <w:rPr>
          <w:rFonts w:asciiTheme="minorHAnsi" w:hAnsiTheme="minorHAnsi" w:cstheme="minorBidi"/>
          <w:noProof/>
          <w:sz w:val="22"/>
          <w:szCs w:val="22"/>
        </w:rPr>
      </w:pPr>
      <w:hyperlink w:anchor="_Toc403410054" w:history="1">
        <w:r w:rsidR="00D06741" w:rsidRPr="00F650CC">
          <w:rPr>
            <w:rStyle w:val="Hyperlink"/>
            <w:noProof/>
            <w:lang w:eastAsia="zh-CN"/>
          </w:rPr>
          <w:t>Create new Git repository for the iBank dotNet (iBank Investor) application (OPTIONAL)</w:t>
        </w:r>
        <w:r w:rsidR="00D06741">
          <w:rPr>
            <w:noProof/>
            <w:webHidden/>
          </w:rPr>
          <w:tab/>
        </w:r>
        <w:r w:rsidR="00D06741">
          <w:rPr>
            <w:noProof/>
            <w:webHidden/>
          </w:rPr>
          <w:fldChar w:fldCharType="begin"/>
        </w:r>
        <w:r w:rsidR="00D06741">
          <w:rPr>
            <w:noProof/>
            <w:webHidden/>
          </w:rPr>
          <w:instrText xml:space="preserve"> PAGEREF _Toc403410054 \h </w:instrText>
        </w:r>
        <w:r w:rsidR="00D06741">
          <w:rPr>
            <w:noProof/>
            <w:webHidden/>
          </w:rPr>
        </w:r>
        <w:r w:rsidR="00D06741">
          <w:rPr>
            <w:noProof/>
            <w:webHidden/>
          </w:rPr>
          <w:fldChar w:fldCharType="separate"/>
        </w:r>
        <w:r w:rsidR="00D06741">
          <w:rPr>
            <w:noProof/>
            <w:webHidden/>
          </w:rPr>
          <w:t>69</w:t>
        </w:r>
        <w:r w:rsidR="00D06741">
          <w:rPr>
            <w:noProof/>
            <w:webHidden/>
          </w:rPr>
          <w:fldChar w:fldCharType="end"/>
        </w:r>
      </w:hyperlink>
    </w:p>
    <w:p w14:paraId="17810394" w14:textId="77777777" w:rsidR="00D06741" w:rsidRDefault="00481F9A">
      <w:pPr>
        <w:pStyle w:val="TOC4"/>
        <w:rPr>
          <w:rFonts w:asciiTheme="minorHAnsi" w:hAnsiTheme="minorHAnsi" w:cstheme="minorBidi"/>
          <w:noProof/>
          <w:sz w:val="22"/>
          <w:szCs w:val="22"/>
        </w:rPr>
      </w:pPr>
      <w:hyperlink w:anchor="_Toc403410055" w:history="1">
        <w:r w:rsidR="00D06741" w:rsidRPr="00F650CC">
          <w:rPr>
            <w:rStyle w:val="Hyperlink"/>
            <w:noProof/>
            <w:lang w:eastAsia="zh-CN"/>
          </w:rPr>
          <w:t>Import the iBank Java application (iBank InternetBanking) source code to the Git repository</w:t>
        </w:r>
        <w:r w:rsidR="00D06741">
          <w:rPr>
            <w:noProof/>
            <w:webHidden/>
          </w:rPr>
          <w:tab/>
        </w:r>
        <w:r w:rsidR="00D06741">
          <w:rPr>
            <w:noProof/>
            <w:webHidden/>
          </w:rPr>
          <w:fldChar w:fldCharType="begin"/>
        </w:r>
        <w:r w:rsidR="00D06741">
          <w:rPr>
            <w:noProof/>
            <w:webHidden/>
          </w:rPr>
          <w:instrText xml:space="preserve"> PAGEREF _Toc403410055 \h </w:instrText>
        </w:r>
        <w:r w:rsidR="00D06741">
          <w:rPr>
            <w:noProof/>
            <w:webHidden/>
          </w:rPr>
        </w:r>
        <w:r w:rsidR="00D06741">
          <w:rPr>
            <w:noProof/>
            <w:webHidden/>
          </w:rPr>
          <w:fldChar w:fldCharType="separate"/>
        </w:r>
        <w:r w:rsidR="00D06741">
          <w:rPr>
            <w:noProof/>
            <w:webHidden/>
          </w:rPr>
          <w:t>70</w:t>
        </w:r>
        <w:r w:rsidR="00D06741">
          <w:rPr>
            <w:noProof/>
            <w:webHidden/>
          </w:rPr>
          <w:fldChar w:fldCharType="end"/>
        </w:r>
      </w:hyperlink>
    </w:p>
    <w:p w14:paraId="4B73068D" w14:textId="77777777" w:rsidR="00D06741" w:rsidRDefault="00481F9A">
      <w:pPr>
        <w:pStyle w:val="TOC4"/>
        <w:rPr>
          <w:rFonts w:asciiTheme="minorHAnsi" w:hAnsiTheme="minorHAnsi" w:cstheme="minorBidi"/>
          <w:noProof/>
          <w:sz w:val="22"/>
          <w:szCs w:val="22"/>
        </w:rPr>
      </w:pPr>
      <w:hyperlink w:anchor="_Toc403410056" w:history="1">
        <w:r w:rsidR="00D06741" w:rsidRPr="00F650CC">
          <w:rPr>
            <w:rStyle w:val="Hyperlink"/>
            <w:noProof/>
            <w:lang w:eastAsia="zh-CN"/>
          </w:rPr>
          <w:t>Import the iBank dotNET application (iBank Investor) source code to the Git repository (OPTIONAL)</w:t>
        </w:r>
        <w:r w:rsidR="00D06741">
          <w:rPr>
            <w:noProof/>
            <w:webHidden/>
          </w:rPr>
          <w:tab/>
        </w:r>
        <w:r w:rsidR="00D06741">
          <w:rPr>
            <w:noProof/>
            <w:webHidden/>
          </w:rPr>
          <w:fldChar w:fldCharType="begin"/>
        </w:r>
        <w:r w:rsidR="00D06741">
          <w:rPr>
            <w:noProof/>
            <w:webHidden/>
          </w:rPr>
          <w:instrText xml:space="preserve"> PAGEREF _Toc403410056 \h </w:instrText>
        </w:r>
        <w:r w:rsidR="00D06741">
          <w:rPr>
            <w:noProof/>
            <w:webHidden/>
          </w:rPr>
        </w:r>
        <w:r w:rsidR="00D06741">
          <w:rPr>
            <w:noProof/>
            <w:webHidden/>
          </w:rPr>
          <w:fldChar w:fldCharType="separate"/>
        </w:r>
        <w:r w:rsidR="00D06741">
          <w:rPr>
            <w:noProof/>
            <w:webHidden/>
          </w:rPr>
          <w:t>71</w:t>
        </w:r>
        <w:r w:rsidR="00D06741">
          <w:rPr>
            <w:noProof/>
            <w:webHidden/>
          </w:rPr>
          <w:fldChar w:fldCharType="end"/>
        </w:r>
      </w:hyperlink>
    </w:p>
    <w:p w14:paraId="16CF3B7F" w14:textId="77777777" w:rsidR="00D06741" w:rsidRDefault="00481F9A">
      <w:pPr>
        <w:pStyle w:val="TOC4"/>
        <w:rPr>
          <w:rFonts w:asciiTheme="minorHAnsi" w:hAnsiTheme="minorHAnsi" w:cstheme="minorBidi"/>
          <w:noProof/>
          <w:sz w:val="22"/>
          <w:szCs w:val="22"/>
        </w:rPr>
      </w:pPr>
      <w:hyperlink w:anchor="_Toc403410057" w:history="1">
        <w:r w:rsidR="00D06741" w:rsidRPr="00F650CC">
          <w:rPr>
            <w:rStyle w:val="Hyperlink"/>
            <w:noProof/>
            <w:lang w:eastAsia="zh-CN"/>
          </w:rPr>
          <w:t>Setup iBank Java GIT hook to trigger Jenkins build on a new code change</w:t>
        </w:r>
        <w:r w:rsidR="00D06741">
          <w:rPr>
            <w:noProof/>
            <w:webHidden/>
          </w:rPr>
          <w:tab/>
        </w:r>
        <w:r w:rsidR="00D06741">
          <w:rPr>
            <w:noProof/>
            <w:webHidden/>
          </w:rPr>
          <w:fldChar w:fldCharType="begin"/>
        </w:r>
        <w:r w:rsidR="00D06741">
          <w:rPr>
            <w:noProof/>
            <w:webHidden/>
          </w:rPr>
          <w:instrText xml:space="preserve"> PAGEREF _Toc403410057 \h </w:instrText>
        </w:r>
        <w:r w:rsidR="00D06741">
          <w:rPr>
            <w:noProof/>
            <w:webHidden/>
          </w:rPr>
        </w:r>
        <w:r w:rsidR="00D06741">
          <w:rPr>
            <w:noProof/>
            <w:webHidden/>
          </w:rPr>
          <w:fldChar w:fldCharType="separate"/>
        </w:r>
        <w:r w:rsidR="00D06741">
          <w:rPr>
            <w:noProof/>
            <w:webHidden/>
          </w:rPr>
          <w:t>72</w:t>
        </w:r>
        <w:r w:rsidR="00D06741">
          <w:rPr>
            <w:noProof/>
            <w:webHidden/>
          </w:rPr>
          <w:fldChar w:fldCharType="end"/>
        </w:r>
      </w:hyperlink>
    </w:p>
    <w:p w14:paraId="272A3CAC" w14:textId="77777777" w:rsidR="00D06741" w:rsidRDefault="00481F9A">
      <w:pPr>
        <w:pStyle w:val="TOC4"/>
        <w:rPr>
          <w:rFonts w:asciiTheme="minorHAnsi" w:hAnsiTheme="minorHAnsi" w:cstheme="minorBidi"/>
          <w:noProof/>
          <w:sz w:val="22"/>
          <w:szCs w:val="22"/>
        </w:rPr>
      </w:pPr>
      <w:hyperlink w:anchor="_Toc403410058" w:history="1">
        <w:r w:rsidR="00D06741" w:rsidRPr="00F650CC">
          <w:rPr>
            <w:rStyle w:val="Hyperlink"/>
            <w:noProof/>
            <w:lang w:eastAsia="zh-CN"/>
          </w:rPr>
          <w:t>Setup iBank dotNet GIT hook to trigger Jenkins build on a new code change (OPTIONAL)</w:t>
        </w:r>
        <w:r w:rsidR="00D06741">
          <w:rPr>
            <w:noProof/>
            <w:webHidden/>
          </w:rPr>
          <w:tab/>
        </w:r>
        <w:r w:rsidR="00D06741">
          <w:rPr>
            <w:noProof/>
            <w:webHidden/>
          </w:rPr>
          <w:fldChar w:fldCharType="begin"/>
        </w:r>
        <w:r w:rsidR="00D06741">
          <w:rPr>
            <w:noProof/>
            <w:webHidden/>
          </w:rPr>
          <w:instrText xml:space="preserve"> PAGEREF _Toc403410058 \h </w:instrText>
        </w:r>
        <w:r w:rsidR="00D06741">
          <w:rPr>
            <w:noProof/>
            <w:webHidden/>
          </w:rPr>
        </w:r>
        <w:r w:rsidR="00D06741">
          <w:rPr>
            <w:noProof/>
            <w:webHidden/>
          </w:rPr>
          <w:fldChar w:fldCharType="separate"/>
        </w:r>
        <w:r w:rsidR="00D06741">
          <w:rPr>
            <w:noProof/>
            <w:webHidden/>
          </w:rPr>
          <w:t>73</w:t>
        </w:r>
        <w:r w:rsidR="00D06741">
          <w:rPr>
            <w:noProof/>
            <w:webHidden/>
          </w:rPr>
          <w:fldChar w:fldCharType="end"/>
        </w:r>
      </w:hyperlink>
    </w:p>
    <w:p w14:paraId="1A665B8B" w14:textId="77777777" w:rsidR="00D06741" w:rsidRDefault="00481F9A">
      <w:pPr>
        <w:pStyle w:val="TOC3"/>
        <w:rPr>
          <w:rFonts w:asciiTheme="minorHAnsi" w:hAnsiTheme="minorHAnsi" w:cstheme="minorBidi"/>
          <w:noProof/>
          <w:sz w:val="22"/>
          <w:szCs w:val="22"/>
        </w:rPr>
      </w:pPr>
      <w:hyperlink w:anchor="_Toc403410059" w:history="1">
        <w:r w:rsidR="00D06741" w:rsidRPr="00F650CC">
          <w:rPr>
            <w:rStyle w:val="Hyperlink"/>
            <w:noProof/>
          </w:rPr>
          <w:t>Setup Maven</w:t>
        </w:r>
        <w:r w:rsidR="00D06741">
          <w:rPr>
            <w:noProof/>
            <w:webHidden/>
          </w:rPr>
          <w:tab/>
        </w:r>
        <w:r w:rsidR="00D06741">
          <w:rPr>
            <w:noProof/>
            <w:webHidden/>
          </w:rPr>
          <w:fldChar w:fldCharType="begin"/>
        </w:r>
        <w:r w:rsidR="00D06741">
          <w:rPr>
            <w:noProof/>
            <w:webHidden/>
          </w:rPr>
          <w:instrText xml:space="preserve"> PAGEREF _Toc403410059 \h </w:instrText>
        </w:r>
        <w:r w:rsidR="00D06741">
          <w:rPr>
            <w:noProof/>
            <w:webHidden/>
          </w:rPr>
        </w:r>
        <w:r w:rsidR="00D06741">
          <w:rPr>
            <w:noProof/>
            <w:webHidden/>
          </w:rPr>
          <w:fldChar w:fldCharType="separate"/>
        </w:r>
        <w:r w:rsidR="00D06741">
          <w:rPr>
            <w:noProof/>
            <w:webHidden/>
          </w:rPr>
          <w:t>74</w:t>
        </w:r>
        <w:r w:rsidR="00D06741">
          <w:rPr>
            <w:noProof/>
            <w:webHidden/>
          </w:rPr>
          <w:fldChar w:fldCharType="end"/>
        </w:r>
      </w:hyperlink>
    </w:p>
    <w:p w14:paraId="63D29ACB" w14:textId="77777777" w:rsidR="00D06741" w:rsidRDefault="00481F9A">
      <w:pPr>
        <w:pStyle w:val="TOC4"/>
        <w:rPr>
          <w:rFonts w:asciiTheme="minorHAnsi" w:hAnsiTheme="minorHAnsi" w:cstheme="minorBidi"/>
          <w:noProof/>
          <w:sz w:val="22"/>
          <w:szCs w:val="22"/>
        </w:rPr>
      </w:pPr>
      <w:hyperlink w:anchor="_Toc403410060" w:history="1">
        <w:r w:rsidR="00D06741" w:rsidRPr="00F650CC">
          <w:rPr>
            <w:rStyle w:val="Hyperlink"/>
            <w:noProof/>
            <w:lang w:eastAsia="zh-CN"/>
          </w:rPr>
          <w:t>Install Maven</w:t>
        </w:r>
        <w:r w:rsidR="00D06741">
          <w:rPr>
            <w:noProof/>
            <w:webHidden/>
          </w:rPr>
          <w:tab/>
        </w:r>
        <w:r w:rsidR="00D06741">
          <w:rPr>
            <w:noProof/>
            <w:webHidden/>
          </w:rPr>
          <w:fldChar w:fldCharType="begin"/>
        </w:r>
        <w:r w:rsidR="00D06741">
          <w:rPr>
            <w:noProof/>
            <w:webHidden/>
          </w:rPr>
          <w:instrText xml:space="preserve"> PAGEREF _Toc403410060 \h </w:instrText>
        </w:r>
        <w:r w:rsidR="00D06741">
          <w:rPr>
            <w:noProof/>
            <w:webHidden/>
          </w:rPr>
        </w:r>
        <w:r w:rsidR="00D06741">
          <w:rPr>
            <w:noProof/>
            <w:webHidden/>
          </w:rPr>
          <w:fldChar w:fldCharType="separate"/>
        </w:r>
        <w:r w:rsidR="00D06741">
          <w:rPr>
            <w:noProof/>
            <w:webHidden/>
          </w:rPr>
          <w:t>74</w:t>
        </w:r>
        <w:r w:rsidR="00D06741">
          <w:rPr>
            <w:noProof/>
            <w:webHidden/>
          </w:rPr>
          <w:fldChar w:fldCharType="end"/>
        </w:r>
      </w:hyperlink>
    </w:p>
    <w:p w14:paraId="21893989" w14:textId="77777777" w:rsidR="00D06741" w:rsidRDefault="00481F9A">
      <w:pPr>
        <w:pStyle w:val="TOC3"/>
        <w:rPr>
          <w:rFonts w:asciiTheme="minorHAnsi" w:hAnsiTheme="minorHAnsi" w:cstheme="minorBidi"/>
          <w:noProof/>
          <w:sz w:val="22"/>
          <w:szCs w:val="22"/>
        </w:rPr>
      </w:pPr>
      <w:hyperlink w:anchor="_Toc403410061" w:history="1">
        <w:r w:rsidR="00D06741" w:rsidRPr="00F650CC">
          <w:rPr>
            <w:rStyle w:val="Hyperlink"/>
            <w:noProof/>
          </w:rPr>
          <w:t>Setup Jenkins</w:t>
        </w:r>
        <w:r w:rsidR="00D06741">
          <w:rPr>
            <w:noProof/>
            <w:webHidden/>
          </w:rPr>
          <w:tab/>
        </w:r>
        <w:r w:rsidR="00D06741">
          <w:rPr>
            <w:noProof/>
            <w:webHidden/>
          </w:rPr>
          <w:fldChar w:fldCharType="begin"/>
        </w:r>
        <w:r w:rsidR="00D06741">
          <w:rPr>
            <w:noProof/>
            <w:webHidden/>
          </w:rPr>
          <w:instrText xml:space="preserve"> PAGEREF _Toc403410061 \h </w:instrText>
        </w:r>
        <w:r w:rsidR="00D06741">
          <w:rPr>
            <w:noProof/>
            <w:webHidden/>
          </w:rPr>
        </w:r>
        <w:r w:rsidR="00D06741">
          <w:rPr>
            <w:noProof/>
            <w:webHidden/>
          </w:rPr>
          <w:fldChar w:fldCharType="separate"/>
        </w:r>
        <w:r w:rsidR="00D06741">
          <w:rPr>
            <w:noProof/>
            <w:webHidden/>
          </w:rPr>
          <w:t>74</w:t>
        </w:r>
        <w:r w:rsidR="00D06741">
          <w:rPr>
            <w:noProof/>
            <w:webHidden/>
          </w:rPr>
          <w:fldChar w:fldCharType="end"/>
        </w:r>
      </w:hyperlink>
    </w:p>
    <w:p w14:paraId="287103CE" w14:textId="77777777" w:rsidR="00D06741" w:rsidRDefault="00481F9A">
      <w:pPr>
        <w:pStyle w:val="TOC4"/>
        <w:rPr>
          <w:rFonts w:asciiTheme="minorHAnsi" w:hAnsiTheme="minorHAnsi" w:cstheme="minorBidi"/>
          <w:noProof/>
          <w:sz w:val="22"/>
          <w:szCs w:val="22"/>
        </w:rPr>
      </w:pPr>
      <w:hyperlink w:anchor="_Toc403410062" w:history="1">
        <w:r w:rsidR="00D06741" w:rsidRPr="00F650CC">
          <w:rPr>
            <w:rStyle w:val="Hyperlink"/>
            <w:noProof/>
          </w:rPr>
          <w:t>Jenkins installation</w:t>
        </w:r>
        <w:r w:rsidR="00D06741">
          <w:rPr>
            <w:noProof/>
            <w:webHidden/>
          </w:rPr>
          <w:tab/>
        </w:r>
        <w:r w:rsidR="00D06741">
          <w:rPr>
            <w:noProof/>
            <w:webHidden/>
          </w:rPr>
          <w:fldChar w:fldCharType="begin"/>
        </w:r>
        <w:r w:rsidR="00D06741">
          <w:rPr>
            <w:noProof/>
            <w:webHidden/>
          </w:rPr>
          <w:instrText xml:space="preserve"> PAGEREF _Toc403410062 \h </w:instrText>
        </w:r>
        <w:r w:rsidR="00D06741">
          <w:rPr>
            <w:noProof/>
            <w:webHidden/>
          </w:rPr>
        </w:r>
        <w:r w:rsidR="00D06741">
          <w:rPr>
            <w:noProof/>
            <w:webHidden/>
          </w:rPr>
          <w:fldChar w:fldCharType="separate"/>
        </w:r>
        <w:r w:rsidR="00D06741">
          <w:rPr>
            <w:noProof/>
            <w:webHidden/>
          </w:rPr>
          <w:t>74</w:t>
        </w:r>
        <w:r w:rsidR="00D06741">
          <w:rPr>
            <w:noProof/>
            <w:webHidden/>
          </w:rPr>
          <w:fldChar w:fldCharType="end"/>
        </w:r>
      </w:hyperlink>
    </w:p>
    <w:p w14:paraId="12ABB0CF" w14:textId="77777777" w:rsidR="00D06741" w:rsidRDefault="00481F9A">
      <w:pPr>
        <w:pStyle w:val="TOC4"/>
        <w:rPr>
          <w:rFonts w:asciiTheme="minorHAnsi" w:hAnsiTheme="minorHAnsi" w:cstheme="minorBidi"/>
          <w:noProof/>
          <w:sz w:val="22"/>
          <w:szCs w:val="22"/>
        </w:rPr>
      </w:pPr>
      <w:hyperlink w:anchor="_Toc403410063" w:history="1">
        <w:r w:rsidR="00D06741" w:rsidRPr="00F650CC">
          <w:rPr>
            <w:rStyle w:val="Hyperlink"/>
            <w:noProof/>
          </w:rPr>
          <w:t>Jenkins content installation</w:t>
        </w:r>
        <w:r w:rsidR="00D06741">
          <w:rPr>
            <w:noProof/>
            <w:webHidden/>
          </w:rPr>
          <w:tab/>
        </w:r>
        <w:r w:rsidR="00D06741">
          <w:rPr>
            <w:noProof/>
            <w:webHidden/>
          </w:rPr>
          <w:fldChar w:fldCharType="begin"/>
        </w:r>
        <w:r w:rsidR="00D06741">
          <w:rPr>
            <w:noProof/>
            <w:webHidden/>
          </w:rPr>
          <w:instrText xml:space="preserve"> PAGEREF _Toc403410063 \h </w:instrText>
        </w:r>
        <w:r w:rsidR="00D06741">
          <w:rPr>
            <w:noProof/>
            <w:webHidden/>
          </w:rPr>
        </w:r>
        <w:r w:rsidR="00D06741">
          <w:rPr>
            <w:noProof/>
            <w:webHidden/>
          </w:rPr>
          <w:fldChar w:fldCharType="separate"/>
        </w:r>
        <w:r w:rsidR="00D06741">
          <w:rPr>
            <w:noProof/>
            <w:webHidden/>
          </w:rPr>
          <w:t>75</w:t>
        </w:r>
        <w:r w:rsidR="00D06741">
          <w:rPr>
            <w:noProof/>
            <w:webHidden/>
          </w:rPr>
          <w:fldChar w:fldCharType="end"/>
        </w:r>
      </w:hyperlink>
    </w:p>
    <w:p w14:paraId="5FAAA6CD" w14:textId="77777777" w:rsidR="00D06741" w:rsidRDefault="00481F9A">
      <w:pPr>
        <w:pStyle w:val="TOC4"/>
        <w:rPr>
          <w:rFonts w:asciiTheme="minorHAnsi" w:hAnsiTheme="minorHAnsi" w:cstheme="minorBidi"/>
          <w:noProof/>
          <w:sz w:val="22"/>
          <w:szCs w:val="22"/>
        </w:rPr>
      </w:pPr>
      <w:hyperlink w:anchor="_Toc403410064" w:history="1">
        <w:r w:rsidR="00D06741" w:rsidRPr="00F650CC">
          <w:rPr>
            <w:rStyle w:val="Hyperlink"/>
            <w:noProof/>
          </w:rPr>
          <w:t>Jenkins views and jobs for DevOps (Main, Modules, Lib and Pipeline)</w:t>
        </w:r>
        <w:r w:rsidR="00D06741">
          <w:rPr>
            <w:noProof/>
            <w:webHidden/>
          </w:rPr>
          <w:tab/>
        </w:r>
        <w:r w:rsidR="00D06741">
          <w:rPr>
            <w:noProof/>
            <w:webHidden/>
          </w:rPr>
          <w:fldChar w:fldCharType="begin"/>
        </w:r>
        <w:r w:rsidR="00D06741">
          <w:rPr>
            <w:noProof/>
            <w:webHidden/>
          </w:rPr>
          <w:instrText xml:space="preserve"> PAGEREF _Toc403410064 \h </w:instrText>
        </w:r>
        <w:r w:rsidR="00D06741">
          <w:rPr>
            <w:noProof/>
            <w:webHidden/>
          </w:rPr>
        </w:r>
        <w:r w:rsidR="00D06741">
          <w:rPr>
            <w:noProof/>
            <w:webHidden/>
          </w:rPr>
          <w:fldChar w:fldCharType="separate"/>
        </w:r>
        <w:r w:rsidR="00D06741">
          <w:rPr>
            <w:noProof/>
            <w:webHidden/>
          </w:rPr>
          <w:t>76</w:t>
        </w:r>
        <w:r w:rsidR="00D06741">
          <w:rPr>
            <w:noProof/>
            <w:webHidden/>
          </w:rPr>
          <w:fldChar w:fldCharType="end"/>
        </w:r>
      </w:hyperlink>
    </w:p>
    <w:p w14:paraId="30CDE9C1" w14:textId="77777777" w:rsidR="00D06741" w:rsidRDefault="00481F9A">
      <w:pPr>
        <w:pStyle w:val="TOC4"/>
        <w:rPr>
          <w:rFonts w:asciiTheme="minorHAnsi" w:hAnsiTheme="minorHAnsi" w:cstheme="minorBidi"/>
          <w:noProof/>
          <w:sz w:val="22"/>
          <w:szCs w:val="22"/>
        </w:rPr>
      </w:pPr>
      <w:hyperlink w:anchor="_Toc403410065" w:history="1">
        <w:r w:rsidR="00D06741" w:rsidRPr="00F650CC">
          <w:rPr>
            <w:rStyle w:val="Hyperlink"/>
            <w:noProof/>
          </w:rPr>
          <w:t>Jenkins plug-in configuration for DevOps (System Configuration)</w:t>
        </w:r>
        <w:r w:rsidR="00D06741">
          <w:rPr>
            <w:noProof/>
            <w:webHidden/>
          </w:rPr>
          <w:tab/>
        </w:r>
        <w:r w:rsidR="00D06741">
          <w:rPr>
            <w:noProof/>
            <w:webHidden/>
          </w:rPr>
          <w:fldChar w:fldCharType="begin"/>
        </w:r>
        <w:r w:rsidR="00D06741">
          <w:rPr>
            <w:noProof/>
            <w:webHidden/>
          </w:rPr>
          <w:instrText xml:space="preserve"> PAGEREF _Toc403410065 \h </w:instrText>
        </w:r>
        <w:r w:rsidR="00D06741">
          <w:rPr>
            <w:noProof/>
            <w:webHidden/>
          </w:rPr>
        </w:r>
        <w:r w:rsidR="00D06741">
          <w:rPr>
            <w:noProof/>
            <w:webHidden/>
          </w:rPr>
          <w:fldChar w:fldCharType="separate"/>
        </w:r>
        <w:r w:rsidR="00D06741">
          <w:rPr>
            <w:noProof/>
            <w:webHidden/>
          </w:rPr>
          <w:t>83</w:t>
        </w:r>
        <w:r w:rsidR="00D06741">
          <w:rPr>
            <w:noProof/>
            <w:webHidden/>
          </w:rPr>
          <w:fldChar w:fldCharType="end"/>
        </w:r>
      </w:hyperlink>
    </w:p>
    <w:p w14:paraId="668D5E70" w14:textId="77777777" w:rsidR="00D06741" w:rsidRDefault="00481F9A">
      <w:pPr>
        <w:pStyle w:val="TOC4"/>
        <w:rPr>
          <w:rFonts w:asciiTheme="minorHAnsi" w:hAnsiTheme="minorHAnsi" w:cstheme="minorBidi"/>
          <w:noProof/>
          <w:sz w:val="22"/>
          <w:szCs w:val="22"/>
        </w:rPr>
      </w:pPr>
      <w:hyperlink w:anchor="_Toc403410066" w:history="1">
        <w:r w:rsidR="00D06741" w:rsidRPr="00F650CC">
          <w:rPr>
            <w:rStyle w:val="Hyperlink"/>
            <w:noProof/>
          </w:rPr>
          <w:t>Jenkins credentials configuration for DevOps (SCM/GIT/TFS repository credentials)</w:t>
        </w:r>
        <w:r w:rsidR="00D06741">
          <w:rPr>
            <w:noProof/>
            <w:webHidden/>
          </w:rPr>
          <w:tab/>
        </w:r>
        <w:r w:rsidR="00D06741">
          <w:rPr>
            <w:noProof/>
            <w:webHidden/>
          </w:rPr>
          <w:fldChar w:fldCharType="begin"/>
        </w:r>
        <w:r w:rsidR="00D06741">
          <w:rPr>
            <w:noProof/>
            <w:webHidden/>
          </w:rPr>
          <w:instrText xml:space="preserve"> PAGEREF _Toc403410066 \h </w:instrText>
        </w:r>
        <w:r w:rsidR="00D06741">
          <w:rPr>
            <w:noProof/>
            <w:webHidden/>
          </w:rPr>
        </w:r>
        <w:r w:rsidR="00D06741">
          <w:rPr>
            <w:noProof/>
            <w:webHidden/>
          </w:rPr>
          <w:fldChar w:fldCharType="separate"/>
        </w:r>
        <w:r w:rsidR="00D06741">
          <w:rPr>
            <w:noProof/>
            <w:webHidden/>
          </w:rPr>
          <w:t>84</w:t>
        </w:r>
        <w:r w:rsidR="00D06741">
          <w:rPr>
            <w:noProof/>
            <w:webHidden/>
          </w:rPr>
          <w:fldChar w:fldCharType="end"/>
        </w:r>
      </w:hyperlink>
    </w:p>
    <w:p w14:paraId="586CD9E9" w14:textId="77777777" w:rsidR="00D06741" w:rsidRDefault="00481F9A">
      <w:pPr>
        <w:pStyle w:val="TOC4"/>
        <w:rPr>
          <w:rFonts w:asciiTheme="minorHAnsi" w:hAnsiTheme="minorHAnsi" w:cstheme="minorBidi"/>
          <w:noProof/>
          <w:sz w:val="22"/>
          <w:szCs w:val="22"/>
        </w:rPr>
      </w:pPr>
      <w:hyperlink w:anchor="_Toc403410067" w:history="1">
        <w:r w:rsidR="00D06741" w:rsidRPr="00F650CC">
          <w:rPr>
            <w:rStyle w:val="Hyperlink"/>
            <w:noProof/>
          </w:rPr>
          <w:t>Jenkins slave configuration for DevOps (ALM, SV, MSTools slaves)</w:t>
        </w:r>
        <w:r w:rsidR="00D06741">
          <w:rPr>
            <w:noProof/>
            <w:webHidden/>
          </w:rPr>
          <w:tab/>
        </w:r>
        <w:r w:rsidR="00D06741">
          <w:rPr>
            <w:noProof/>
            <w:webHidden/>
          </w:rPr>
          <w:fldChar w:fldCharType="begin"/>
        </w:r>
        <w:r w:rsidR="00D06741">
          <w:rPr>
            <w:noProof/>
            <w:webHidden/>
          </w:rPr>
          <w:instrText xml:space="preserve"> PAGEREF _Toc403410067 \h </w:instrText>
        </w:r>
        <w:r w:rsidR="00D06741">
          <w:rPr>
            <w:noProof/>
            <w:webHidden/>
          </w:rPr>
        </w:r>
        <w:r w:rsidR="00D06741">
          <w:rPr>
            <w:noProof/>
            <w:webHidden/>
          </w:rPr>
          <w:fldChar w:fldCharType="separate"/>
        </w:r>
        <w:r w:rsidR="00D06741">
          <w:rPr>
            <w:noProof/>
            <w:webHidden/>
          </w:rPr>
          <w:t>85</w:t>
        </w:r>
        <w:r w:rsidR="00D06741">
          <w:rPr>
            <w:noProof/>
            <w:webHidden/>
          </w:rPr>
          <w:fldChar w:fldCharType="end"/>
        </w:r>
      </w:hyperlink>
    </w:p>
    <w:p w14:paraId="62F096B6" w14:textId="77777777" w:rsidR="00D06741" w:rsidRDefault="00481F9A">
      <w:pPr>
        <w:pStyle w:val="TOC4"/>
        <w:rPr>
          <w:rFonts w:asciiTheme="minorHAnsi" w:hAnsiTheme="minorHAnsi" w:cstheme="minorBidi"/>
          <w:noProof/>
          <w:sz w:val="22"/>
          <w:szCs w:val="22"/>
        </w:rPr>
      </w:pPr>
      <w:hyperlink w:anchor="_Toc403410068" w:history="1">
        <w:r w:rsidR="00D06741" w:rsidRPr="00F650CC">
          <w:rPr>
            <w:rStyle w:val="Hyperlink"/>
            <w:noProof/>
          </w:rPr>
          <w:t>Jenkins jobs configuration for DevOps (Step Configuration)</w:t>
        </w:r>
        <w:r w:rsidR="00D06741">
          <w:rPr>
            <w:noProof/>
            <w:webHidden/>
          </w:rPr>
          <w:tab/>
        </w:r>
        <w:r w:rsidR="00D06741">
          <w:rPr>
            <w:noProof/>
            <w:webHidden/>
          </w:rPr>
          <w:fldChar w:fldCharType="begin"/>
        </w:r>
        <w:r w:rsidR="00D06741">
          <w:rPr>
            <w:noProof/>
            <w:webHidden/>
          </w:rPr>
          <w:instrText xml:space="preserve"> PAGEREF _Toc403410068 \h </w:instrText>
        </w:r>
        <w:r w:rsidR="00D06741">
          <w:rPr>
            <w:noProof/>
            <w:webHidden/>
          </w:rPr>
        </w:r>
        <w:r w:rsidR="00D06741">
          <w:rPr>
            <w:noProof/>
            <w:webHidden/>
          </w:rPr>
          <w:fldChar w:fldCharType="separate"/>
        </w:r>
        <w:r w:rsidR="00D06741">
          <w:rPr>
            <w:noProof/>
            <w:webHidden/>
          </w:rPr>
          <w:t>88</w:t>
        </w:r>
        <w:r w:rsidR="00D06741">
          <w:rPr>
            <w:noProof/>
            <w:webHidden/>
          </w:rPr>
          <w:fldChar w:fldCharType="end"/>
        </w:r>
      </w:hyperlink>
    </w:p>
    <w:p w14:paraId="42D2A081" w14:textId="77777777" w:rsidR="00D06741" w:rsidRDefault="00481F9A">
      <w:pPr>
        <w:pStyle w:val="TOC3"/>
        <w:rPr>
          <w:rFonts w:asciiTheme="minorHAnsi" w:hAnsiTheme="minorHAnsi" w:cstheme="minorBidi"/>
          <w:noProof/>
          <w:sz w:val="22"/>
          <w:szCs w:val="22"/>
        </w:rPr>
      </w:pPr>
      <w:hyperlink w:anchor="_Toc403410069" w:history="1">
        <w:r w:rsidR="00D06741" w:rsidRPr="00F650CC">
          <w:rPr>
            <w:rStyle w:val="Hyperlink"/>
            <w:noProof/>
            <w:lang w:eastAsia="zh-CN"/>
          </w:rPr>
          <w:t>Deploy iBank Java (iBank Internet Banking) on Tomcat</w:t>
        </w:r>
        <w:r w:rsidR="00D06741">
          <w:rPr>
            <w:noProof/>
            <w:webHidden/>
          </w:rPr>
          <w:tab/>
        </w:r>
        <w:r w:rsidR="00D06741">
          <w:rPr>
            <w:noProof/>
            <w:webHidden/>
          </w:rPr>
          <w:fldChar w:fldCharType="begin"/>
        </w:r>
        <w:r w:rsidR="00D06741">
          <w:rPr>
            <w:noProof/>
            <w:webHidden/>
          </w:rPr>
          <w:instrText xml:space="preserve"> PAGEREF _Toc403410069 \h </w:instrText>
        </w:r>
        <w:r w:rsidR="00D06741">
          <w:rPr>
            <w:noProof/>
            <w:webHidden/>
          </w:rPr>
        </w:r>
        <w:r w:rsidR="00D06741">
          <w:rPr>
            <w:noProof/>
            <w:webHidden/>
          </w:rPr>
          <w:fldChar w:fldCharType="separate"/>
        </w:r>
        <w:r w:rsidR="00D06741">
          <w:rPr>
            <w:noProof/>
            <w:webHidden/>
          </w:rPr>
          <w:t>94</w:t>
        </w:r>
        <w:r w:rsidR="00D06741">
          <w:rPr>
            <w:noProof/>
            <w:webHidden/>
          </w:rPr>
          <w:fldChar w:fldCharType="end"/>
        </w:r>
      </w:hyperlink>
    </w:p>
    <w:p w14:paraId="25644D48" w14:textId="77777777" w:rsidR="00D06741" w:rsidRDefault="00481F9A">
      <w:pPr>
        <w:pStyle w:val="TOC2"/>
        <w:rPr>
          <w:rFonts w:asciiTheme="minorHAnsi" w:hAnsiTheme="minorHAnsi" w:cstheme="minorBidi"/>
          <w:noProof/>
          <w:sz w:val="22"/>
          <w:szCs w:val="22"/>
        </w:rPr>
      </w:pPr>
      <w:hyperlink w:anchor="_Toc403410070" w:history="1">
        <w:r w:rsidR="00D06741" w:rsidRPr="00F650CC">
          <w:rPr>
            <w:rStyle w:val="Hyperlink"/>
            <w:noProof/>
          </w:rPr>
          <w:t>MS Tools configuration</w:t>
        </w:r>
        <w:r w:rsidR="00D06741">
          <w:rPr>
            <w:noProof/>
            <w:webHidden/>
          </w:rPr>
          <w:tab/>
        </w:r>
        <w:r w:rsidR="00D06741">
          <w:rPr>
            <w:noProof/>
            <w:webHidden/>
          </w:rPr>
          <w:fldChar w:fldCharType="begin"/>
        </w:r>
        <w:r w:rsidR="00D06741">
          <w:rPr>
            <w:noProof/>
            <w:webHidden/>
          </w:rPr>
          <w:instrText xml:space="preserve"> PAGEREF _Toc403410070 \h </w:instrText>
        </w:r>
        <w:r w:rsidR="00D06741">
          <w:rPr>
            <w:noProof/>
            <w:webHidden/>
          </w:rPr>
        </w:r>
        <w:r w:rsidR="00D06741">
          <w:rPr>
            <w:noProof/>
            <w:webHidden/>
          </w:rPr>
          <w:fldChar w:fldCharType="separate"/>
        </w:r>
        <w:r w:rsidR="00D06741">
          <w:rPr>
            <w:noProof/>
            <w:webHidden/>
          </w:rPr>
          <w:t>96</w:t>
        </w:r>
        <w:r w:rsidR="00D06741">
          <w:rPr>
            <w:noProof/>
            <w:webHidden/>
          </w:rPr>
          <w:fldChar w:fldCharType="end"/>
        </w:r>
      </w:hyperlink>
    </w:p>
    <w:p w14:paraId="13F58386" w14:textId="77777777" w:rsidR="00D06741" w:rsidRDefault="00481F9A">
      <w:pPr>
        <w:pStyle w:val="TOC3"/>
        <w:rPr>
          <w:rFonts w:asciiTheme="minorHAnsi" w:hAnsiTheme="minorHAnsi" w:cstheme="minorBidi"/>
          <w:noProof/>
          <w:sz w:val="22"/>
          <w:szCs w:val="22"/>
        </w:rPr>
      </w:pPr>
      <w:hyperlink w:anchor="_Toc403410071" w:history="1">
        <w:r w:rsidR="00D06741" w:rsidRPr="00F650CC">
          <w:rPr>
            <w:rStyle w:val="Hyperlink"/>
            <w:noProof/>
          </w:rPr>
          <w:t>Install Microsoft .NET Framework</w:t>
        </w:r>
        <w:r w:rsidR="00D06741">
          <w:rPr>
            <w:noProof/>
            <w:webHidden/>
          </w:rPr>
          <w:tab/>
        </w:r>
        <w:r w:rsidR="00D06741">
          <w:rPr>
            <w:noProof/>
            <w:webHidden/>
          </w:rPr>
          <w:fldChar w:fldCharType="begin"/>
        </w:r>
        <w:r w:rsidR="00D06741">
          <w:rPr>
            <w:noProof/>
            <w:webHidden/>
          </w:rPr>
          <w:instrText xml:space="preserve"> PAGEREF _Toc403410071 \h </w:instrText>
        </w:r>
        <w:r w:rsidR="00D06741">
          <w:rPr>
            <w:noProof/>
            <w:webHidden/>
          </w:rPr>
        </w:r>
        <w:r w:rsidR="00D06741">
          <w:rPr>
            <w:noProof/>
            <w:webHidden/>
          </w:rPr>
          <w:fldChar w:fldCharType="separate"/>
        </w:r>
        <w:r w:rsidR="00D06741">
          <w:rPr>
            <w:noProof/>
            <w:webHidden/>
          </w:rPr>
          <w:t>96</w:t>
        </w:r>
        <w:r w:rsidR="00D06741">
          <w:rPr>
            <w:noProof/>
            <w:webHidden/>
          </w:rPr>
          <w:fldChar w:fldCharType="end"/>
        </w:r>
      </w:hyperlink>
    </w:p>
    <w:p w14:paraId="4CC36047" w14:textId="77777777" w:rsidR="00D06741" w:rsidRDefault="00481F9A">
      <w:pPr>
        <w:pStyle w:val="TOC3"/>
        <w:rPr>
          <w:rFonts w:asciiTheme="minorHAnsi" w:hAnsiTheme="minorHAnsi" w:cstheme="minorBidi"/>
          <w:noProof/>
          <w:sz w:val="22"/>
          <w:szCs w:val="22"/>
        </w:rPr>
      </w:pPr>
      <w:hyperlink w:anchor="_Toc403410072" w:history="1">
        <w:r w:rsidR="00D06741" w:rsidRPr="00F650CC">
          <w:rPr>
            <w:rStyle w:val="Hyperlink"/>
            <w:noProof/>
          </w:rPr>
          <w:t>Install Nunit</w:t>
        </w:r>
        <w:r w:rsidR="00D06741">
          <w:rPr>
            <w:noProof/>
            <w:webHidden/>
          </w:rPr>
          <w:tab/>
        </w:r>
        <w:r w:rsidR="00D06741">
          <w:rPr>
            <w:noProof/>
            <w:webHidden/>
          </w:rPr>
          <w:fldChar w:fldCharType="begin"/>
        </w:r>
        <w:r w:rsidR="00D06741">
          <w:rPr>
            <w:noProof/>
            <w:webHidden/>
          </w:rPr>
          <w:instrText xml:space="preserve"> PAGEREF _Toc403410072 \h </w:instrText>
        </w:r>
        <w:r w:rsidR="00D06741">
          <w:rPr>
            <w:noProof/>
            <w:webHidden/>
          </w:rPr>
        </w:r>
        <w:r w:rsidR="00D06741">
          <w:rPr>
            <w:noProof/>
            <w:webHidden/>
          </w:rPr>
          <w:fldChar w:fldCharType="separate"/>
        </w:r>
        <w:r w:rsidR="00D06741">
          <w:rPr>
            <w:noProof/>
            <w:webHidden/>
          </w:rPr>
          <w:t>96</w:t>
        </w:r>
        <w:r w:rsidR="00D06741">
          <w:rPr>
            <w:noProof/>
            <w:webHidden/>
          </w:rPr>
          <w:fldChar w:fldCharType="end"/>
        </w:r>
      </w:hyperlink>
    </w:p>
    <w:p w14:paraId="7E517142" w14:textId="77777777" w:rsidR="00D06741" w:rsidRDefault="00481F9A">
      <w:pPr>
        <w:pStyle w:val="TOC3"/>
        <w:rPr>
          <w:rFonts w:asciiTheme="minorHAnsi" w:hAnsiTheme="minorHAnsi" w:cstheme="minorBidi"/>
          <w:noProof/>
          <w:sz w:val="22"/>
          <w:szCs w:val="22"/>
        </w:rPr>
      </w:pPr>
      <w:hyperlink w:anchor="_Toc403410073" w:history="1">
        <w:r w:rsidR="00D06741" w:rsidRPr="00F650CC">
          <w:rPr>
            <w:rStyle w:val="Hyperlink"/>
            <w:noProof/>
          </w:rPr>
          <w:t>Install NunitASP</w:t>
        </w:r>
        <w:r w:rsidR="00D06741">
          <w:rPr>
            <w:noProof/>
            <w:webHidden/>
          </w:rPr>
          <w:tab/>
        </w:r>
        <w:r w:rsidR="00D06741">
          <w:rPr>
            <w:noProof/>
            <w:webHidden/>
          </w:rPr>
          <w:fldChar w:fldCharType="begin"/>
        </w:r>
        <w:r w:rsidR="00D06741">
          <w:rPr>
            <w:noProof/>
            <w:webHidden/>
          </w:rPr>
          <w:instrText xml:space="preserve"> PAGEREF _Toc403410073 \h </w:instrText>
        </w:r>
        <w:r w:rsidR="00D06741">
          <w:rPr>
            <w:noProof/>
            <w:webHidden/>
          </w:rPr>
        </w:r>
        <w:r w:rsidR="00D06741">
          <w:rPr>
            <w:noProof/>
            <w:webHidden/>
          </w:rPr>
          <w:fldChar w:fldCharType="separate"/>
        </w:r>
        <w:r w:rsidR="00D06741">
          <w:rPr>
            <w:noProof/>
            <w:webHidden/>
          </w:rPr>
          <w:t>96</w:t>
        </w:r>
        <w:r w:rsidR="00D06741">
          <w:rPr>
            <w:noProof/>
            <w:webHidden/>
          </w:rPr>
          <w:fldChar w:fldCharType="end"/>
        </w:r>
      </w:hyperlink>
    </w:p>
    <w:p w14:paraId="1572FFA5" w14:textId="77777777" w:rsidR="00D06741" w:rsidRDefault="00481F9A">
      <w:pPr>
        <w:pStyle w:val="TOC3"/>
        <w:rPr>
          <w:rFonts w:asciiTheme="minorHAnsi" w:hAnsiTheme="minorHAnsi" w:cstheme="minorBidi"/>
          <w:noProof/>
          <w:sz w:val="22"/>
          <w:szCs w:val="22"/>
        </w:rPr>
      </w:pPr>
      <w:hyperlink w:anchor="_Toc403410074" w:history="1">
        <w:r w:rsidR="00D06741" w:rsidRPr="00F650CC">
          <w:rPr>
            <w:rStyle w:val="Hyperlink"/>
            <w:noProof/>
          </w:rPr>
          <w:t>Install Microsoft Team Foundation Server</w:t>
        </w:r>
        <w:r w:rsidR="00D06741">
          <w:rPr>
            <w:noProof/>
            <w:webHidden/>
          </w:rPr>
          <w:tab/>
        </w:r>
        <w:r w:rsidR="00D06741">
          <w:rPr>
            <w:noProof/>
            <w:webHidden/>
          </w:rPr>
          <w:fldChar w:fldCharType="begin"/>
        </w:r>
        <w:r w:rsidR="00D06741">
          <w:rPr>
            <w:noProof/>
            <w:webHidden/>
          </w:rPr>
          <w:instrText xml:space="preserve"> PAGEREF _Toc403410074 \h </w:instrText>
        </w:r>
        <w:r w:rsidR="00D06741">
          <w:rPr>
            <w:noProof/>
            <w:webHidden/>
          </w:rPr>
        </w:r>
        <w:r w:rsidR="00D06741">
          <w:rPr>
            <w:noProof/>
            <w:webHidden/>
          </w:rPr>
          <w:fldChar w:fldCharType="separate"/>
        </w:r>
        <w:r w:rsidR="00D06741">
          <w:rPr>
            <w:noProof/>
            <w:webHidden/>
          </w:rPr>
          <w:t>97</w:t>
        </w:r>
        <w:r w:rsidR="00D06741">
          <w:rPr>
            <w:noProof/>
            <w:webHidden/>
          </w:rPr>
          <w:fldChar w:fldCharType="end"/>
        </w:r>
      </w:hyperlink>
    </w:p>
    <w:p w14:paraId="77C60A6B" w14:textId="77777777" w:rsidR="00D06741" w:rsidRDefault="00481F9A">
      <w:pPr>
        <w:pStyle w:val="TOC3"/>
        <w:rPr>
          <w:rFonts w:asciiTheme="minorHAnsi" w:hAnsiTheme="minorHAnsi" w:cstheme="minorBidi"/>
          <w:noProof/>
          <w:sz w:val="22"/>
          <w:szCs w:val="22"/>
        </w:rPr>
      </w:pPr>
      <w:hyperlink w:anchor="_Toc403410075" w:history="1">
        <w:r w:rsidR="00D06741" w:rsidRPr="00F650CC">
          <w:rPr>
            <w:rStyle w:val="Hyperlink"/>
            <w:noProof/>
          </w:rPr>
          <w:t>Install Microsoft Web Deployment Tool</w:t>
        </w:r>
        <w:r w:rsidR="00D06741">
          <w:rPr>
            <w:noProof/>
            <w:webHidden/>
          </w:rPr>
          <w:tab/>
        </w:r>
        <w:r w:rsidR="00D06741">
          <w:rPr>
            <w:noProof/>
            <w:webHidden/>
          </w:rPr>
          <w:fldChar w:fldCharType="begin"/>
        </w:r>
        <w:r w:rsidR="00D06741">
          <w:rPr>
            <w:noProof/>
            <w:webHidden/>
          </w:rPr>
          <w:instrText xml:space="preserve"> PAGEREF _Toc403410075 \h </w:instrText>
        </w:r>
        <w:r w:rsidR="00D06741">
          <w:rPr>
            <w:noProof/>
            <w:webHidden/>
          </w:rPr>
        </w:r>
        <w:r w:rsidR="00D06741">
          <w:rPr>
            <w:noProof/>
            <w:webHidden/>
          </w:rPr>
          <w:fldChar w:fldCharType="separate"/>
        </w:r>
        <w:r w:rsidR="00D06741">
          <w:rPr>
            <w:noProof/>
            <w:webHidden/>
          </w:rPr>
          <w:t>97</w:t>
        </w:r>
        <w:r w:rsidR="00D06741">
          <w:rPr>
            <w:noProof/>
            <w:webHidden/>
          </w:rPr>
          <w:fldChar w:fldCharType="end"/>
        </w:r>
      </w:hyperlink>
    </w:p>
    <w:p w14:paraId="038AB4E5" w14:textId="77777777" w:rsidR="00D06741" w:rsidRDefault="00481F9A">
      <w:pPr>
        <w:pStyle w:val="TOC3"/>
        <w:rPr>
          <w:rFonts w:asciiTheme="minorHAnsi" w:hAnsiTheme="minorHAnsi" w:cstheme="minorBidi"/>
          <w:noProof/>
          <w:sz w:val="22"/>
          <w:szCs w:val="22"/>
        </w:rPr>
      </w:pPr>
      <w:hyperlink w:anchor="_Toc403410076" w:history="1">
        <w:r w:rsidR="00D06741" w:rsidRPr="00F650CC">
          <w:rPr>
            <w:rStyle w:val="Hyperlink"/>
            <w:noProof/>
          </w:rPr>
          <w:t>Install Microsoft Visual Studio Professional</w:t>
        </w:r>
        <w:r w:rsidR="00D06741">
          <w:rPr>
            <w:noProof/>
            <w:webHidden/>
          </w:rPr>
          <w:tab/>
        </w:r>
        <w:r w:rsidR="00D06741">
          <w:rPr>
            <w:noProof/>
            <w:webHidden/>
          </w:rPr>
          <w:fldChar w:fldCharType="begin"/>
        </w:r>
        <w:r w:rsidR="00D06741">
          <w:rPr>
            <w:noProof/>
            <w:webHidden/>
          </w:rPr>
          <w:instrText xml:space="preserve"> PAGEREF _Toc403410076 \h </w:instrText>
        </w:r>
        <w:r w:rsidR="00D06741">
          <w:rPr>
            <w:noProof/>
            <w:webHidden/>
          </w:rPr>
        </w:r>
        <w:r w:rsidR="00D06741">
          <w:rPr>
            <w:noProof/>
            <w:webHidden/>
          </w:rPr>
          <w:fldChar w:fldCharType="separate"/>
        </w:r>
        <w:r w:rsidR="00D06741">
          <w:rPr>
            <w:noProof/>
            <w:webHidden/>
          </w:rPr>
          <w:t>97</w:t>
        </w:r>
        <w:r w:rsidR="00D06741">
          <w:rPr>
            <w:noProof/>
            <w:webHidden/>
          </w:rPr>
          <w:fldChar w:fldCharType="end"/>
        </w:r>
      </w:hyperlink>
    </w:p>
    <w:p w14:paraId="7B4A58C7" w14:textId="77777777" w:rsidR="00D06741" w:rsidRDefault="00481F9A">
      <w:pPr>
        <w:pStyle w:val="TOC3"/>
        <w:rPr>
          <w:rFonts w:asciiTheme="minorHAnsi" w:hAnsiTheme="minorHAnsi" w:cstheme="minorBidi"/>
          <w:noProof/>
          <w:sz w:val="22"/>
          <w:szCs w:val="22"/>
        </w:rPr>
      </w:pPr>
      <w:hyperlink w:anchor="_Toc403410077" w:history="1">
        <w:r w:rsidR="00D06741" w:rsidRPr="00F650CC">
          <w:rPr>
            <w:rStyle w:val="Hyperlink"/>
            <w:noProof/>
          </w:rPr>
          <w:t>Install Microsoft Visual Studio 2010 Shell (Isolated) Redistributable Package</w:t>
        </w:r>
        <w:r w:rsidR="00D06741">
          <w:rPr>
            <w:noProof/>
            <w:webHidden/>
          </w:rPr>
          <w:tab/>
        </w:r>
        <w:r w:rsidR="00D06741">
          <w:rPr>
            <w:noProof/>
            <w:webHidden/>
          </w:rPr>
          <w:fldChar w:fldCharType="begin"/>
        </w:r>
        <w:r w:rsidR="00D06741">
          <w:rPr>
            <w:noProof/>
            <w:webHidden/>
          </w:rPr>
          <w:instrText xml:space="preserve"> PAGEREF _Toc403410077 \h </w:instrText>
        </w:r>
        <w:r w:rsidR="00D06741">
          <w:rPr>
            <w:noProof/>
            <w:webHidden/>
          </w:rPr>
        </w:r>
        <w:r w:rsidR="00D06741">
          <w:rPr>
            <w:noProof/>
            <w:webHidden/>
          </w:rPr>
          <w:fldChar w:fldCharType="separate"/>
        </w:r>
        <w:r w:rsidR="00D06741">
          <w:rPr>
            <w:noProof/>
            <w:webHidden/>
          </w:rPr>
          <w:t>98</w:t>
        </w:r>
        <w:r w:rsidR="00D06741">
          <w:rPr>
            <w:noProof/>
            <w:webHidden/>
          </w:rPr>
          <w:fldChar w:fldCharType="end"/>
        </w:r>
      </w:hyperlink>
    </w:p>
    <w:p w14:paraId="6E3CD535" w14:textId="77777777" w:rsidR="00D06741" w:rsidRDefault="00481F9A">
      <w:pPr>
        <w:pStyle w:val="TOC3"/>
        <w:rPr>
          <w:rFonts w:asciiTheme="minorHAnsi" w:hAnsiTheme="minorHAnsi" w:cstheme="minorBidi"/>
          <w:noProof/>
          <w:sz w:val="22"/>
          <w:szCs w:val="22"/>
        </w:rPr>
      </w:pPr>
      <w:hyperlink w:anchor="_Toc403410078" w:history="1">
        <w:r w:rsidR="00D06741" w:rsidRPr="00F650CC">
          <w:rPr>
            <w:rStyle w:val="Hyperlink"/>
            <w:noProof/>
          </w:rPr>
          <w:t>Install Microsoft Team Explorer</w:t>
        </w:r>
        <w:r w:rsidR="00D06741">
          <w:rPr>
            <w:noProof/>
            <w:webHidden/>
          </w:rPr>
          <w:tab/>
        </w:r>
        <w:r w:rsidR="00D06741">
          <w:rPr>
            <w:noProof/>
            <w:webHidden/>
          </w:rPr>
          <w:fldChar w:fldCharType="begin"/>
        </w:r>
        <w:r w:rsidR="00D06741">
          <w:rPr>
            <w:noProof/>
            <w:webHidden/>
          </w:rPr>
          <w:instrText xml:space="preserve"> PAGEREF _Toc403410078 \h </w:instrText>
        </w:r>
        <w:r w:rsidR="00D06741">
          <w:rPr>
            <w:noProof/>
            <w:webHidden/>
          </w:rPr>
        </w:r>
        <w:r w:rsidR="00D06741">
          <w:rPr>
            <w:noProof/>
            <w:webHidden/>
          </w:rPr>
          <w:fldChar w:fldCharType="separate"/>
        </w:r>
        <w:r w:rsidR="00D06741">
          <w:rPr>
            <w:noProof/>
            <w:webHidden/>
          </w:rPr>
          <w:t>98</w:t>
        </w:r>
        <w:r w:rsidR="00D06741">
          <w:rPr>
            <w:noProof/>
            <w:webHidden/>
          </w:rPr>
          <w:fldChar w:fldCharType="end"/>
        </w:r>
      </w:hyperlink>
    </w:p>
    <w:p w14:paraId="2ECC4977" w14:textId="77777777" w:rsidR="00D06741" w:rsidRDefault="00481F9A">
      <w:pPr>
        <w:pStyle w:val="TOC3"/>
        <w:rPr>
          <w:rFonts w:asciiTheme="minorHAnsi" w:hAnsiTheme="minorHAnsi" w:cstheme="minorBidi"/>
          <w:noProof/>
          <w:sz w:val="22"/>
          <w:szCs w:val="22"/>
        </w:rPr>
      </w:pPr>
      <w:hyperlink w:anchor="_Toc403410079" w:history="1">
        <w:r w:rsidR="00D06741" w:rsidRPr="00F650CC">
          <w:rPr>
            <w:rStyle w:val="Hyperlink"/>
            <w:noProof/>
          </w:rPr>
          <w:t>Install Git tools for Microsoft Visual Studio</w:t>
        </w:r>
        <w:r w:rsidR="00D06741">
          <w:rPr>
            <w:noProof/>
            <w:webHidden/>
          </w:rPr>
          <w:tab/>
        </w:r>
        <w:r w:rsidR="00D06741">
          <w:rPr>
            <w:noProof/>
            <w:webHidden/>
          </w:rPr>
          <w:fldChar w:fldCharType="begin"/>
        </w:r>
        <w:r w:rsidR="00D06741">
          <w:rPr>
            <w:noProof/>
            <w:webHidden/>
          </w:rPr>
          <w:instrText xml:space="preserve"> PAGEREF _Toc403410079 \h </w:instrText>
        </w:r>
        <w:r w:rsidR="00D06741">
          <w:rPr>
            <w:noProof/>
            <w:webHidden/>
          </w:rPr>
        </w:r>
        <w:r w:rsidR="00D06741">
          <w:rPr>
            <w:noProof/>
            <w:webHidden/>
          </w:rPr>
          <w:fldChar w:fldCharType="separate"/>
        </w:r>
        <w:r w:rsidR="00D06741">
          <w:rPr>
            <w:noProof/>
            <w:webHidden/>
          </w:rPr>
          <w:t>98</w:t>
        </w:r>
        <w:r w:rsidR="00D06741">
          <w:rPr>
            <w:noProof/>
            <w:webHidden/>
          </w:rPr>
          <w:fldChar w:fldCharType="end"/>
        </w:r>
      </w:hyperlink>
    </w:p>
    <w:p w14:paraId="6E2B33C4" w14:textId="77777777" w:rsidR="00D06741" w:rsidRDefault="00481F9A">
      <w:pPr>
        <w:pStyle w:val="TOC3"/>
        <w:rPr>
          <w:rFonts w:asciiTheme="minorHAnsi" w:hAnsiTheme="minorHAnsi" w:cstheme="minorBidi"/>
          <w:noProof/>
          <w:sz w:val="22"/>
          <w:szCs w:val="22"/>
        </w:rPr>
      </w:pPr>
      <w:hyperlink w:anchor="_Toc403410080" w:history="1">
        <w:r w:rsidR="00D06741" w:rsidRPr="00F650CC">
          <w:rPr>
            <w:rStyle w:val="Hyperlink"/>
            <w:noProof/>
          </w:rPr>
          <w:t>Install HP TFS ALI service</w:t>
        </w:r>
        <w:r w:rsidR="00D06741">
          <w:rPr>
            <w:noProof/>
            <w:webHidden/>
          </w:rPr>
          <w:tab/>
        </w:r>
        <w:r w:rsidR="00D06741">
          <w:rPr>
            <w:noProof/>
            <w:webHidden/>
          </w:rPr>
          <w:fldChar w:fldCharType="begin"/>
        </w:r>
        <w:r w:rsidR="00D06741">
          <w:rPr>
            <w:noProof/>
            <w:webHidden/>
          </w:rPr>
          <w:instrText xml:space="preserve"> PAGEREF _Toc403410080 \h </w:instrText>
        </w:r>
        <w:r w:rsidR="00D06741">
          <w:rPr>
            <w:noProof/>
            <w:webHidden/>
          </w:rPr>
        </w:r>
        <w:r w:rsidR="00D06741">
          <w:rPr>
            <w:noProof/>
            <w:webHidden/>
          </w:rPr>
          <w:fldChar w:fldCharType="separate"/>
        </w:r>
        <w:r w:rsidR="00D06741">
          <w:rPr>
            <w:noProof/>
            <w:webHidden/>
          </w:rPr>
          <w:t>98</w:t>
        </w:r>
        <w:r w:rsidR="00D06741">
          <w:rPr>
            <w:noProof/>
            <w:webHidden/>
          </w:rPr>
          <w:fldChar w:fldCharType="end"/>
        </w:r>
      </w:hyperlink>
    </w:p>
    <w:p w14:paraId="0A6DE8BB" w14:textId="77777777" w:rsidR="00D06741" w:rsidRDefault="00481F9A">
      <w:pPr>
        <w:pStyle w:val="TOC3"/>
        <w:rPr>
          <w:rFonts w:asciiTheme="minorHAnsi" w:hAnsiTheme="minorHAnsi" w:cstheme="minorBidi"/>
          <w:noProof/>
          <w:sz w:val="22"/>
          <w:szCs w:val="22"/>
        </w:rPr>
      </w:pPr>
      <w:hyperlink w:anchor="_Toc403410081" w:history="1">
        <w:r w:rsidR="00D06741" w:rsidRPr="00F650CC">
          <w:rPr>
            <w:rStyle w:val="Hyperlink"/>
            <w:noProof/>
          </w:rPr>
          <w:t>Create TFS team project for iBank dotNet (iBank Investor) application</w:t>
        </w:r>
        <w:r w:rsidR="00D06741">
          <w:rPr>
            <w:noProof/>
            <w:webHidden/>
          </w:rPr>
          <w:tab/>
        </w:r>
        <w:r w:rsidR="00D06741">
          <w:rPr>
            <w:noProof/>
            <w:webHidden/>
          </w:rPr>
          <w:fldChar w:fldCharType="begin"/>
        </w:r>
        <w:r w:rsidR="00D06741">
          <w:rPr>
            <w:noProof/>
            <w:webHidden/>
          </w:rPr>
          <w:instrText xml:space="preserve"> PAGEREF _Toc403410081 \h </w:instrText>
        </w:r>
        <w:r w:rsidR="00D06741">
          <w:rPr>
            <w:noProof/>
            <w:webHidden/>
          </w:rPr>
        </w:r>
        <w:r w:rsidR="00D06741">
          <w:rPr>
            <w:noProof/>
            <w:webHidden/>
          </w:rPr>
          <w:fldChar w:fldCharType="separate"/>
        </w:r>
        <w:r w:rsidR="00D06741">
          <w:rPr>
            <w:noProof/>
            <w:webHidden/>
          </w:rPr>
          <w:t>100</w:t>
        </w:r>
        <w:r w:rsidR="00D06741">
          <w:rPr>
            <w:noProof/>
            <w:webHidden/>
          </w:rPr>
          <w:fldChar w:fldCharType="end"/>
        </w:r>
      </w:hyperlink>
    </w:p>
    <w:p w14:paraId="35861198" w14:textId="77777777" w:rsidR="00D06741" w:rsidRDefault="00481F9A">
      <w:pPr>
        <w:pStyle w:val="TOC3"/>
        <w:rPr>
          <w:rFonts w:asciiTheme="minorHAnsi" w:hAnsiTheme="minorHAnsi" w:cstheme="minorBidi"/>
          <w:noProof/>
          <w:sz w:val="22"/>
          <w:szCs w:val="22"/>
        </w:rPr>
      </w:pPr>
      <w:hyperlink w:anchor="_Toc403410082" w:history="1">
        <w:r w:rsidR="00D06741" w:rsidRPr="00F650CC">
          <w:rPr>
            <w:rStyle w:val="Hyperlink"/>
            <w:noProof/>
          </w:rPr>
          <w:t>Import iBank dotNet (iBank Investor) source code to the TFS team project</w:t>
        </w:r>
        <w:r w:rsidR="00D06741">
          <w:rPr>
            <w:noProof/>
            <w:webHidden/>
          </w:rPr>
          <w:tab/>
        </w:r>
        <w:r w:rsidR="00D06741">
          <w:rPr>
            <w:noProof/>
            <w:webHidden/>
          </w:rPr>
          <w:fldChar w:fldCharType="begin"/>
        </w:r>
        <w:r w:rsidR="00D06741">
          <w:rPr>
            <w:noProof/>
            <w:webHidden/>
          </w:rPr>
          <w:instrText xml:space="preserve"> PAGEREF _Toc403410082 \h </w:instrText>
        </w:r>
        <w:r w:rsidR="00D06741">
          <w:rPr>
            <w:noProof/>
            <w:webHidden/>
          </w:rPr>
        </w:r>
        <w:r w:rsidR="00D06741">
          <w:rPr>
            <w:noProof/>
            <w:webHidden/>
          </w:rPr>
          <w:fldChar w:fldCharType="separate"/>
        </w:r>
        <w:r w:rsidR="00D06741">
          <w:rPr>
            <w:noProof/>
            <w:webHidden/>
          </w:rPr>
          <w:t>101</w:t>
        </w:r>
        <w:r w:rsidR="00D06741">
          <w:rPr>
            <w:noProof/>
            <w:webHidden/>
          </w:rPr>
          <w:fldChar w:fldCharType="end"/>
        </w:r>
      </w:hyperlink>
    </w:p>
    <w:p w14:paraId="735DCEE1" w14:textId="77777777" w:rsidR="00D06741" w:rsidRDefault="00481F9A">
      <w:pPr>
        <w:pStyle w:val="TOC3"/>
        <w:rPr>
          <w:rFonts w:asciiTheme="minorHAnsi" w:hAnsiTheme="minorHAnsi" w:cstheme="minorBidi"/>
          <w:noProof/>
          <w:sz w:val="22"/>
          <w:szCs w:val="22"/>
        </w:rPr>
      </w:pPr>
      <w:hyperlink w:anchor="_Toc403410083" w:history="1">
        <w:r w:rsidR="00D06741" w:rsidRPr="00F650CC">
          <w:rPr>
            <w:rStyle w:val="Hyperlink"/>
            <w:noProof/>
          </w:rPr>
          <w:t>Setup iBank dotNet TFS webservice hook to trigger Jenkins build on a new code change</w:t>
        </w:r>
        <w:r w:rsidR="00D06741">
          <w:rPr>
            <w:noProof/>
            <w:webHidden/>
          </w:rPr>
          <w:tab/>
        </w:r>
        <w:r w:rsidR="00D06741">
          <w:rPr>
            <w:noProof/>
            <w:webHidden/>
          </w:rPr>
          <w:fldChar w:fldCharType="begin"/>
        </w:r>
        <w:r w:rsidR="00D06741">
          <w:rPr>
            <w:noProof/>
            <w:webHidden/>
          </w:rPr>
          <w:instrText xml:space="preserve"> PAGEREF _Toc403410083 \h </w:instrText>
        </w:r>
        <w:r w:rsidR="00D06741">
          <w:rPr>
            <w:noProof/>
            <w:webHidden/>
          </w:rPr>
        </w:r>
        <w:r w:rsidR="00D06741">
          <w:rPr>
            <w:noProof/>
            <w:webHidden/>
          </w:rPr>
          <w:fldChar w:fldCharType="separate"/>
        </w:r>
        <w:r w:rsidR="00D06741">
          <w:rPr>
            <w:noProof/>
            <w:webHidden/>
          </w:rPr>
          <w:t>104</w:t>
        </w:r>
        <w:r w:rsidR="00D06741">
          <w:rPr>
            <w:noProof/>
            <w:webHidden/>
          </w:rPr>
          <w:fldChar w:fldCharType="end"/>
        </w:r>
      </w:hyperlink>
    </w:p>
    <w:p w14:paraId="70D685B2" w14:textId="77777777" w:rsidR="00D06741" w:rsidRDefault="00481F9A">
      <w:pPr>
        <w:pStyle w:val="TOC3"/>
        <w:rPr>
          <w:rFonts w:asciiTheme="minorHAnsi" w:hAnsiTheme="minorHAnsi" w:cstheme="minorBidi"/>
          <w:noProof/>
          <w:sz w:val="22"/>
          <w:szCs w:val="22"/>
        </w:rPr>
      </w:pPr>
      <w:hyperlink w:anchor="_Toc403410084" w:history="1">
        <w:r w:rsidR="00D06741" w:rsidRPr="00F650CC">
          <w:rPr>
            <w:rStyle w:val="Hyperlink"/>
            <w:noProof/>
          </w:rPr>
          <w:t>Subscribe the TFS webservice hook to TFS Event</w:t>
        </w:r>
        <w:r w:rsidR="00D06741">
          <w:rPr>
            <w:noProof/>
            <w:webHidden/>
          </w:rPr>
          <w:tab/>
        </w:r>
        <w:r w:rsidR="00D06741">
          <w:rPr>
            <w:noProof/>
            <w:webHidden/>
          </w:rPr>
          <w:fldChar w:fldCharType="begin"/>
        </w:r>
        <w:r w:rsidR="00D06741">
          <w:rPr>
            <w:noProof/>
            <w:webHidden/>
          </w:rPr>
          <w:instrText xml:space="preserve"> PAGEREF _Toc403410084 \h </w:instrText>
        </w:r>
        <w:r w:rsidR="00D06741">
          <w:rPr>
            <w:noProof/>
            <w:webHidden/>
          </w:rPr>
        </w:r>
        <w:r w:rsidR="00D06741">
          <w:rPr>
            <w:noProof/>
            <w:webHidden/>
          </w:rPr>
          <w:fldChar w:fldCharType="separate"/>
        </w:r>
        <w:r w:rsidR="00D06741">
          <w:rPr>
            <w:noProof/>
            <w:webHidden/>
          </w:rPr>
          <w:t>105</w:t>
        </w:r>
        <w:r w:rsidR="00D06741">
          <w:rPr>
            <w:noProof/>
            <w:webHidden/>
          </w:rPr>
          <w:fldChar w:fldCharType="end"/>
        </w:r>
      </w:hyperlink>
    </w:p>
    <w:p w14:paraId="70D3F685" w14:textId="77777777" w:rsidR="00D06741" w:rsidRDefault="00481F9A">
      <w:pPr>
        <w:pStyle w:val="TOC3"/>
        <w:rPr>
          <w:rFonts w:asciiTheme="minorHAnsi" w:hAnsiTheme="minorHAnsi" w:cstheme="minorBidi"/>
          <w:noProof/>
          <w:sz w:val="22"/>
          <w:szCs w:val="22"/>
        </w:rPr>
      </w:pPr>
      <w:hyperlink w:anchor="_Toc403410085" w:history="1">
        <w:r w:rsidR="00D06741" w:rsidRPr="00F650CC">
          <w:rPr>
            <w:rStyle w:val="Hyperlink"/>
            <w:noProof/>
            <w:lang w:eastAsia="zh-CN"/>
          </w:rPr>
          <w:t>Deploy iBank dotNet (iBank Investor) on IIS</w:t>
        </w:r>
        <w:r w:rsidR="00D06741">
          <w:rPr>
            <w:noProof/>
            <w:webHidden/>
          </w:rPr>
          <w:tab/>
        </w:r>
        <w:r w:rsidR="00D06741">
          <w:rPr>
            <w:noProof/>
            <w:webHidden/>
          </w:rPr>
          <w:fldChar w:fldCharType="begin"/>
        </w:r>
        <w:r w:rsidR="00D06741">
          <w:rPr>
            <w:noProof/>
            <w:webHidden/>
          </w:rPr>
          <w:instrText xml:space="preserve"> PAGEREF _Toc403410085 \h </w:instrText>
        </w:r>
        <w:r w:rsidR="00D06741">
          <w:rPr>
            <w:noProof/>
            <w:webHidden/>
          </w:rPr>
        </w:r>
        <w:r w:rsidR="00D06741">
          <w:rPr>
            <w:noProof/>
            <w:webHidden/>
          </w:rPr>
          <w:fldChar w:fldCharType="separate"/>
        </w:r>
        <w:r w:rsidR="00D06741">
          <w:rPr>
            <w:noProof/>
            <w:webHidden/>
          </w:rPr>
          <w:t>106</w:t>
        </w:r>
        <w:r w:rsidR="00D06741">
          <w:rPr>
            <w:noProof/>
            <w:webHidden/>
          </w:rPr>
          <w:fldChar w:fldCharType="end"/>
        </w:r>
      </w:hyperlink>
    </w:p>
    <w:p w14:paraId="0EA54C13" w14:textId="77777777" w:rsidR="00D06741" w:rsidRDefault="00481F9A">
      <w:pPr>
        <w:pStyle w:val="TOC3"/>
        <w:rPr>
          <w:rFonts w:asciiTheme="minorHAnsi" w:hAnsiTheme="minorHAnsi" w:cstheme="minorBidi"/>
          <w:noProof/>
          <w:sz w:val="22"/>
          <w:szCs w:val="22"/>
        </w:rPr>
      </w:pPr>
      <w:hyperlink w:anchor="_Toc403410086" w:history="1">
        <w:r w:rsidR="00D06741" w:rsidRPr="00F650CC">
          <w:rPr>
            <w:rStyle w:val="Hyperlink"/>
            <w:noProof/>
            <w:lang w:eastAsia="zh-CN"/>
          </w:rPr>
          <w:t>Integrate iBank dotNet (iBank Investor) and iBank Java (iBank Internet Banking)</w:t>
        </w:r>
        <w:r w:rsidR="00D06741">
          <w:rPr>
            <w:noProof/>
            <w:webHidden/>
          </w:rPr>
          <w:tab/>
        </w:r>
        <w:r w:rsidR="00D06741">
          <w:rPr>
            <w:noProof/>
            <w:webHidden/>
          </w:rPr>
          <w:fldChar w:fldCharType="begin"/>
        </w:r>
        <w:r w:rsidR="00D06741">
          <w:rPr>
            <w:noProof/>
            <w:webHidden/>
          </w:rPr>
          <w:instrText xml:space="preserve"> PAGEREF _Toc403410086 \h </w:instrText>
        </w:r>
        <w:r w:rsidR="00D06741">
          <w:rPr>
            <w:noProof/>
            <w:webHidden/>
          </w:rPr>
        </w:r>
        <w:r w:rsidR="00D06741">
          <w:rPr>
            <w:noProof/>
            <w:webHidden/>
          </w:rPr>
          <w:fldChar w:fldCharType="separate"/>
        </w:r>
        <w:r w:rsidR="00D06741">
          <w:rPr>
            <w:noProof/>
            <w:webHidden/>
          </w:rPr>
          <w:t>108</w:t>
        </w:r>
        <w:r w:rsidR="00D06741">
          <w:rPr>
            <w:noProof/>
            <w:webHidden/>
          </w:rPr>
          <w:fldChar w:fldCharType="end"/>
        </w:r>
      </w:hyperlink>
    </w:p>
    <w:p w14:paraId="76641CD6" w14:textId="77777777" w:rsidR="00D06741" w:rsidRDefault="00481F9A">
      <w:pPr>
        <w:pStyle w:val="TOC2"/>
        <w:rPr>
          <w:rFonts w:asciiTheme="minorHAnsi" w:hAnsiTheme="minorHAnsi" w:cstheme="minorBidi"/>
          <w:noProof/>
          <w:sz w:val="22"/>
          <w:szCs w:val="22"/>
        </w:rPr>
      </w:pPr>
      <w:hyperlink w:anchor="_Toc403410087" w:history="1">
        <w:r w:rsidR="00D06741" w:rsidRPr="00F650CC">
          <w:rPr>
            <w:rStyle w:val="Hyperlink"/>
            <w:noProof/>
          </w:rPr>
          <w:t>Setup Enterprise Chef</w:t>
        </w:r>
        <w:r w:rsidR="00D06741">
          <w:rPr>
            <w:noProof/>
            <w:webHidden/>
          </w:rPr>
          <w:tab/>
        </w:r>
        <w:r w:rsidR="00D06741">
          <w:rPr>
            <w:noProof/>
            <w:webHidden/>
          </w:rPr>
          <w:fldChar w:fldCharType="begin"/>
        </w:r>
        <w:r w:rsidR="00D06741">
          <w:rPr>
            <w:noProof/>
            <w:webHidden/>
          </w:rPr>
          <w:instrText xml:space="preserve"> PAGEREF _Toc403410087 \h </w:instrText>
        </w:r>
        <w:r w:rsidR="00D06741">
          <w:rPr>
            <w:noProof/>
            <w:webHidden/>
          </w:rPr>
        </w:r>
        <w:r w:rsidR="00D06741">
          <w:rPr>
            <w:noProof/>
            <w:webHidden/>
          </w:rPr>
          <w:fldChar w:fldCharType="separate"/>
        </w:r>
        <w:r w:rsidR="00D06741">
          <w:rPr>
            <w:noProof/>
            <w:webHidden/>
          </w:rPr>
          <w:t>111</w:t>
        </w:r>
        <w:r w:rsidR="00D06741">
          <w:rPr>
            <w:noProof/>
            <w:webHidden/>
          </w:rPr>
          <w:fldChar w:fldCharType="end"/>
        </w:r>
      </w:hyperlink>
    </w:p>
    <w:p w14:paraId="79B336D3" w14:textId="77777777" w:rsidR="00D06741" w:rsidRDefault="00481F9A">
      <w:pPr>
        <w:pStyle w:val="TOC3"/>
        <w:rPr>
          <w:rFonts w:asciiTheme="minorHAnsi" w:hAnsiTheme="minorHAnsi" w:cstheme="minorBidi"/>
          <w:noProof/>
          <w:sz w:val="22"/>
          <w:szCs w:val="22"/>
        </w:rPr>
      </w:pPr>
      <w:hyperlink w:anchor="_Toc403410088" w:history="1">
        <w:r w:rsidR="00D06741" w:rsidRPr="00F650CC">
          <w:rPr>
            <w:rStyle w:val="Hyperlink"/>
            <w:noProof/>
            <w:lang w:eastAsia="zh-CN"/>
          </w:rPr>
          <w:t>Install Enterprise Chef Server</w:t>
        </w:r>
        <w:r w:rsidR="00D06741">
          <w:rPr>
            <w:noProof/>
            <w:webHidden/>
          </w:rPr>
          <w:tab/>
        </w:r>
        <w:r w:rsidR="00D06741">
          <w:rPr>
            <w:noProof/>
            <w:webHidden/>
          </w:rPr>
          <w:fldChar w:fldCharType="begin"/>
        </w:r>
        <w:r w:rsidR="00D06741">
          <w:rPr>
            <w:noProof/>
            <w:webHidden/>
          </w:rPr>
          <w:instrText xml:space="preserve"> PAGEREF _Toc403410088 \h </w:instrText>
        </w:r>
        <w:r w:rsidR="00D06741">
          <w:rPr>
            <w:noProof/>
            <w:webHidden/>
          </w:rPr>
        </w:r>
        <w:r w:rsidR="00D06741">
          <w:rPr>
            <w:noProof/>
            <w:webHidden/>
          </w:rPr>
          <w:fldChar w:fldCharType="separate"/>
        </w:r>
        <w:r w:rsidR="00D06741">
          <w:rPr>
            <w:noProof/>
            <w:webHidden/>
          </w:rPr>
          <w:t>111</w:t>
        </w:r>
        <w:r w:rsidR="00D06741">
          <w:rPr>
            <w:noProof/>
            <w:webHidden/>
          </w:rPr>
          <w:fldChar w:fldCharType="end"/>
        </w:r>
      </w:hyperlink>
    </w:p>
    <w:p w14:paraId="6B4B2ADF" w14:textId="77777777" w:rsidR="00D06741" w:rsidRDefault="00481F9A">
      <w:pPr>
        <w:pStyle w:val="TOC3"/>
        <w:rPr>
          <w:rFonts w:asciiTheme="minorHAnsi" w:hAnsiTheme="minorHAnsi" w:cstheme="minorBidi"/>
          <w:noProof/>
          <w:sz w:val="22"/>
          <w:szCs w:val="22"/>
        </w:rPr>
      </w:pPr>
      <w:hyperlink w:anchor="_Toc403410089" w:history="1">
        <w:r w:rsidR="00D06741" w:rsidRPr="00F650CC">
          <w:rPr>
            <w:rStyle w:val="Hyperlink"/>
            <w:noProof/>
          </w:rPr>
          <w:t>Setup Chef Client (workstation)</w:t>
        </w:r>
        <w:r w:rsidR="00D06741">
          <w:rPr>
            <w:noProof/>
            <w:webHidden/>
          </w:rPr>
          <w:tab/>
        </w:r>
        <w:r w:rsidR="00D06741">
          <w:rPr>
            <w:noProof/>
            <w:webHidden/>
          </w:rPr>
          <w:fldChar w:fldCharType="begin"/>
        </w:r>
        <w:r w:rsidR="00D06741">
          <w:rPr>
            <w:noProof/>
            <w:webHidden/>
          </w:rPr>
          <w:instrText xml:space="preserve"> PAGEREF _Toc403410089 \h </w:instrText>
        </w:r>
        <w:r w:rsidR="00D06741">
          <w:rPr>
            <w:noProof/>
            <w:webHidden/>
          </w:rPr>
        </w:r>
        <w:r w:rsidR="00D06741">
          <w:rPr>
            <w:noProof/>
            <w:webHidden/>
          </w:rPr>
          <w:fldChar w:fldCharType="separate"/>
        </w:r>
        <w:r w:rsidR="00D06741">
          <w:rPr>
            <w:noProof/>
            <w:webHidden/>
          </w:rPr>
          <w:t>114</w:t>
        </w:r>
        <w:r w:rsidR="00D06741">
          <w:rPr>
            <w:noProof/>
            <w:webHidden/>
          </w:rPr>
          <w:fldChar w:fldCharType="end"/>
        </w:r>
      </w:hyperlink>
    </w:p>
    <w:p w14:paraId="3DB88E58" w14:textId="77777777" w:rsidR="00D06741" w:rsidRDefault="00481F9A">
      <w:pPr>
        <w:pStyle w:val="TOC4"/>
        <w:rPr>
          <w:rFonts w:asciiTheme="minorHAnsi" w:hAnsiTheme="minorHAnsi" w:cstheme="minorBidi"/>
          <w:noProof/>
          <w:sz w:val="22"/>
          <w:szCs w:val="22"/>
        </w:rPr>
      </w:pPr>
      <w:hyperlink w:anchor="_Toc403410090" w:history="1">
        <w:r w:rsidR="00D06741" w:rsidRPr="00F650CC">
          <w:rPr>
            <w:rStyle w:val="Hyperlink"/>
            <w:noProof/>
            <w:lang w:eastAsia="zh-CN"/>
          </w:rPr>
          <w:t>Install Chef Client</w:t>
        </w:r>
        <w:r w:rsidR="00D06741">
          <w:rPr>
            <w:noProof/>
            <w:webHidden/>
          </w:rPr>
          <w:tab/>
        </w:r>
        <w:r w:rsidR="00D06741">
          <w:rPr>
            <w:noProof/>
            <w:webHidden/>
          </w:rPr>
          <w:fldChar w:fldCharType="begin"/>
        </w:r>
        <w:r w:rsidR="00D06741">
          <w:rPr>
            <w:noProof/>
            <w:webHidden/>
          </w:rPr>
          <w:instrText xml:space="preserve"> PAGEREF _Toc403410090 \h </w:instrText>
        </w:r>
        <w:r w:rsidR="00D06741">
          <w:rPr>
            <w:noProof/>
            <w:webHidden/>
          </w:rPr>
        </w:r>
        <w:r w:rsidR="00D06741">
          <w:rPr>
            <w:noProof/>
            <w:webHidden/>
          </w:rPr>
          <w:fldChar w:fldCharType="separate"/>
        </w:r>
        <w:r w:rsidR="00D06741">
          <w:rPr>
            <w:noProof/>
            <w:webHidden/>
          </w:rPr>
          <w:t>114</w:t>
        </w:r>
        <w:r w:rsidR="00D06741">
          <w:rPr>
            <w:noProof/>
            <w:webHidden/>
          </w:rPr>
          <w:fldChar w:fldCharType="end"/>
        </w:r>
      </w:hyperlink>
    </w:p>
    <w:p w14:paraId="6C399E02" w14:textId="77777777" w:rsidR="00D06741" w:rsidRDefault="00481F9A">
      <w:pPr>
        <w:pStyle w:val="TOC3"/>
        <w:rPr>
          <w:rFonts w:asciiTheme="minorHAnsi" w:hAnsiTheme="minorHAnsi" w:cstheme="minorBidi"/>
          <w:noProof/>
          <w:sz w:val="22"/>
          <w:szCs w:val="22"/>
        </w:rPr>
      </w:pPr>
      <w:hyperlink w:anchor="_Toc403410091" w:history="1">
        <w:r w:rsidR="00D06741" w:rsidRPr="00F650CC">
          <w:rPr>
            <w:rStyle w:val="Hyperlink"/>
            <w:noProof/>
            <w:lang w:eastAsia="zh-CN"/>
          </w:rPr>
          <w:t>Install Chef Client plugins</w:t>
        </w:r>
        <w:r w:rsidR="00D06741">
          <w:rPr>
            <w:noProof/>
            <w:webHidden/>
          </w:rPr>
          <w:tab/>
        </w:r>
        <w:r w:rsidR="00D06741">
          <w:rPr>
            <w:noProof/>
            <w:webHidden/>
          </w:rPr>
          <w:fldChar w:fldCharType="begin"/>
        </w:r>
        <w:r w:rsidR="00D06741">
          <w:rPr>
            <w:noProof/>
            <w:webHidden/>
          </w:rPr>
          <w:instrText xml:space="preserve"> PAGEREF _Toc403410091 \h </w:instrText>
        </w:r>
        <w:r w:rsidR="00D06741">
          <w:rPr>
            <w:noProof/>
            <w:webHidden/>
          </w:rPr>
        </w:r>
        <w:r w:rsidR="00D06741">
          <w:rPr>
            <w:noProof/>
            <w:webHidden/>
          </w:rPr>
          <w:fldChar w:fldCharType="separate"/>
        </w:r>
        <w:r w:rsidR="00D06741">
          <w:rPr>
            <w:noProof/>
            <w:webHidden/>
          </w:rPr>
          <w:t>114</w:t>
        </w:r>
        <w:r w:rsidR="00D06741">
          <w:rPr>
            <w:noProof/>
            <w:webHidden/>
          </w:rPr>
          <w:fldChar w:fldCharType="end"/>
        </w:r>
      </w:hyperlink>
    </w:p>
    <w:p w14:paraId="796F9CF9" w14:textId="77777777" w:rsidR="00D06741" w:rsidRDefault="00481F9A">
      <w:pPr>
        <w:pStyle w:val="TOC4"/>
        <w:rPr>
          <w:rFonts w:asciiTheme="minorHAnsi" w:hAnsiTheme="minorHAnsi" w:cstheme="minorBidi"/>
          <w:noProof/>
          <w:sz w:val="22"/>
          <w:szCs w:val="22"/>
        </w:rPr>
      </w:pPr>
      <w:hyperlink w:anchor="_Toc403410092" w:history="1">
        <w:r w:rsidR="00D06741" w:rsidRPr="00F650CC">
          <w:rPr>
            <w:rStyle w:val="Hyperlink"/>
            <w:noProof/>
            <w:lang w:eastAsia="zh-CN"/>
          </w:rPr>
          <w:t>Install the knife plugins</w:t>
        </w:r>
        <w:r w:rsidR="00D06741">
          <w:rPr>
            <w:noProof/>
            <w:webHidden/>
          </w:rPr>
          <w:tab/>
        </w:r>
        <w:r w:rsidR="00D06741">
          <w:rPr>
            <w:noProof/>
            <w:webHidden/>
          </w:rPr>
          <w:fldChar w:fldCharType="begin"/>
        </w:r>
        <w:r w:rsidR="00D06741">
          <w:rPr>
            <w:noProof/>
            <w:webHidden/>
          </w:rPr>
          <w:instrText xml:space="preserve"> PAGEREF _Toc403410092 \h </w:instrText>
        </w:r>
        <w:r w:rsidR="00D06741">
          <w:rPr>
            <w:noProof/>
            <w:webHidden/>
          </w:rPr>
        </w:r>
        <w:r w:rsidR="00D06741">
          <w:rPr>
            <w:noProof/>
            <w:webHidden/>
          </w:rPr>
          <w:fldChar w:fldCharType="separate"/>
        </w:r>
        <w:r w:rsidR="00D06741">
          <w:rPr>
            <w:noProof/>
            <w:webHidden/>
          </w:rPr>
          <w:t>114</w:t>
        </w:r>
        <w:r w:rsidR="00D06741">
          <w:rPr>
            <w:noProof/>
            <w:webHidden/>
          </w:rPr>
          <w:fldChar w:fldCharType="end"/>
        </w:r>
      </w:hyperlink>
    </w:p>
    <w:p w14:paraId="49E5EC2D" w14:textId="77777777" w:rsidR="00D06741" w:rsidRDefault="00481F9A">
      <w:pPr>
        <w:pStyle w:val="TOC3"/>
        <w:rPr>
          <w:rFonts w:asciiTheme="minorHAnsi" w:hAnsiTheme="minorHAnsi" w:cstheme="minorBidi"/>
          <w:noProof/>
          <w:sz w:val="22"/>
          <w:szCs w:val="22"/>
        </w:rPr>
      </w:pPr>
      <w:hyperlink w:anchor="_Toc403410093" w:history="1">
        <w:r w:rsidR="00D06741" w:rsidRPr="00F650CC">
          <w:rPr>
            <w:rStyle w:val="Hyperlink"/>
            <w:noProof/>
            <w:lang w:eastAsia="zh-CN"/>
          </w:rPr>
          <w:t>Configure Chef Client with Chef Server</w:t>
        </w:r>
        <w:r w:rsidR="00D06741">
          <w:rPr>
            <w:noProof/>
            <w:webHidden/>
          </w:rPr>
          <w:tab/>
        </w:r>
        <w:r w:rsidR="00D06741">
          <w:rPr>
            <w:noProof/>
            <w:webHidden/>
          </w:rPr>
          <w:fldChar w:fldCharType="begin"/>
        </w:r>
        <w:r w:rsidR="00D06741">
          <w:rPr>
            <w:noProof/>
            <w:webHidden/>
          </w:rPr>
          <w:instrText xml:space="preserve"> PAGEREF _Toc403410093 \h </w:instrText>
        </w:r>
        <w:r w:rsidR="00D06741">
          <w:rPr>
            <w:noProof/>
            <w:webHidden/>
          </w:rPr>
        </w:r>
        <w:r w:rsidR="00D06741">
          <w:rPr>
            <w:noProof/>
            <w:webHidden/>
          </w:rPr>
          <w:fldChar w:fldCharType="separate"/>
        </w:r>
        <w:r w:rsidR="00D06741">
          <w:rPr>
            <w:noProof/>
            <w:webHidden/>
          </w:rPr>
          <w:t>115</w:t>
        </w:r>
        <w:r w:rsidR="00D06741">
          <w:rPr>
            <w:noProof/>
            <w:webHidden/>
          </w:rPr>
          <w:fldChar w:fldCharType="end"/>
        </w:r>
      </w:hyperlink>
    </w:p>
    <w:p w14:paraId="14A24D99" w14:textId="77777777" w:rsidR="00D06741" w:rsidRDefault="00481F9A">
      <w:pPr>
        <w:pStyle w:val="TOC3"/>
        <w:rPr>
          <w:rFonts w:asciiTheme="minorHAnsi" w:hAnsiTheme="minorHAnsi" w:cstheme="minorBidi"/>
          <w:noProof/>
          <w:sz w:val="22"/>
          <w:szCs w:val="22"/>
        </w:rPr>
      </w:pPr>
      <w:hyperlink w:anchor="_Toc403410094" w:history="1">
        <w:r w:rsidR="00D06741" w:rsidRPr="00F650CC">
          <w:rPr>
            <w:rStyle w:val="Hyperlink"/>
            <w:noProof/>
            <w:lang w:eastAsia="zh-CN"/>
          </w:rPr>
          <w:t>Import the DevOps Chef Content</w:t>
        </w:r>
        <w:r w:rsidR="00D06741">
          <w:rPr>
            <w:noProof/>
            <w:webHidden/>
          </w:rPr>
          <w:tab/>
        </w:r>
        <w:r w:rsidR="00D06741">
          <w:rPr>
            <w:noProof/>
            <w:webHidden/>
          </w:rPr>
          <w:fldChar w:fldCharType="begin"/>
        </w:r>
        <w:r w:rsidR="00D06741">
          <w:rPr>
            <w:noProof/>
            <w:webHidden/>
          </w:rPr>
          <w:instrText xml:space="preserve"> PAGEREF _Toc403410094 \h </w:instrText>
        </w:r>
        <w:r w:rsidR="00D06741">
          <w:rPr>
            <w:noProof/>
            <w:webHidden/>
          </w:rPr>
        </w:r>
        <w:r w:rsidR="00D06741">
          <w:rPr>
            <w:noProof/>
            <w:webHidden/>
          </w:rPr>
          <w:fldChar w:fldCharType="separate"/>
        </w:r>
        <w:r w:rsidR="00D06741">
          <w:rPr>
            <w:noProof/>
            <w:webHidden/>
          </w:rPr>
          <w:t>116</w:t>
        </w:r>
        <w:r w:rsidR="00D06741">
          <w:rPr>
            <w:noProof/>
            <w:webHidden/>
          </w:rPr>
          <w:fldChar w:fldCharType="end"/>
        </w:r>
      </w:hyperlink>
    </w:p>
    <w:p w14:paraId="3187927E" w14:textId="77777777" w:rsidR="00D06741" w:rsidRDefault="00481F9A">
      <w:pPr>
        <w:pStyle w:val="TOC2"/>
        <w:rPr>
          <w:rFonts w:asciiTheme="minorHAnsi" w:hAnsiTheme="minorHAnsi" w:cstheme="minorBidi"/>
          <w:noProof/>
          <w:sz w:val="22"/>
          <w:szCs w:val="22"/>
        </w:rPr>
      </w:pPr>
      <w:hyperlink w:anchor="_Toc403410095" w:history="1">
        <w:r w:rsidR="00D06741" w:rsidRPr="00F650CC">
          <w:rPr>
            <w:rStyle w:val="Hyperlink"/>
            <w:noProof/>
          </w:rPr>
          <w:t>Setup Virtual Service using HP Service Virtualization Designer/Server</w:t>
        </w:r>
        <w:r w:rsidR="00D06741">
          <w:rPr>
            <w:noProof/>
            <w:webHidden/>
          </w:rPr>
          <w:tab/>
        </w:r>
        <w:r w:rsidR="00D06741">
          <w:rPr>
            <w:noProof/>
            <w:webHidden/>
          </w:rPr>
          <w:fldChar w:fldCharType="begin"/>
        </w:r>
        <w:r w:rsidR="00D06741">
          <w:rPr>
            <w:noProof/>
            <w:webHidden/>
          </w:rPr>
          <w:instrText xml:space="preserve"> PAGEREF _Toc403410095 \h </w:instrText>
        </w:r>
        <w:r w:rsidR="00D06741">
          <w:rPr>
            <w:noProof/>
            <w:webHidden/>
          </w:rPr>
        </w:r>
        <w:r w:rsidR="00D06741">
          <w:rPr>
            <w:noProof/>
            <w:webHidden/>
          </w:rPr>
          <w:fldChar w:fldCharType="separate"/>
        </w:r>
        <w:r w:rsidR="00D06741">
          <w:rPr>
            <w:noProof/>
            <w:webHidden/>
          </w:rPr>
          <w:t>118</w:t>
        </w:r>
        <w:r w:rsidR="00D06741">
          <w:rPr>
            <w:noProof/>
            <w:webHidden/>
          </w:rPr>
          <w:fldChar w:fldCharType="end"/>
        </w:r>
      </w:hyperlink>
    </w:p>
    <w:p w14:paraId="390BB02F" w14:textId="77777777" w:rsidR="00D06741" w:rsidRDefault="00481F9A">
      <w:pPr>
        <w:pStyle w:val="TOC3"/>
        <w:rPr>
          <w:rFonts w:asciiTheme="minorHAnsi" w:hAnsiTheme="minorHAnsi" w:cstheme="minorBidi"/>
          <w:noProof/>
          <w:sz w:val="22"/>
          <w:szCs w:val="22"/>
        </w:rPr>
      </w:pPr>
      <w:hyperlink w:anchor="_Toc403410096" w:history="1">
        <w:r w:rsidR="00D06741" w:rsidRPr="00F650CC">
          <w:rPr>
            <w:rStyle w:val="Hyperlink"/>
            <w:noProof/>
          </w:rPr>
          <w:t>Configure virtual service in HP Service Virtualization Designer</w:t>
        </w:r>
        <w:r w:rsidR="00D06741">
          <w:rPr>
            <w:noProof/>
            <w:webHidden/>
          </w:rPr>
          <w:tab/>
        </w:r>
        <w:r w:rsidR="00D06741">
          <w:rPr>
            <w:noProof/>
            <w:webHidden/>
          </w:rPr>
          <w:fldChar w:fldCharType="begin"/>
        </w:r>
        <w:r w:rsidR="00D06741">
          <w:rPr>
            <w:noProof/>
            <w:webHidden/>
          </w:rPr>
          <w:instrText xml:space="preserve"> PAGEREF _Toc403410096 \h </w:instrText>
        </w:r>
        <w:r w:rsidR="00D06741">
          <w:rPr>
            <w:noProof/>
            <w:webHidden/>
          </w:rPr>
        </w:r>
        <w:r w:rsidR="00D06741">
          <w:rPr>
            <w:noProof/>
            <w:webHidden/>
          </w:rPr>
          <w:fldChar w:fldCharType="separate"/>
        </w:r>
        <w:r w:rsidR="00D06741">
          <w:rPr>
            <w:noProof/>
            <w:webHidden/>
          </w:rPr>
          <w:t>118</w:t>
        </w:r>
        <w:r w:rsidR="00D06741">
          <w:rPr>
            <w:noProof/>
            <w:webHidden/>
          </w:rPr>
          <w:fldChar w:fldCharType="end"/>
        </w:r>
      </w:hyperlink>
    </w:p>
    <w:p w14:paraId="1072CEB3" w14:textId="77777777" w:rsidR="00D06741" w:rsidRDefault="00481F9A">
      <w:pPr>
        <w:pStyle w:val="TOC3"/>
        <w:rPr>
          <w:rFonts w:asciiTheme="minorHAnsi" w:hAnsiTheme="minorHAnsi" w:cstheme="minorBidi"/>
          <w:noProof/>
          <w:sz w:val="22"/>
          <w:szCs w:val="22"/>
        </w:rPr>
      </w:pPr>
      <w:hyperlink w:anchor="_Toc403410097" w:history="1">
        <w:r w:rsidR="00D06741" w:rsidRPr="00F650CC">
          <w:rPr>
            <w:rStyle w:val="Hyperlink"/>
            <w:noProof/>
          </w:rPr>
          <w:t>Configure iBank dotNet (iBank Investor) to use Virtual Service</w:t>
        </w:r>
        <w:r w:rsidR="00D06741">
          <w:rPr>
            <w:noProof/>
            <w:webHidden/>
          </w:rPr>
          <w:tab/>
        </w:r>
        <w:r w:rsidR="00D06741">
          <w:rPr>
            <w:noProof/>
            <w:webHidden/>
          </w:rPr>
          <w:fldChar w:fldCharType="begin"/>
        </w:r>
        <w:r w:rsidR="00D06741">
          <w:rPr>
            <w:noProof/>
            <w:webHidden/>
          </w:rPr>
          <w:instrText xml:space="preserve"> PAGEREF _Toc403410097 \h </w:instrText>
        </w:r>
        <w:r w:rsidR="00D06741">
          <w:rPr>
            <w:noProof/>
            <w:webHidden/>
          </w:rPr>
        </w:r>
        <w:r w:rsidR="00D06741">
          <w:rPr>
            <w:noProof/>
            <w:webHidden/>
          </w:rPr>
          <w:fldChar w:fldCharType="separate"/>
        </w:r>
        <w:r w:rsidR="00D06741">
          <w:rPr>
            <w:noProof/>
            <w:webHidden/>
          </w:rPr>
          <w:t>120</w:t>
        </w:r>
        <w:r w:rsidR="00D06741">
          <w:rPr>
            <w:noProof/>
            <w:webHidden/>
          </w:rPr>
          <w:fldChar w:fldCharType="end"/>
        </w:r>
      </w:hyperlink>
    </w:p>
    <w:p w14:paraId="1F70516A" w14:textId="77777777" w:rsidR="00D06741" w:rsidRDefault="00481F9A">
      <w:pPr>
        <w:pStyle w:val="TOC3"/>
        <w:rPr>
          <w:rFonts w:asciiTheme="minorHAnsi" w:hAnsiTheme="minorHAnsi" w:cstheme="minorBidi"/>
          <w:noProof/>
          <w:sz w:val="22"/>
          <w:szCs w:val="22"/>
        </w:rPr>
      </w:pPr>
      <w:hyperlink w:anchor="_Toc403410098" w:history="1">
        <w:r w:rsidR="00D06741" w:rsidRPr="00F650CC">
          <w:rPr>
            <w:rStyle w:val="Hyperlink"/>
            <w:noProof/>
          </w:rPr>
          <w:t>Start/Stop the Virtual Service simulation from Jenkins</w:t>
        </w:r>
        <w:r w:rsidR="00D06741">
          <w:rPr>
            <w:noProof/>
            <w:webHidden/>
          </w:rPr>
          <w:tab/>
        </w:r>
        <w:r w:rsidR="00D06741">
          <w:rPr>
            <w:noProof/>
            <w:webHidden/>
          </w:rPr>
          <w:fldChar w:fldCharType="begin"/>
        </w:r>
        <w:r w:rsidR="00D06741">
          <w:rPr>
            <w:noProof/>
            <w:webHidden/>
          </w:rPr>
          <w:instrText xml:space="preserve"> PAGEREF _Toc403410098 \h </w:instrText>
        </w:r>
        <w:r w:rsidR="00D06741">
          <w:rPr>
            <w:noProof/>
            <w:webHidden/>
          </w:rPr>
        </w:r>
        <w:r w:rsidR="00D06741">
          <w:rPr>
            <w:noProof/>
            <w:webHidden/>
          </w:rPr>
          <w:fldChar w:fldCharType="separate"/>
        </w:r>
        <w:r w:rsidR="00D06741">
          <w:rPr>
            <w:noProof/>
            <w:webHidden/>
          </w:rPr>
          <w:t>124</w:t>
        </w:r>
        <w:r w:rsidR="00D06741">
          <w:rPr>
            <w:noProof/>
            <w:webHidden/>
          </w:rPr>
          <w:fldChar w:fldCharType="end"/>
        </w:r>
      </w:hyperlink>
    </w:p>
    <w:p w14:paraId="32F025AD" w14:textId="77777777" w:rsidR="00D06741" w:rsidRDefault="00481F9A">
      <w:pPr>
        <w:pStyle w:val="TOC2"/>
        <w:rPr>
          <w:rFonts w:asciiTheme="minorHAnsi" w:hAnsiTheme="minorHAnsi" w:cstheme="minorBidi"/>
          <w:noProof/>
          <w:sz w:val="22"/>
          <w:szCs w:val="22"/>
        </w:rPr>
      </w:pPr>
      <w:hyperlink w:anchor="_Toc403410099" w:history="1">
        <w:r w:rsidR="00D06741" w:rsidRPr="00F650CC">
          <w:rPr>
            <w:rStyle w:val="Hyperlink"/>
            <w:noProof/>
          </w:rPr>
          <w:t>Setup Eclipse</w:t>
        </w:r>
        <w:r w:rsidR="00D06741">
          <w:rPr>
            <w:noProof/>
            <w:webHidden/>
          </w:rPr>
          <w:tab/>
        </w:r>
        <w:r w:rsidR="00D06741">
          <w:rPr>
            <w:noProof/>
            <w:webHidden/>
          </w:rPr>
          <w:fldChar w:fldCharType="begin"/>
        </w:r>
        <w:r w:rsidR="00D06741">
          <w:rPr>
            <w:noProof/>
            <w:webHidden/>
          </w:rPr>
          <w:instrText xml:space="preserve"> PAGEREF _Toc403410099 \h </w:instrText>
        </w:r>
        <w:r w:rsidR="00D06741">
          <w:rPr>
            <w:noProof/>
            <w:webHidden/>
          </w:rPr>
        </w:r>
        <w:r w:rsidR="00D06741">
          <w:rPr>
            <w:noProof/>
            <w:webHidden/>
          </w:rPr>
          <w:fldChar w:fldCharType="separate"/>
        </w:r>
        <w:r w:rsidR="00D06741">
          <w:rPr>
            <w:noProof/>
            <w:webHidden/>
          </w:rPr>
          <w:t>126</w:t>
        </w:r>
        <w:r w:rsidR="00D06741">
          <w:rPr>
            <w:noProof/>
            <w:webHidden/>
          </w:rPr>
          <w:fldChar w:fldCharType="end"/>
        </w:r>
      </w:hyperlink>
    </w:p>
    <w:p w14:paraId="41E23357" w14:textId="77777777" w:rsidR="00D06741" w:rsidRDefault="00481F9A">
      <w:pPr>
        <w:pStyle w:val="TOC3"/>
        <w:rPr>
          <w:rFonts w:asciiTheme="minorHAnsi" w:hAnsiTheme="minorHAnsi" w:cstheme="minorBidi"/>
          <w:noProof/>
          <w:sz w:val="22"/>
          <w:szCs w:val="22"/>
        </w:rPr>
      </w:pPr>
      <w:hyperlink w:anchor="_Toc403410100" w:history="1">
        <w:r w:rsidR="00D06741" w:rsidRPr="00F650CC">
          <w:rPr>
            <w:rStyle w:val="Hyperlink"/>
            <w:noProof/>
          </w:rPr>
          <w:t>Install Eclipse</w:t>
        </w:r>
        <w:r w:rsidR="00D06741">
          <w:rPr>
            <w:noProof/>
            <w:webHidden/>
          </w:rPr>
          <w:tab/>
        </w:r>
        <w:r w:rsidR="00D06741">
          <w:rPr>
            <w:noProof/>
            <w:webHidden/>
          </w:rPr>
          <w:fldChar w:fldCharType="begin"/>
        </w:r>
        <w:r w:rsidR="00D06741">
          <w:rPr>
            <w:noProof/>
            <w:webHidden/>
          </w:rPr>
          <w:instrText xml:space="preserve"> PAGEREF _Toc403410100 \h </w:instrText>
        </w:r>
        <w:r w:rsidR="00D06741">
          <w:rPr>
            <w:noProof/>
            <w:webHidden/>
          </w:rPr>
        </w:r>
        <w:r w:rsidR="00D06741">
          <w:rPr>
            <w:noProof/>
            <w:webHidden/>
          </w:rPr>
          <w:fldChar w:fldCharType="separate"/>
        </w:r>
        <w:r w:rsidR="00D06741">
          <w:rPr>
            <w:noProof/>
            <w:webHidden/>
          </w:rPr>
          <w:t>126</w:t>
        </w:r>
        <w:r w:rsidR="00D06741">
          <w:rPr>
            <w:noProof/>
            <w:webHidden/>
          </w:rPr>
          <w:fldChar w:fldCharType="end"/>
        </w:r>
      </w:hyperlink>
    </w:p>
    <w:p w14:paraId="1DD8741D" w14:textId="77777777" w:rsidR="00D06741" w:rsidRDefault="00481F9A">
      <w:pPr>
        <w:pStyle w:val="TOC3"/>
        <w:rPr>
          <w:rFonts w:asciiTheme="minorHAnsi" w:hAnsiTheme="minorHAnsi" w:cstheme="minorBidi"/>
          <w:noProof/>
          <w:sz w:val="22"/>
          <w:szCs w:val="22"/>
        </w:rPr>
      </w:pPr>
      <w:hyperlink w:anchor="_Toc403410101" w:history="1">
        <w:r w:rsidR="00D06741" w:rsidRPr="00F650CC">
          <w:rPr>
            <w:rStyle w:val="Hyperlink"/>
            <w:noProof/>
          </w:rPr>
          <w:t>Setup eclipse with HP ALM / HP AGM /Jenkins</w:t>
        </w:r>
        <w:r w:rsidR="00D06741">
          <w:rPr>
            <w:noProof/>
            <w:webHidden/>
          </w:rPr>
          <w:tab/>
        </w:r>
        <w:r w:rsidR="00D06741">
          <w:rPr>
            <w:noProof/>
            <w:webHidden/>
          </w:rPr>
          <w:fldChar w:fldCharType="begin"/>
        </w:r>
        <w:r w:rsidR="00D06741">
          <w:rPr>
            <w:noProof/>
            <w:webHidden/>
          </w:rPr>
          <w:instrText xml:space="preserve"> PAGEREF _Toc403410101 \h </w:instrText>
        </w:r>
        <w:r w:rsidR="00D06741">
          <w:rPr>
            <w:noProof/>
            <w:webHidden/>
          </w:rPr>
        </w:r>
        <w:r w:rsidR="00D06741">
          <w:rPr>
            <w:noProof/>
            <w:webHidden/>
          </w:rPr>
          <w:fldChar w:fldCharType="separate"/>
        </w:r>
        <w:r w:rsidR="00D06741">
          <w:rPr>
            <w:noProof/>
            <w:webHidden/>
          </w:rPr>
          <w:t>126</w:t>
        </w:r>
        <w:r w:rsidR="00D06741">
          <w:rPr>
            <w:noProof/>
            <w:webHidden/>
          </w:rPr>
          <w:fldChar w:fldCharType="end"/>
        </w:r>
      </w:hyperlink>
    </w:p>
    <w:p w14:paraId="13EB3868" w14:textId="77777777" w:rsidR="00D06741" w:rsidRDefault="00481F9A">
      <w:pPr>
        <w:pStyle w:val="TOC4"/>
        <w:rPr>
          <w:rFonts w:asciiTheme="minorHAnsi" w:hAnsiTheme="minorHAnsi" w:cstheme="minorBidi"/>
          <w:noProof/>
          <w:sz w:val="22"/>
          <w:szCs w:val="22"/>
        </w:rPr>
      </w:pPr>
      <w:hyperlink w:anchor="_Toc403410102" w:history="1">
        <w:r w:rsidR="00D06741" w:rsidRPr="00F650CC">
          <w:rPr>
            <w:rStyle w:val="Hyperlink"/>
            <w:noProof/>
          </w:rPr>
          <w:t>Install and configure the HP ALI DEV plugin</w:t>
        </w:r>
        <w:r w:rsidR="00D06741">
          <w:rPr>
            <w:noProof/>
            <w:webHidden/>
          </w:rPr>
          <w:tab/>
        </w:r>
        <w:r w:rsidR="00D06741">
          <w:rPr>
            <w:noProof/>
            <w:webHidden/>
          </w:rPr>
          <w:fldChar w:fldCharType="begin"/>
        </w:r>
        <w:r w:rsidR="00D06741">
          <w:rPr>
            <w:noProof/>
            <w:webHidden/>
          </w:rPr>
          <w:instrText xml:space="preserve"> PAGEREF _Toc403410102 \h </w:instrText>
        </w:r>
        <w:r w:rsidR="00D06741">
          <w:rPr>
            <w:noProof/>
            <w:webHidden/>
          </w:rPr>
        </w:r>
        <w:r w:rsidR="00D06741">
          <w:rPr>
            <w:noProof/>
            <w:webHidden/>
          </w:rPr>
          <w:fldChar w:fldCharType="separate"/>
        </w:r>
        <w:r w:rsidR="00D06741">
          <w:rPr>
            <w:noProof/>
            <w:webHidden/>
          </w:rPr>
          <w:t>126</w:t>
        </w:r>
        <w:r w:rsidR="00D06741">
          <w:rPr>
            <w:noProof/>
            <w:webHidden/>
          </w:rPr>
          <w:fldChar w:fldCharType="end"/>
        </w:r>
      </w:hyperlink>
    </w:p>
    <w:p w14:paraId="41DFA647" w14:textId="77777777" w:rsidR="00D06741" w:rsidRDefault="00481F9A">
      <w:pPr>
        <w:pStyle w:val="TOC3"/>
        <w:rPr>
          <w:rFonts w:asciiTheme="minorHAnsi" w:hAnsiTheme="minorHAnsi" w:cstheme="minorBidi"/>
          <w:noProof/>
          <w:sz w:val="22"/>
          <w:szCs w:val="22"/>
        </w:rPr>
      </w:pPr>
      <w:hyperlink w:anchor="_Toc403410103" w:history="1">
        <w:r w:rsidR="00D06741" w:rsidRPr="00F650CC">
          <w:rPr>
            <w:rStyle w:val="Hyperlink"/>
            <w:noProof/>
          </w:rPr>
          <w:t>Setup Eclipse with GIT</w:t>
        </w:r>
        <w:r w:rsidR="00D06741">
          <w:rPr>
            <w:noProof/>
            <w:webHidden/>
          </w:rPr>
          <w:tab/>
        </w:r>
        <w:r w:rsidR="00D06741">
          <w:rPr>
            <w:noProof/>
            <w:webHidden/>
          </w:rPr>
          <w:fldChar w:fldCharType="begin"/>
        </w:r>
        <w:r w:rsidR="00D06741">
          <w:rPr>
            <w:noProof/>
            <w:webHidden/>
          </w:rPr>
          <w:instrText xml:space="preserve"> PAGEREF _Toc403410103 \h </w:instrText>
        </w:r>
        <w:r w:rsidR="00D06741">
          <w:rPr>
            <w:noProof/>
            <w:webHidden/>
          </w:rPr>
        </w:r>
        <w:r w:rsidR="00D06741">
          <w:rPr>
            <w:noProof/>
            <w:webHidden/>
          </w:rPr>
          <w:fldChar w:fldCharType="separate"/>
        </w:r>
        <w:r w:rsidR="00D06741">
          <w:rPr>
            <w:noProof/>
            <w:webHidden/>
          </w:rPr>
          <w:t>127</w:t>
        </w:r>
        <w:r w:rsidR="00D06741">
          <w:rPr>
            <w:noProof/>
            <w:webHidden/>
          </w:rPr>
          <w:fldChar w:fldCharType="end"/>
        </w:r>
      </w:hyperlink>
    </w:p>
    <w:p w14:paraId="3BFAC9FC" w14:textId="77777777" w:rsidR="00D06741" w:rsidRDefault="00481F9A">
      <w:pPr>
        <w:pStyle w:val="TOC4"/>
        <w:rPr>
          <w:rFonts w:asciiTheme="minorHAnsi" w:hAnsiTheme="minorHAnsi" w:cstheme="minorBidi"/>
          <w:noProof/>
          <w:sz w:val="22"/>
          <w:szCs w:val="22"/>
        </w:rPr>
      </w:pPr>
      <w:hyperlink w:anchor="_Toc403410104" w:history="1">
        <w:r w:rsidR="00D06741" w:rsidRPr="00F650CC">
          <w:rPr>
            <w:rStyle w:val="Hyperlink"/>
            <w:noProof/>
            <w:lang w:eastAsia="zh-CN"/>
          </w:rPr>
          <w:t>Configure the iBank Java Git repository in eclipse</w:t>
        </w:r>
        <w:r w:rsidR="00D06741">
          <w:rPr>
            <w:noProof/>
            <w:webHidden/>
          </w:rPr>
          <w:tab/>
        </w:r>
        <w:r w:rsidR="00D06741">
          <w:rPr>
            <w:noProof/>
            <w:webHidden/>
          </w:rPr>
          <w:fldChar w:fldCharType="begin"/>
        </w:r>
        <w:r w:rsidR="00D06741">
          <w:rPr>
            <w:noProof/>
            <w:webHidden/>
          </w:rPr>
          <w:instrText xml:space="preserve"> PAGEREF _Toc403410104 \h </w:instrText>
        </w:r>
        <w:r w:rsidR="00D06741">
          <w:rPr>
            <w:noProof/>
            <w:webHidden/>
          </w:rPr>
        </w:r>
        <w:r w:rsidR="00D06741">
          <w:rPr>
            <w:noProof/>
            <w:webHidden/>
          </w:rPr>
          <w:fldChar w:fldCharType="separate"/>
        </w:r>
        <w:r w:rsidR="00D06741">
          <w:rPr>
            <w:noProof/>
            <w:webHidden/>
          </w:rPr>
          <w:t>127</w:t>
        </w:r>
        <w:r w:rsidR="00D06741">
          <w:rPr>
            <w:noProof/>
            <w:webHidden/>
          </w:rPr>
          <w:fldChar w:fldCharType="end"/>
        </w:r>
      </w:hyperlink>
    </w:p>
    <w:p w14:paraId="1F239A5F" w14:textId="77777777" w:rsidR="00D06741" w:rsidRDefault="00481F9A">
      <w:pPr>
        <w:pStyle w:val="TOC2"/>
        <w:rPr>
          <w:rFonts w:asciiTheme="minorHAnsi" w:hAnsiTheme="minorHAnsi" w:cstheme="minorBidi"/>
          <w:noProof/>
          <w:sz w:val="22"/>
          <w:szCs w:val="22"/>
        </w:rPr>
      </w:pPr>
      <w:hyperlink w:anchor="_Toc403410105" w:history="1">
        <w:r w:rsidR="00D06741" w:rsidRPr="00F650CC">
          <w:rPr>
            <w:rStyle w:val="Hyperlink"/>
            <w:noProof/>
          </w:rPr>
          <w:t>Setup Microsoft Visual studio</w:t>
        </w:r>
        <w:r w:rsidR="00D06741">
          <w:rPr>
            <w:noProof/>
            <w:webHidden/>
          </w:rPr>
          <w:tab/>
        </w:r>
        <w:r w:rsidR="00D06741">
          <w:rPr>
            <w:noProof/>
            <w:webHidden/>
          </w:rPr>
          <w:fldChar w:fldCharType="begin"/>
        </w:r>
        <w:r w:rsidR="00D06741">
          <w:rPr>
            <w:noProof/>
            <w:webHidden/>
          </w:rPr>
          <w:instrText xml:space="preserve"> PAGEREF _Toc403410105 \h </w:instrText>
        </w:r>
        <w:r w:rsidR="00D06741">
          <w:rPr>
            <w:noProof/>
            <w:webHidden/>
          </w:rPr>
        </w:r>
        <w:r w:rsidR="00D06741">
          <w:rPr>
            <w:noProof/>
            <w:webHidden/>
          </w:rPr>
          <w:fldChar w:fldCharType="separate"/>
        </w:r>
        <w:r w:rsidR="00D06741">
          <w:rPr>
            <w:noProof/>
            <w:webHidden/>
          </w:rPr>
          <w:t>132</w:t>
        </w:r>
        <w:r w:rsidR="00D06741">
          <w:rPr>
            <w:noProof/>
            <w:webHidden/>
          </w:rPr>
          <w:fldChar w:fldCharType="end"/>
        </w:r>
      </w:hyperlink>
    </w:p>
    <w:p w14:paraId="33E5EF7A" w14:textId="77777777" w:rsidR="00D06741" w:rsidRDefault="00481F9A">
      <w:pPr>
        <w:pStyle w:val="TOC3"/>
        <w:rPr>
          <w:rFonts w:asciiTheme="minorHAnsi" w:hAnsiTheme="minorHAnsi" w:cstheme="minorBidi"/>
          <w:noProof/>
          <w:sz w:val="22"/>
          <w:szCs w:val="22"/>
        </w:rPr>
      </w:pPr>
      <w:hyperlink w:anchor="_Toc403410106" w:history="1">
        <w:r w:rsidR="00D06741" w:rsidRPr="00F650CC">
          <w:rPr>
            <w:rStyle w:val="Hyperlink"/>
            <w:noProof/>
          </w:rPr>
          <w:t>Configure the iBank-dotNet TFS repository in Visual Studio</w:t>
        </w:r>
        <w:r w:rsidR="00D06741">
          <w:rPr>
            <w:noProof/>
            <w:webHidden/>
          </w:rPr>
          <w:tab/>
        </w:r>
        <w:r w:rsidR="00D06741">
          <w:rPr>
            <w:noProof/>
            <w:webHidden/>
          </w:rPr>
          <w:fldChar w:fldCharType="begin"/>
        </w:r>
        <w:r w:rsidR="00D06741">
          <w:rPr>
            <w:noProof/>
            <w:webHidden/>
          </w:rPr>
          <w:instrText xml:space="preserve"> PAGEREF _Toc403410106 \h </w:instrText>
        </w:r>
        <w:r w:rsidR="00D06741">
          <w:rPr>
            <w:noProof/>
            <w:webHidden/>
          </w:rPr>
        </w:r>
        <w:r w:rsidR="00D06741">
          <w:rPr>
            <w:noProof/>
            <w:webHidden/>
          </w:rPr>
          <w:fldChar w:fldCharType="separate"/>
        </w:r>
        <w:r w:rsidR="00D06741">
          <w:rPr>
            <w:noProof/>
            <w:webHidden/>
          </w:rPr>
          <w:t>132</w:t>
        </w:r>
        <w:r w:rsidR="00D06741">
          <w:rPr>
            <w:noProof/>
            <w:webHidden/>
          </w:rPr>
          <w:fldChar w:fldCharType="end"/>
        </w:r>
      </w:hyperlink>
    </w:p>
    <w:p w14:paraId="1720E14E" w14:textId="77777777" w:rsidR="00D06741" w:rsidRDefault="00481F9A">
      <w:pPr>
        <w:pStyle w:val="TOC3"/>
        <w:rPr>
          <w:rFonts w:asciiTheme="minorHAnsi" w:hAnsiTheme="minorHAnsi" w:cstheme="minorBidi"/>
          <w:noProof/>
          <w:sz w:val="22"/>
          <w:szCs w:val="22"/>
        </w:rPr>
      </w:pPr>
      <w:hyperlink w:anchor="_Toc403410107" w:history="1">
        <w:r w:rsidR="00D06741" w:rsidRPr="00F650CC">
          <w:rPr>
            <w:rStyle w:val="Hyperlink"/>
            <w:noProof/>
          </w:rPr>
          <w:t>Configure the iBank-dotNet-VS GIT repository in Visual Studio (OPTIONAL)</w:t>
        </w:r>
        <w:r w:rsidR="00D06741">
          <w:rPr>
            <w:noProof/>
            <w:webHidden/>
          </w:rPr>
          <w:tab/>
        </w:r>
        <w:r w:rsidR="00D06741">
          <w:rPr>
            <w:noProof/>
            <w:webHidden/>
          </w:rPr>
          <w:fldChar w:fldCharType="begin"/>
        </w:r>
        <w:r w:rsidR="00D06741">
          <w:rPr>
            <w:noProof/>
            <w:webHidden/>
          </w:rPr>
          <w:instrText xml:space="preserve"> PAGEREF _Toc403410107 \h </w:instrText>
        </w:r>
        <w:r w:rsidR="00D06741">
          <w:rPr>
            <w:noProof/>
            <w:webHidden/>
          </w:rPr>
        </w:r>
        <w:r w:rsidR="00D06741">
          <w:rPr>
            <w:noProof/>
            <w:webHidden/>
          </w:rPr>
          <w:fldChar w:fldCharType="separate"/>
        </w:r>
        <w:r w:rsidR="00D06741">
          <w:rPr>
            <w:noProof/>
            <w:webHidden/>
          </w:rPr>
          <w:t>137</w:t>
        </w:r>
        <w:r w:rsidR="00D06741">
          <w:rPr>
            <w:noProof/>
            <w:webHidden/>
          </w:rPr>
          <w:fldChar w:fldCharType="end"/>
        </w:r>
      </w:hyperlink>
    </w:p>
    <w:p w14:paraId="637039D6" w14:textId="77777777" w:rsidR="00D06741" w:rsidRDefault="00481F9A">
      <w:pPr>
        <w:pStyle w:val="TOC2"/>
        <w:rPr>
          <w:rFonts w:asciiTheme="minorHAnsi" w:hAnsiTheme="minorHAnsi" w:cstheme="minorBidi"/>
          <w:noProof/>
          <w:sz w:val="22"/>
          <w:szCs w:val="22"/>
        </w:rPr>
      </w:pPr>
      <w:hyperlink w:anchor="_Toc403410108" w:history="1">
        <w:r w:rsidR="00D06741" w:rsidRPr="00F650CC">
          <w:rPr>
            <w:rStyle w:val="Hyperlink"/>
            <w:noProof/>
          </w:rPr>
          <w:t>Configure HP Application Lifecycle Management</w:t>
        </w:r>
        <w:r w:rsidR="00D06741">
          <w:rPr>
            <w:noProof/>
            <w:webHidden/>
          </w:rPr>
          <w:tab/>
        </w:r>
        <w:r w:rsidR="00D06741">
          <w:rPr>
            <w:noProof/>
            <w:webHidden/>
          </w:rPr>
          <w:fldChar w:fldCharType="begin"/>
        </w:r>
        <w:r w:rsidR="00D06741">
          <w:rPr>
            <w:noProof/>
            <w:webHidden/>
          </w:rPr>
          <w:instrText xml:space="preserve"> PAGEREF _Toc403410108 \h </w:instrText>
        </w:r>
        <w:r w:rsidR="00D06741">
          <w:rPr>
            <w:noProof/>
            <w:webHidden/>
          </w:rPr>
        </w:r>
        <w:r w:rsidR="00D06741">
          <w:rPr>
            <w:noProof/>
            <w:webHidden/>
          </w:rPr>
          <w:fldChar w:fldCharType="separate"/>
        </w:r>
        <w:r w:rsidR="00D06741">
          <w:rPr>
            <w:noProof/>
            <w:webHidden/>
          </w:rPr>
          <w:t>140</w:t>
        </w:r>
        <w:r w:rsidR="00D06741">
          <w:rPr>
            <w:noProof/>
            <w:webHidden/>
          </w:rPr>
          <w:fldChar w:fldCharType="end"/>
        </w:r>
      </w:hyperlink>
    </w:p>
    <w:p w14:paraId="6367B20A" w14:textId="77777777" w:rsidR="00D06741" w:rsidRDefault="00481F9A">
      <w:pPr>
        <w:pStyle w:val="TOC3"/>
        <w:rPr>
          <w:rFonts w:asciiTheme="minorHAnsi" w:hAnsiTheme="minorHAnsi" w:cstheme="minorBidi"/>
          <w:noProof/>
          <w:sz w:val="22"/>
          <w:szCs w:val="22"/>
        </w:rPr>
      </w:pPr>
      <w:hyperlink w:anchor="_Toc403410109" w:history="1">
        <w:r w:rsidR="00D06741" w:rsidRPr="00F650CC">
          <w:rPr>
            <w:rStyle w:val="Hyperlink"/>
            <w:noProof/>
          </w:rPr>
          <w:t>Setup DEVOPS ALM Projects.</w:t>
        </w:r>
        <w:r w:rsidR="00D06741">
          <w:rPr>
            <w:noProof/>
            <w:webHidden/>
          </w:rPr>
          <w:tab/>
        </w:r>
        <w:r w:rsidR="00D06741">
          <w:rPr>
            <w:noProof/>
            <w:webHidden/>
          </w:rPr>
          <w:fldChar w:fldCharType="begin"/>
        </w:r>
        <w:r w:rsidR="00D06741">
          <w:rPr>
            <w:noProof/>
            <w:webHidden/>
          </w:rPr>
          <w:instrText xml:space="preserve"> PAGEREF _Toc403410109 \h </w:instrText>
        </w:r>
        <w:r w:rsidR="00D06741">
          <w:rPr>
            <w:noProof/>
            <w:webHidden/>
          </w:rPr>
        </w:r>
        <w:r w:rsidR="00D06741">
          <w:rPr>
            <w:noProof/>
            <w:webHidden/>
          </w:rPr>
          <w:fldChar w:fldCharType="separate"/>
        </w:r>
        <w:r w:rsidR="00D06741">
          <w:rPr>
            <w:noProof/>
            <w:webHidden/>
          </w:rPr>
          <w:t>140</w:t>
        </w:r>
        <w:r w:rsidR="00D06741">
          <w:rPr>
            <w:noProof/>
            <w:webHidden/>
          </w:rPr>
          <w:fldChar w:fldCharType="end"/>
        </w:r>
      </w:hyperlink>
    </w:p>
    <w:p w14:paraId="1C2607AC" w14:textId="77777777" w:rsidR="00D06741" w:rsidRDefault="00481F9A">
      <w:pPr>
        <w:pStyle w:val="TOC3"/>
        <w:rPr>
          <w:rFonts w:asciiTheme="minorHAnsi" w:hAnsiTheme="minorHAnsi" w:cstheme="minorBidi"/>
          <w:noProof/>
          <w:sz w:val="22"/>
          <w:szCs w:val="22"/>
        </w:rPr>
      </w:pPr>
      <w:hyperlink w:anchor="_Toc403410110" w:history="1">
        <w:r w:rsidR="00D06741" w:rsidRPr="00F650CC">
          <w:rPr>
            <w:rStyle w:val="Hyperlink"/>
            <w:noProof/>
          </w:rPr>
          <w:t>HP ALM Management Setup (Build servers, SCM repositories)</w:t>
        </w:r>
        <w:r w:rsidR="00D06741">
          <w:rPr>
            <w:noProof/>
            <w:webHidden/>
          </w:rPr>
          <w:tab/>
        </w:r>
        <w:r w:rsidR="00D06741">
          <w:rPr>
            <w:noProof/>
            <w:webHidden/>
          </w:rPr>
          <w:fldChar w:fldCharType="begin"/>
        </w:r>
        <w:r w:rsidR="00D06741">
          <w:rPr>
            <w:noProof/>
            <w:webHidden/>
          </w:rPr>
          <w:instrText xml:space="preserve"> PAGEREF _Toc403410110 \h </w:instrText>
        </w:r>
        <w:r w:rsidR="00D06741">
          <w:rPr>
            <w:noProof/>
            <w:webHidden/>
          </w:rPr>
        </w:r>
        <w:r w:rsidR="00D06741">
          <w:rPr>
            <w:noProof/>
            <w:webHidden/>
          </w:rPr>
          <w:fldChar w:fldCharType="separate"/>
        </w:r>
        <w:r w:rsidR="00D06741">
          <w:rPr>
            <w:noProof/>
            <w:webHidden/>
          </w:rPr>
          <w:t>142</w:t>
        </w:r>
        <w:r w:rsidR="00D06741">
          <w:rPr>
            <w:noProof/>
            <w:webHidden/>
          </w:rPr>
          <w:fldChar w:fldCharType="end"/>
        </w:r>
      </w:hyperlink>
    </w:p>
    <w:p w14:paraId="7A010362" w14:textId="77777777" w:rsidR="00D06741" w:rsidRDefault="00481F9A">
      <w:pPr>
        <w:pStyle w:val="TOC4"/>
        <w:rPr>
          <w:rFonts w:asciiTheme="minorHAnsi" w:hAnsiTheme="minorHAnsi" w:cstheme="minorBidi"/>
          <w:noProof/>
          <w:sz w:val="22"/>
          <w:szCs w:val="22"/>
        </w:rPr>
      </w:pPr>
      <w:hyperlink w:anchor="_Toc403410111" w:history="1">
        <w:r w:rsidR="00D06741" w:rsidRPr="00F650CC">
          <w:rPr>
            <w:rStyle w:val="Hyperlink"/>
            <w:noProof/>
          </w:rPr>
          <w:t>Add Build Servers in ALM for both iBank_InternetBanking and iBank_Investing projects</w:t>
        </w:r>
        <w:r w:rsidR="00D06741">
          <w:rPr>
            <w:noProof/>
            <w:webHidden/>
          </w:rPr>
          <w:tab/>
        </w:r>
        <w:r w:rsidR="00D06741">
          <w:rPr>
            <w:noProof/>
            <w:webHidden/>
          </w:rPr>
          <w:fldChar w:fldCharType="begin"/>
        </w:r>
        <w:r w:rsidR="00D06741">
          <w:rPr>
            <w:noProof/>
            <w:webHidden/>
          </w:rPr>
          <w:instrText xml:space="preserve"> PAGEREF _Toc403410111 \h </w:instrText>
        </w:r>
        <w:r w:rsidR="00D06741">
          <w:rPr>
            <w:noProof/>
            <w:webHidden/>
          </w:rPr>
        </w:r>
        <w:r w:rsidR="00D06741">
          <w:rPr>
            <w:noProof/>
            <w:webHidden/>
          </w:rPr>
          <w:fldChar w:fldCharType="separate"/>
        </w:r>
        <w:r w:rsidR="00D06741">
          <w:rPr>
            <w:noProof/>
            <w:webHidden/>
          </w:rPr>
          <w:t>142</w:t>
        </w:r>
        <w:r w:rsidR="00D06741">
          <w:rPr>
            <w:noProof/>
            <w:webHidden/>
          </w:rPr>
          <w:fldChar w:fldCharType="end"/>
        </w:r>
      </w:hyperlink>
    </w:p>
    <w:p w14:paraId="13EBC5C2" w14:textId="77777777" w:rsidR="00D06741" w:rsidRDefault="00481F9A">
      <w:pPr>
        <w:pStyle w:val="TOC4"/>
        <w:rPr>
          <w:rFonts w:asciiTheme="minorHAnsi" w:hAnsiTheme="minorHAnsi" w:cstheme="minorBidi"/>
          <w:noProof/>
          <w:sz w:val="22"/>
          <w:szCs w:val="22"/>
        </w:rPr>
      </w:pPr>
      <w:hyperlink w:anchor="_Toc403410112" w:history="1">
        <w:r w:rsidR="00D06741" w:rsidRPr="00F650CC">
          <w:rPr>
            <w:rStyle w:val="Hyperlink"/>
            <w:noProof/>
          </w:rPr>
          <w:t>Add SCM GIT repository in ALM for iBank_IntenetBanking project</w:t>
        </w:r>
        <w:r w:rsidR="00D06741">
          <w:rPr>
            <w:noProof/>
            <w:webHidden/>
          </w:rPr>
          <w:tab/>
        </w:r>
        <w:r w:rsidR="00D06741">
          <w:rPr>
            <w:noProof/>
            <w:webHidden/>
          </w:rPr>
          <w:fldChar w:fldCharType="begin"/>
        </w:r>
        <w:r w:rsidR="00D06741">
          <w:rPr>
            <w:noProof/>
            <w:webHidden/>
          </w:rPr>
          <w:instrText xml:space="preserve"> PAGEREF _Toc403410112 \h </w:instrText>
        </w:r>
        <w:r w:rsidR="00D06741">
          <w:rPr>
            <w:noProof/>
            <w:webHidden/>
          </w:rPr>
        </w:r>
        <w:r w:rsidR="00D06741">
          <w:rPr>
            <w:noProof/>
            <w:webHidden/>
          </w:rPr>
          <w:fldChar w:fldCharType="separate"/>
        </w:r>
        <w:r w:rsidR="00D06741">
          <w:rPr>
            <w:noProof/>
            <w:webHidden/>
          </w:rPr>
          <w:t>148</w:t>
        </w:r>
        <w:r w:rsidR="00D06741">
          <w:rPr>
            <w:noProof/>
            <w:webHidden/>
          </w:rPr>
          <w:fldChar w:fldCharType="end"/>
        </w:r>
      </w:hyperlink>
    </w:p>
    <w:p w14:paraId="570E6064" w14:textId="77777777" w:rsidR="00D06741" w:rsidRDefault="00481F9A">
      <w:pPr>
        <w:pStyle w:val="TOC4"/>
        <w:rPr>
          <w:rFonts w:asciiTheme="minorHAnsi" w:hAnsiTheme="minorHAnsi" w:cstheme="minorBidi"/>
          <w:noProof/>
          <w:sz w:val="22"/>
          <w:szCs w:val="22"/>
        </w:rPr>
      </w:pPr>
      <w:hyperlink w:anchor="_Toc403410113" w:history="1">
        <w:r w:rsidR="00D06741" w:rsidRPr="00F650CC">
          <w:rPr>
            <w:rStyle w:val="Hyperlink"/>
            <w:noProof/>
          </w:rPr>
          <w:t>Add SCM TFS repository in ALM for iBank_Investing project</w:t>
        </w:r>
        <w:r w:rsidR="00D06741">
          <w:rPr>
            <w:noProof/>
            <w:webHidden/>
          </w:rPr>
          <w:tab/>
        </w:r>
        <w:r w:rsidR="00D06741">
          <w:rPr>
            <w:noProof/>
            <w:webHidden/>
          </w:rPr>
          <w:fldChar w:fldCharType="begin"/>
        </w:r>
        <w:r w:rsidR="00D06741">
          <w:rPr>
            <w:noProof/>
            <w:webHidden/>
          </w:rPr>
          <w:instrText xml:space="preserve"> PAGEREF _Toc403410113 \h </w:instrText>
        </w:r>
        <w:r w:rsidR="00D06741">
          <w:rPr>
            <w:noProof/>
            <w:webHidden/>
          </w:rPr>
        </w:r>
        <w:r w:rsidR="00D06741">
          <w:rPr>
            <w:noProof/>
            <w:webHidden/>
          </w:rPr>
          <w:fldChar w:fldCharType="separate"/>
        </w:r>
        <w:r w:rsidR="00D06741">
          <w:rPr>
            <w:noProof/>
            <w:webHidden/>
          </w:rPr>
          <w:t>152</w:t>
        </w:r>
        <w:r w:rsidR="00D06741">
          <w:rPr>
            <w:noProof/>
            <w:webHidden/>
          </w:rPr>
          <w:fldChar w:fldCharType="end"/>
        </w:r>
      </w:hyperlink>
    </w:p>
    <w:p w14:paraId="5D94D004" w14:textId="77777777" w:rsidR="00D06741" w:rsidRDefault="00481F9A">
      <w:pPr>
        <w:pStyle w:val="TOC4"/>
        <w:rPr>
          <w:rFonts w:asciiTheme="minorHAnsi" w:hAnsiTheme="minorHAnsi" w:cstheme="minorBidi"/>
          <w:noProof/>
          <w:sz w:val="22"/>
          <w:szCs w:val="22"/>
        </w:rPr>
      </w:pPr>
      <w:hyperlink w:anchor="_Toc403410114" w:history="1">
        <w:r w:rsidR="00D06741" w:rsidRPr="00F650CC">
          <w:rPr>
            <w:rStyle w:val="Hyperlink"/>
            <w:noProof/>
          </w:rPr>
          <w:t>Add SCM GIT repository in ALM for iBank_Investing project (OPTIONAL)</w:t>
        </w:r>
        <w:r w:rsidR="00D06741">
          <w:rPr>
            <w:noProof/>
            <w:webHidden/>
          </w:rPr>
          <w:tab/>
        </w:r>
        <w:r w:rsidR="00D06741">
          <w:rPr>
            <w:noProof/>
            <w:webHidden/>
          </w:rPr>
          <w:fldChar w:fldCharType="begin"/>
        </w:r>
        <w:r w:rsidR="00D06741">
          <w:rPr>
            <w:noProof/>
            <w:webHidden/>
          </w:rPr>
          <w:instrText xml:space="preserve"> PAGEREF _Toc403410114 \h </w:instrText>
        </w:r>
        <w:r w:rsidR="00D06741">
          <w:rPr>
            <w:noProof/>
            <w:webHidden/>
          </w:rPr>
        </w:r>
        <w:r w:rsidR="00D06741">
          <w:rPr>
            <w:noProof/>
            <w:webHidden/>
          </w:rPr>
          <w:fldChar w:fldCharType="separate"/>
        </w:r>
        <w:r w:rsidR="00D06741">
          <w:rPr>
            <w:noProof/>
            <w:webHidden/>
          </w:rPr>
          <w:t>156</w:t>
        </w:r>
        <w:r w:rsidR="00D06741">
          <w:rPr>
            <w:noProof/>
            <w:webHidden/>
          </w:rPr>
          <w:fldChar w:fldCharType="end"/>
        </w:r>
      </w:hyperlink>
    </w:p>
    <w:p w14:paraId="30FD14AD" w14:textId="77777777" w:rsidR="00D06741" w:rsidRDefault="00481F9A">
      <w:pPr>
        <w:pStyle w:val="TOC3"/>
        <w:rPr>
          <w:rFonts w:asciiTheme="minorHAnsi" w:hAnsiTheme="minorHAnsi" w:cstheme="minorBidi"/>
          <w:noProof/>
          <w:sz w:val="22"/>
          <w:szCs w:val="22"/>
        </w:rPr>
      </w:pPr>
      <w:hyperlink w:anchor="_Toc403410115" w:history="1">
        <w:r w:rsidR="00D06741" w:rsidRPr="00F650CC">
          <w:rPr>
            <w:rStyle w:val="Hyperlink"/>
            <w:noProof/>
          </w:rPr>
          <w:t>HP ALM Lab Resources Setup</w:t>
        </w:r>
        <w:r w:rsidR="00D06741">
          <w:rPr>
            <w:noProof/>
            <w:webHidden/>
          </w:rPr>
          <w:tab/>
        </w:r>
        <w:r w:rsidR="00D06741">
          <w:rPr>
            <w:noProof/>
            <w:webHidden/>
          </w:rPr>
          <w:fldChar w:fldCharType="begin"/>
        </w:r>
        <w:r w:rsidR="00D06741">
          <w:rPr>
            <w:noProof/>
            <w:webHidden/>
          </w:rPr>
          <w:instrText xml:space="preserve"> PAGEREF _Toc403410115 \h </w:instrText>
        </w:r>
        <w:r w:rsidR="00D06741">
          <w:rPr>
            <w:noProof/>
            <w:webHidden/>
          </w:rPr>
        </w:r>
        <w:r w:rsidR="00D06741">
          <w:rPr>
            <w:noProof/>
            <w:webHidden/>
          </w:rPr>
          <w:fldChar w:fldCharType="separate"/>
        </w:r>
        <w:r w:rsidR="00D06741">
          <w:rPr>
            <w:noProof/>
            <w:webHidden/>
          </w:rPr>
          <w:t>160</w:t>
        </w:r>
        <w:r w:rsidR="00D06741">
          <w:rPr>
            <w:noProof/>
            <w:webHidden/>
          </w:rPr>
          <w:fldChar w:fldCharType="end"/>
        </w:r>
      </w:hyperlink>
    </w:p>
    <w:p w14:paraId="780F07E9" w14:textId="77777777" w:rsidR="00D06741" w:rsidRDefault="00481F9A">
      <w:pPr>
        <w:pStyle w:val="TOC4"/>
        <w:rPr>
          <w:rFonts w:asciiTheme="minorHAnsi" w:hAnsiTheme="minorHAnsi" w:cstheme="minorBidi"/>
          <w:noProof/>
          <w:sz w:val="22"/>
          <w:szCs w:val="22"/>
        </w:rPr>
      </w:pPr>
      <w:hyperlink w:anchor="_Toc403410116" w:history="1">
        <w:r w:rsidR="00D06741" w:rsidRPr="00F650CC">
          <w:rPr>
            <w:rStyle w:val="Hyperlink"/>
            <w:noProof/>
          </w:rPr>
          <w:t>UFT Testing Hosts</w:t>
        </w:r>
        <w:r w:rsidR="00D06741">
          <w:rPr>
            <w:noProof/>
            <w:webHidden/>
          </w:rPr>
          <w:tab/>
        </w:r>
        <w:r w:rsidR="00D06741">
          <w:rPr>
            <w:noProof/>
            <w:webHidden/>
          </w:rPr>
          <w:fldChar w:fldCharType="begin"/>
        </w:r>
        <w:r w:rsidR="00D06741">
          <w:rPr>
            <w:noProof/>
            <w:webHidden/>
          </w:rPr>
          <w:instrText xml:space="preserve"> PAGEREF _Toc403410116 \h </w:instrText>
        </w:r>
        <w:r w:rsidR="00D06741">
          <w:rPr>
            <w:noProof/>
            <w:webHidden/>
          </w:rPr>
        </w:r>
        <w:r w:rsidR="00D06741">
          <w:rPr>
            <w:noProof/>
            <w:webHidden/>
          </w:rPr>
          <w:fldChar w:fldCharType="separate"/>
        </w:r>
        <w:r w:rsidR="00D06741">
          <w:rPr>
            <w:noProof/>
            <w:webHidden/>
          </w:rPr>
          <w:t>160</w:t>
        </w:r>
        <w:r w:rsidR="00D06741">
          <w:rPr>
            <w:noProof/>
            <w:webHidden/>
          </w:rPr>
          <w:fldChar w:fldCharType="end"/>
        </w:r>
      </w:hyperlink>
    </w:p>
    <w:p w14:paraId="73AF7864" w14:textId="77777777" w:rsidR="00D06741" w:rsidRDefault="00481F9A">
      <w:pPr>
        <w:pStyle w:val="TOC4"/>
        <w:rPr>
          <w:rFonts w:asciiTheme="minorHAnsi" w:hAnsiTheme="minorHAnsi" w:cstheme="minorBidi"/>
          <w:noProof/>
          <w:sz w:val="22"/>
          <w:szCs w:val="22"/>
        </w:rPr>
      </w:pPr>
      <w:hyperlink w:anchor="_Toc403410117" w:history="1">
        <w:r w:rsidR="00D06741" w:rsidRPr="00F650CC">
          <w:rPr>
            <w:rStyle w:val="Hyperlink"/>
            <w:noProof/>
          </w:rPr>
          <w:t>PC Testing Server &amp; Hosts</w:t>
        </w:r>
        <w:r w:rsidR="00D06741">
          <w:rPr>
            <w:noProof/>
            <w:webHidden/>
          </w:rPr>
          <w:tab/>
        </w:r>
        <w:r w:rsidR="00D06741">
          <w:rPr>
            <w:noProof/>
            <w:webHidden/>
          </w:rPr>
          <w:fldChar w:fldCharType="begin"/>
        </w:r>
        <w:r w:rsidR="00D06741">
          <w:rPr>
            <w:noProof/>
            <w:webHidden/>
          </w:rPr>
          <w:instrText xml:space="preserve"> PAGEREF _Toc403410117 \h </w:instrText>
        </w:r>
        <w:r w:rsidR="00D06741">
          <w:rPr>
            <w:noProof/>
            <w:webHidden/>
          </w:rPr>
        </w:r>
        <w:r w:rsidR="00D06741">
          <w:rPr>
            <w:noProof/>
            <w:webHidden/>
          </w:rPr>
          <w:fldChar w:fldCharType="separate"/>
        </w:r>
        <w:r w:rsidR="00D06741">
          <w:rPr>
            <w:noProof/>
            <w:webHidden/>
          </w:rPr>
          <w:t>163</w:t>
        </w:r>
        <w:r w:rsidR="00D06741">
          <w:rPr>
            <w:noProof/>
            <w:webHidden/>
          </w:rPr>
          <w:fldChar w:fldCharType="end"/>
        </w:r>
      </w:hyperlink>
    </w:p>
    <w:p w14:paraId="2DAA932F" w14:textId="77777777" w:rsidR="00D06741" w:rsidRDefault="00481F9A">
      <w:pPr>
        <w:pStyle w:val="TOC3"/>
        <w:rPr>
          <w:rFonts w:asciiTheme="minorHAnsi" w:hAnsiTheme="minorHAnsi" w:cstheme="minorBidi"/>
          <w:noProof/>
          <w:sz w:val="22"/>
          <w:szCs w:val="22"/>
        </w:rPr>
      </w:pPr>
      <w:hyperlink w:anchor="_Toc403410118" w:history="1">
        <w:r w:rsidR="00D06741" w:rsidRPr="00F650CC">
          <w:rPr>
            <w:rStyle w:val="Hyperlink"/>
            <w:noProof/>
          </w:rPr>
          <w:t>HP ALM FunctionalTesting Setup</w:t>
        </w:r>
        <w:r w:rsidR="00D06741">
          <w:rPr>
            <w:noProof/>
            <w:webHidden/>
          </w:rPr>
          <w:tab/>
        </w:r>
        <w:r w:rsidR="00D06741">
          <w:rPr>
            <w:noProof/>
            <w:webHidden/>
          </w:rPr>
          <w:fldChar w:fldCharType="begin"/>
        </w:r>
        <w:r w:rsidR="00D06741">
          <w:rPr>
            <w:noProof/>
            <w:webHidden/>
          </w:rPr>
          <w:instrText xml:space="preserve"> PAGEREF _Toc403410118 \h </w:instrText>
        </w:r>
        <w:r w:rsidR="00D06741">
          <w:rPr>
            <w:noProof/>
            <w:webHidden/>
          </w:rPr>
        </w:r>
        <w:r w:rsidR="00D06741">
          <w:rPr>
            <w:noProof/>
            <w:webHidden/>
          </w:rPr>
          <w:fldChar w:fldCharType="separate"/>
        </w:r>
        <w:r w:rsidR="00D06741">
          <w:rPr>
            <w:noProof/>
            <w:webHidden/>
          </w:rPr>
          <w:t>167</w:t>
        </w:r>
        <w:r w:rsidR="00D06741">
          <w:rPr>
            <w:noProof/>
            <w:webHidden/>
          </w:rPr>
          <w:fldChar w:fldCharType="end"/>
        </w:r>
      </w:hyperlink>
    </w:p>
    <w:p w14:paraId="03DD397C" w14:textId="77777777" w:rsidR="00D06741" w:rsidRDefault="00481F9A">
      <w:pPr>
        <w:pStyle w:val="TOC4"/>
        <w:rPr>
          <w:rFonts w:asciiTheme="minorHAnsi" w:hAnsiTheme="minorHAnsi" w:cstheme="minorBidi"/>
          <w:noProof/>
          <w:sz w:val="22"/>
          <w:szCs w:val="22"/>
        </w:rPr>
      </w:pPr>
      <w:hyperlink w:anchor="_Toc403410119" w:history="1">
        <w:r w:rsidR="00D06741" w:rsidRPr="00F650CC">
          <w:rPr>
            <w:rStyle w:val="Hyperlink"/>
            <w:noProof/>
          </w:rPr>
          <w:t>Add &amp; Configure UFT test for iBank-Java (iBank Internet Banking).</w:t>
        </w:r>
        <w:r w:rsidR="00D06741">
          <w:rPr>
            <w:noProof/>
            <w:webHidden/>
          </w:rPr>
          <w:tab/>
        </w:r>
        <w:r w:rsidR="00D06741">
          <w:rPr>
            <w:noProof/>
            <w:webHidden/>
          </w:rPr>
          <w:fldChar w:fldCharType="begin"/>
        </w:r>
        <w:r w:rsidR="00D06741">
          <w:rPr>
            <w:noProof/>
            <w:webHidden/>
          </w:rPr>
          <w:instrText xml:space="preserve"> PAGEREF _Toc403410119 \h </w:instrText>
        </w:r>
        <w:r w:rsidR="00D06741">
          <w:rPr>
            <w:noProof/>
            <w:webHidden/>
          </w:rPr>
        </w:r>
        <w:r w:rsidR="00D06741">
          <w:rPr>
            <w:noProof/>
            <w:webHidden/>
          </w:rPr>
          <w:fldChar w:fldCharType="separate"/>
        </w:r>
        <w:r w:rsidR="00D06741">
          <w:rPr>
            <w:noProof/>
            <w:webHidden/>
          </w:rPr>
          <w:t>167</w:t>
        </w:r>
        <w:r w:rsidR="00D06741">
          <w:rPr>
            <w:noProof/>
            <w:webHidden/>
          </w:rPr>
          <w:fldChar w:fldCharType="end"/>
        </w:r>
      </w:hyperlink>
    </w:p>
    <w:p w14:paraId="58F3017E" w14:textId="77777777" w:rsidR="00D06741" w:rsidRDefault="00481F9A">
      <w:pPr>
        <w:pStyle w:val="TOC4"/>
        <w:rPr>
          <w:rFonts w:asciiTheme="minorHAnsi" w:hAnsiTheme="minorHAnsi" w:cstheme="minorBidi"/>
          <w:noProof/>
          <w:sz w:val="22"/>
          <w:szCs w:val="22"/>
        </w:rPr>
      </w:pPr>
      <w:hyperlink w:anchor="_Toc403410120" w:history="1">
        <w:r w:rsidR="00D06741" w:rsidRPr="00F650CC">
          <w:rPr>
            <w:rStyle w:val="Hyperlink"/>
            <w:noProof/>
          </w:rPr>
          <w:t>Add &amp; Configure UFT test for iBank-dotNet (iBank Investor).</w:t>
        </w:r>
        <w:r w:rsidR="00D06741">
          <w:rPr>
            <w:noProof/>
            <w:webHidden/>
          </w:rPr>
          <w:tab/>
        </w:r>
        <w:r w:rsidR="00D06741">
          <w:rPr>
            <w:noProof/>
            <w:webHidden/>
          </w:rPr>
          <w:fldChar w:fldCharType="begin"/>
        </w:r>
        <w:r w:rsidR="00D06741">
          <w:rPr>
            <w:noProof/>
            <w:webHidden/>
          </w:rPr>
          <w:instrText xml:space="preserve"> PAGEREF _Toc403410120 \h </w:instrText>
        </w:r>
        <w:r w:rsidR="00D06741">
          <w:rPr>
            <w:noProof/>
            <w:webHidden/>
          </w:rPr>
        </w:r>
        <w:r w:rsidR="00D06741">
          <w:rPr>
            <w:noProof/>
            <w:webHidden/>
          </w:rPr>
          <w:fldChar w:fldCharType="separate"/>
        </w:r>
        <w:r w:rsidR="00D06741">
          <w:rPr>
            <w:noProof/>
            <w:webHidden/>
          </w:rPr>
          <w:t>169</w:t>
        </w:r>
        <w:r w:rsidR="00D06741">
          <w:rPr>
            <w:noProof/>
            <w:webHidden/>
          </w:rPr>
          <w:fldChar w:fldCharType="end"/>
        </w:r>
      </w:hyperlink>
    </w:p>
    <w:p w14:paraId="7D8D287E" w14:textId="77777777" w:rsidR="00D06741" w:rsidRDefault="00481F9A">
      <w:pPr>
        <w:pStyle w:val="TOC4"/>
        <w:rPr>
          <w:rFonts w:asciiTheme="minorHAnsi" w:hAnsiTheme="minorHAnsi" w:cstheme="minorBidi"/>
          <w:noProof/>
          <w:sz w:val="22"/>
          <w:szCs w:val="22"/>
        </w:rPr>
      </w:pPr>
      <w:hyperlink w:anchor="_Toc403410121" w:history="1">
        <w:r w:rsidR="00D06741" w:rsidRPr="00F650CC">
          <w:rPr>
            <w:rStyle w:val="Hyperlink"/>
            <w:noProof/>
          </w:rPr>
          <w:t>Add &amp; Configure UFT test for iBank-dotNet-MT (iBank Investor).</w:t>
        </w:r>
        <w:r w:rsidR="00D06741">
          <w:rPr>
            <w:noProof/>
            <w:webHidden/>
          </w:rPr>
          <w:tab/>
        </w:r>
        <w:r w:rsidR="00D06741">
          <w:rPr>
            <w:noProof/>
            <w:webHidden/>
          </w:rPr>
          <w:fldChar w:fldCharType="begin"/>
        </w:r>
        <w:r w:rsidR="00D06741">
          <w:rPr>
            <w:noProof/>
            <w:webHidden/>
          </w:rPr>
          <w:instrText xml:space="preserve"> PAGEREF _Toc403410121 \h </w:instrText>
        </w:r>
        <w:r w:rsidR="00D06741">
          <w:rPr>
            <w:noProof/>
            <w:webHidden/>
          </w:rPr>
        </w:r>
        <w:r w:rsidR="00D06741">
          <w:rPr>
            <w:noProof/>
            <w:webHidden/>
          </w:rPr>
          <w:fldChar w:fldCharType="separate"/>
        </w:r>
        <w:r w:rsidR="00D06741">
          <w:rPr>
            <w:noProof/>
            <w:webHidden/>
          </w:rPr>
          <w:t>170</w:t>
        </w:r>
        <w:r w:rsidR="00D06741">
          <w:rPr>
            <w:noProof/>
            <w:webHidden/>
          </w:rPr>
          <w:fldChar w:fldCharType="end"/>
        </w:r>
      </w:hyperlink>
    </w:p>
    <w:p w14:paraId="2B57754B" w14:textId="77777777" w:rsidR="00D06741" w:rsidRDefault="00481F9A">
      <w:pPr>
        <w:pStyle w:val="TOC4"/>
        <w:rPr>
          <w:rFonts w:asciiTheme="minorHAnsi" w:hAnsiTheme="minorHAnsi" w:cstheme="minorBidi"/>
          <w:noProof/>
          <w:sz w:val="22"/>
          <w:szCs w:val="22"/>
        </w:rPr>
      </w:pPr>
      <w:hyperlink w:anchor="_Toc403410122" w:history="1">
        <w:r w:rsidR="00D06741" w:rsidRPr="00F650CC">
          <w:rPr>
            <w:rStyle w:val="Hyperlink"/>
            <w:noProof/>
          </w:rPr>
          <w:t>Configure the UFT / PC parameterized file.</w:t>
        </w:r>
        <w:r w:rsidR="00D06741">
          <w:rPr>
            <w:noProof/>
            <w:webHidden/>
          </w:rPr>
          <w:tab/>
        </w:r>
        <w:r w:rsidR="00D06741">
          <w:rPr>
            <w:noProof/>
            <w:webHidden/>
          </w:rPr>
          <w:fldChar w:fldCharType="begin"/>
        </w:r>
        <w:r w:rsidR="00D06741">
          <w:rPr>
            <w:noProof/>
            <w:webHidden/>
          </w:rPr>
          <w:instrText xml:space="preserve"> PAGEREF _Toc403410122 \h </w:instrText>
        </w:r>
        <w:r w:rsidR="00D06741">
          <w:rPr>
            <w:noProof/>
            <w:webHidden/>
          </w:rPr>
        </w:r>
        <w:r w:rsidR="00D06741">
          <w:rPr>
            <w:noProof/>
            <w:webHidden/>
          </w:rPr>
          <w:fldChar w:fldCharType="separate"/>
        </w:r>
        <w:r w:rsidR="00D06741">
          <w:rPr>
            <w:noProof/>
            <w:webHidden/>
          </w:rPr>
          <w:t>172</w:t>
        </w:r>
        <w:r w:rsidR="00D06741">
          <w:rPr>
            <w:noProof/>
            <w:webHidden/>
          </w:rPr>
          <w:fldChar w:fldCharType="end"/>
        </w:r>
      </w:hyperlink>
    </w:p>
    <w:p w14:paraId="553B7A1D" w14:textId="77777777" w:rsidR="00D06741" w:rsidRDefault="00481F9A">
      <w:pPr>
        <w:pStyle w:val="TOC4"/>
        <w:rPr>
          <w:rFonts w:asciiTheme="minorHAnsi" w:hAnsiTheme="minorHAnsi" w:cstheme="minorBidi"/>
          <w:noProof/>
          <w:sz w:val="22"/>
          <w:szCs w:val="22"/>
        </w:rPr>
      </w:pPr>
      <w:hyperlink w:anchor="_Toc403410123" w:history="1">
        <w:r w:rsidR="00D06741" w:rsidRPr="00F650CC">
          <w:rPr>
            <w:rStyle w:val="Hyperlink"/>
            <w:noProof/>
          </w:rPr>
          <w:t>Setup the Functional Test Set for iBank-Java (iBank Internet Banking).</w:t>
        </w:r>
        <w:r w:rsidR="00D06741">
          <w:rPr>
            <w:noProof/>
            <w:webHidden/>
          </w:rPr>
          <w:tab/>
        </w:r>
        <w:r w:rsidR="00D06741">
          <w:rPr>
            <w:noProof/>
            <w:webHidden/>
          </w:rPr>
          <w:fldChar w:fldCharType="begin"/>
        </w:r>
        <w:r w:rsidR="00D06741">
          <w:rPr>
            <w:noProof/>
            <w:webHidden/>
          </w:rPr>
          <w:instrText xml:space="preserve"> PAGEREF _Toc403410123 \h </w:instrText>
        </w:r>
        <w:r w:rsidR="00D06741">
          <w:rPr>
            <w:noProof/>
            <w:webHidden/>
          </w:rPr>
        </w:r>
        <w:r w:rsidR="00D06741">
          <w:rPr>
            <w:noProof/>
            <w:webHidden/>
          </w:rPr>
          <w:fldChar w:fldCharType="separate"/>
        </w:r>
        <w:r w:rsidR="00D06741">
          <w:rPr>
            <w:noProof/>
            <w:webHidden/>
          </w:rPr>
          <w:t>173</w:t>
        </w:r>
        <w:r w:rsidR="00D06741">
          <w:rPr>
            <w:noProof/>
            <w:webHidden/>
          </w:rPr>
          <w:fldChar w:fldCharType="end"/>
        </w:r>
      </w:hyperlink>
    </w:p>
    <w:p w14:paraId="65C88964" w14:textId="77777777" w:rsidR="00D06741" w:rsidRDefault="00481F9A">
      <w:pPr>
        <w:pStyle w:val="TOC4"/>
        <w:rPr>
          <w:rFonts w:asciiTheme="minorHAnsi" w:hAnsiTheme="minorHAnsi" w:cstheme="minorBidi"/>
          <w:noProof/>
          <w:sz w:val="22"/>
          <w:szCs w:val="22"/>
        </w:rPr>
      </w:pPr>
      <w:hyperlink w:anchor="_Toc403410124" w:history="1">
        <w:r w:rsidR="00D06741" w:rsidRPr="00F650CC">
          <w:rPr>
            <w:rStyle w:val="Hyperlink"/>
            <w:noProof/>
          </w:rPr>
          <w:t>Setup the Functional Test Sets for iBank-dotNet (iBank Investor).</w:t>
        </w:r>
        <w:r w:rsidR="00D06741">
          <w:rPr>
            <w:noProof/>
            <w:webHidden/>
          </w:rPr>
          <w:tab/>
        </w:r>
        <w:r w:rsidR="00D06741">
          <w:rPr>
            <w:noProof/>
            <w:webHidden/>
          </w:rPr>
          <w:fldChar w:fldCharType="begin"/>
        </w:r>
        <w:r w:rsidR="00D06741">
          <w:rPr>
            <w:noProof/>
            <w:webHidden/>
          </w:rPr>
          <w:instrText xml:space="preserve"> PAGEREF _Toc403410124 \h </w:instrText>
        </w:r>
        <w:r w:rsidR="00D06741">
          <w:rPr>
            <w:noProof/>
            <w:webHidden/>
          </w:rPr>
        </w:r>
        <w:r w:rsidR="00D06741">
          <w:rPr>
            <w:noProof/>
            <w:webHidden/>
          </w:rPr>
          <w:fldChar w:fldCharType="separate"/>
        </w:r>
        <w:r w:rsidR="00D06741">
          <w:rPr>
            <w:noProof/>
            <w:webHidden/>
          </w:rPr>
          <w:t>175</w:t>
        </w:r>
        <w:r w:rsidR="00D06741">
          <w:rPr>
            <w:noProof/>
            <w:webHidden/>
          </w:rPr>
          <w:fldChar w:fldCharType="end"/>
        </w:r>
      </w:hyperlink>
    </w:p>
    <w:p w14:paraId="594BBFE1" w14:textId="77777777" w:rsidR="00D06741" w:rsidRDefault="00481F9A">
      <w:pPr>
        <w:pStyle w:val="TOC3"/>
        <w:rPr>
          <w:rFonts w:asciiTheme="minorHAnsi" w:hAnsiTheme="minorHAnsi" w:cstheme="minorBidi"/>
          <w:noProof/>
          <w:sz w:val="22"/>
          <w:szCs w:val="22"/>
        </w:rPr>
      </w:pPr>
      <w:hyperlink w:anchor="_Toc403410125" w:history="1">
        <w:r w:rsidR="00D06741" w:rsidRPr="00F650CC">
          <w:rPr>
            <w:rStyle w:val="Hyperlink"/>
            <w:noProof/>
          </w:rPr>
          <w:t>HP ALM Testing Setup for PC</w:t>
        </w:r>
        <w:r w:rsidR="00D06741">
          <w:rPr>
            <w:noProof/>
            <w:webHidden/>
          </w:rPr>
          <w:tab/>
        </w:r>
        <w:r w:rsidR="00D06741">
          <w:rPr>
            <w:noProof/>
            <w:webHidden/>
          </w:rPr>
          <w:fldChar w:fldCharType="begin"/>
        </w:r>
        <w:r w:rsidR="00D06741">
          <w:rPr>
            <w:noProof/>
            <w:webHidden/>
          </w:rPr>
          <w:instrText xml:space="preserve"> PAGEREF _Toc403410125 \h </w:instrText>
        </w:r>
        <w:r w:rsidR="00D06741">
          <w:rPr>
            <w:noProof/>
            <w:webHidden/>
          </w:rPr>
        </w:r>
        <w:r w:rsidR="00D06741">
          <w:rPr>
            <w:noProof/>
            <w:webHidden/>
          </w:rPr>
          <w:fldChar w:fldCharType="separate"/>
        </w:r>
        <w:r w:rsidR="00D06741">
          <w:rPr>
            <w:noProof/>
            <w:webHidden/>
          </w:rPr>
          <w:t>179</w:t>
        </w:r>
        <w:r w:rsidR="00D06741">
          <w:rPr>
            <w:noProof/>
            <w:webHidden/>
          </w:rPr>
          <w:fldChar w:fldCharType="end"/>
        </w:r>
      </w:hyperlink>
    </w:p>
    <w:p w14:paraId="4A0D12EC" w14:textId="77777777" w:rsidR="00D06741" w:rsidRDefault="00481F9A">
      <w:pPr>
        <w:pStyle w:val="TOC4"/>
        <w:rPr>
          <w:rFonts w:asciiTheme="minorHAnsi" w:hAnsiTheme="minorHAnsi" w:cstheme="minorBidi"/>
          <w:noProof/>
          <w:sz w:val="22"/>
          <w:szCs w:val="22"/>
        </w:rPr>
      </w:pPr>
      <w:hyperlink w:anchor="_Toc403410126" w:history="1">
        <w:r w:rsidR="00D06741" w:rsidRPr="00F650CC">
          <w:rPr>
            <w:rStyle w:val="Hyperlink"/>
            <w:noProof/>
          </w:rPr>
          <w:t>Add &amp; Configure PC Tests sets in ALM for iBank-Java (iBank Internet Banking)</w:t>
        </w:r>
        <w:r w:rsidR="00D06741">
          <w:rPr>
            <w:noProof/>
            <w:webHidden/>
          </w:rPr>
          <w:tab/>
        </w:r>
        <w:r w:rsidR="00D06741">
          <w:rPr>
            <w:noProof/>
            <w:webHidden/>
          </w:rPr>
          <w:fldChar w:fldCharType="begin"/>
        </w:r>
        <w:r w:rsidR="00D06741">
          <w:rPr>
            <w:noProof/>
            <w:webHidden/>
          </w:rPr>
          <w:instrText xml:space="preserve"> PAGEREF _Toc403410126 \h </w:instrText>
        </w:r>
        <w:r w:rsidR="00D06741">
          <w:rPr>
            <w:noProof/>
            <w:webHidden/>
          </w:rPr>
        </w:r>
        <w:r w:rsidR="00D06741">
          <w:rPr>
            <w:noProof/>
            <w:webHidden/>
          </w:rPr>
          <w:fldChar w:fldCharType="separate"/>
        </w:r>
        <w:r w:rsidR="00D06741">
          <w:rPr>
            <w:noProof/>
            <w:webHidden/>
          </w:rPr>
          <w:t>179</w:t>
        </w:r>
        <w:r w:rsidR="00D06741">
          <w:rPr>
            <w:noProof/>
            <w:webHidden/>
          </w:rPr>
          <w:fldChar w:fldCharType="end"/>
        </w:r>
      </w:hyperlink>
    </w:p>
    <w:p w14:paraId="729BCF0F" w14:textId="77777777" w:rsidR="00D06741" w:rsidRDefault="00481F9A">
      <w:pPr>
        <w:pStyle w:val="TOC4"/>
        <w:rPr>
          <w:rFonts w:asciiTheme="minorHAnsi" w:hAnsiTheme="minorHAnsi" w:cstheme="minorBidi"/>
          <w:noProof/>
          <w:sz w:val="22"/>
          <w:szCs w:val="22"/>
        </w:rPr>
      </w:pPr>
      <w:hyperlink w:anchor="_Toc403410127" w:history="1">
        <w:r w:rsidR="00D06741" w:rsidRPr="00F650CC">
          <w:rPr>
            <w:rStyle w:val="Hyperlink"/>
            <w:noProof/>
          </w:rPr>
          <w:t>Setup the Performance Test Set for iBank-Java (iBank Internet Banking).</w:t>
        </w:r>
        <w:r w:rsidR="00D06741">
          <w:rPr>
            <w:noProof/>
            <w:webHidden/>
          </w:rPr>
          <w:tab/>
        </w:r>
        <w:r w:rsidR="00D06741">
          <w:rPr>
            <w:noProof/>
            <w:webHidden/>
          </w:rPr>
          <w:fldChar w:fldCharType="begin"/>
        </w:r>
        <w:r w:rsidR="00D06741">
          <w:rPr>
            <w:noProof/>
            <w:webHidden/>
          </w:rPr>
          <w:instrText xml:space="preserve"> PAGEREF _Toc403410127 \h </w:instrText>
        </w:r>
        <w:r w:rsidR="00D06741">
          <w:rPr>
            <w:noProof/>
            <w:webHidden/>
          </w:rPr>
        </w:r>
        <w:r w:rsidR="00D06741">
          <w:rPr>
            <w:noProof/>
            <w:webHidden/>
          </w:rPr>
          <w:fldChar w:fldCharType="separate"/>
        </w:r>
        <w:r w:rsidR="00D06741">
          <w:rPr>
            <w:noProof/>
            <w:webHidden/>
          </w:rPr>
          <w:t>181</w:t>
        </w:r>
        <w:r w:rsidR="00D06741">
          <w:rPr>
            <w:noProof/>
            <w:webHidden/>
          </w:rPr>
          <w:fldChar w:fldCharType="end"/>
        </w:r>
      </w:hyperlink>
    </w:p>
    <w:p w14:paraId="5E635ECB" w14:textId="77777777" w:rsidR="00D06741" w:rsidRDefault="00481F9A">
      <w:pPr>
        <w:pStyle w:val="TOC4"/>
        <w:rPr>
          <w:rFonts w:asciiTheme="minorHAnsi" w:hAnsiTheme="minorHAnsi" w:cstheme="minorBidi"/>
          <w:noProof/>
          <w:sz w:val="22"/>
          <w:szCs w:val="22"/>
        </w:rPr>
      </w:pPr>
      <w:hyperlink w:anchor="_Toc403410128" w:history="1">
        <w:r w:rsidR="00D06741" w:rsidRPr="00F650CC">
          <w:rPr>
            <w:rStyle w:val="Hyperlink"/>
            <w:noProof/>
          </w:rPr>
          <w:t>Add &amp; Configure PC Tests sets in ALM for iBank-dotNet (iBank Investor)</w:t>
        </w:r>
        <w:r w:rsidR="00D06741">
          <w:rPr>
            <w:noProof/>
            <w:webHidden/>
          </w:rPr>
          <w:tab/>
        </w:r>
        <w:r w:rsidR="00D06741">
          <w:rPr>
            <w:noProof/>
            <w:webHidden/>
          </w:rPr>
          <w:fldChar w:fldCharType="begin"/>
        </w:r>
        <w:r w:rsidR="00D06741">
          <w:rPr>
            <w:noProof/>
            <w:webHidden/>
          </w:rPr>
          <w:instrText xml:space="preserve"> PAGEREF _Toc403410128 \h </w:instrText>
        </w:r>
        <w:r w:rsidR="00D06741">
          <w:rPr>
            <w:noProof/>
            <w:webHidden/>
          </w:rPr>
        </w:r>
        <w:r w:rsidR="00D06741">
          <w:rPr>
            <w:noProof/>
            <w:webHidden/>
          </w:rPr>
          <w:fldChar w:fldCharType="separate"/>
        </w:r>
        <w:r w:rsidR="00D06741">
          <w:rPr>
            <w:noProof/>
            <w:webHidden/>
          </w:rPr>
          <w:t>186</w:t>
        </w:r>
        <w:r w:rsidR="00D06741">
          <w:rPr>
            <w:noProof/>
            <w:webHidden/>
          </w:rPr>
          <w:fldChar w:fldCharType="end"/>
        </w:r>
      </w:hyperlink>
    </w:p>
    <w:p w14:paraId="253884C3" w14:textId="77777777" w:rsidR="00D06741" w:rsidRDefault="00481F9A">
      <w:pPr>
        <w:pStyle w:val="TOC4"/>
        <w:rPr>
          <w:rFonts w:asciiTheme="minorHAnsi" w:hAnsiTheme="minorHAnsi" w:cstheme="minorBidi"/>
          <w:noProof/>
          <w:sz w:val="22"/>
          <w:szCs w:val="22"/>
        </w:rPr>
      </w:pPr>
      <w:hyperlink w:anchor="_Toc403410129" w:history="1">
        <w:r w:rsidR="00D06741" w:rsidRPr="00F650CC">
          <w:rPr>
            <w:rStyle w:val="Hyperlink"/>
            <w:noProof/>
          </w:rPr>
          <w:t>Setup the Performance Test Set for iBank-dotNet (iBank Investor).</w:t>
        </w:r>
        <w:r w:rsidR="00D06741">
          <w:rPr>
            <w:noProof/>
            <w:webHidden/>
          </w:rPr>
          <w:tab/>
        </w:r>
        <w:r w:rsidR="00D06741">
          <w:rPr>
            <w:noProof/>
            <w:webHidden/>
          </w:rPr>
          <w:fldChar w:fldCharType="begin"/>
        </w:r>
        <w:r w:rsidR="00D06741">
          <w:rPr>
            <w:noProof/>
            <w:webHidden/>
          </w:rPr>
          <w:instrText xml:space="preserve"> PAGEREF _Toc403410129 \h </w:instrText>
        </w:r>
        <w:r w:rsidR="00D06741">
          <w:rPr>
            <w:noProof/>
            <w:webHidden/>
          </w:rPr>
        </w:r>
        <w:r w:rsidR="00D06741">
          <w:rPr>
            <w:noProof/>
            <w:webHidden/>
          </w:rPr>
          <w:fldChar w:fldCharType="separate"/>
        </w:r>
        <w:r w:rsidR="00D06741">
          <w:rPr>
            <w:noProof/>
            <w:webHidden/>
          </w:rPr>
          <w:t>188</w:t>
        </w:r>
        <w:r w:rsidR="00D06741">
          <w:rPr>
            <w:noProof/>
            <w:webHidden/>
          </w:rPr>
          <w:fldChar w:fldCharType="end"/>
        </w:r>
      </w:hyperlink>
    </w:p>
    <w:p w14:paraId="0449FFB7" w14:textId="77777777" w:rsidR="00D06741" w:rsidRDefault="00481F9A">
      <w:pPr>
        <w:pStyle w:val="TOC2"/>
        <w:rPr>
          <w:rFonts w:asciiTheme="minorHAnsi" w:hAnsiTheme="minorHAnsi" w:cstheme="minorBidi"/>
          <w:noProof/>
          <w:sz w:val="22"/>
          <w:szCs w:val="22"/>
        </w:rPr>
      </w:pPr>
      <w:hyperlink w:anchor="_Toc403410130" w:history="1">
        <w:r w:rsidR="00D06741" w:rsidRPr="00F650CC">
          <w:rPr>
            <w:rStyle w:val="Hyperlink"/>
            <w:noProof/>
          </w:rPr>
          <w:t>Setup HP Network Virtualization</w:t>
        </w:r>
        <w:r w:rsidR="00D06741">
          <w:rPr>
            <w:noProof/>
            <w:webHidden/>
          </w:rPr>
          <w:tab/>
        </w:r>
        <w:r w:rsidR="00D06741">
          <w:rPr>
            <w:noProof/>
            <w:webHidden/>
          </w:rPr>
          <w:fldChar w:fldCharType="begin"/>
        </w:r>
        <w:r w:rsidR="00D06741">
          <w:rPr>
            <w:noProof/>
            <w:webHidden/>
          </w:rPr>
          <w:instrText xml:space="preserve"> PAGEREF _Toc403410130 \h </w:instrText>
        </w:r>
        <w:r w:rsidR="00D06741">
          <w:rPr>
            <w:noProof/>
            <w:webHidden/>
          </w:rPr>
        </w:r>
        <w:r w:rsidR="00D06741">
          <w:rPr>
            <w:noProof/>
            <w:webHidden/>
          </w:rPr>
          <w:fldChar w:fldCharType="separate"/>
        </w:r>
        <w:r w:rsidR="00D06741">
          <w:rPr>
            <w:noProof/>
            <w:webHidden/>
          </w:rPr>
          <w:t>194</w:t>
        </w:r>
        <w:r w:rsidR="00D06741">
          <w:rPr>
            <w:noProof/>
            <w:webHidden/>
          </w:rPr>
          <w:fldChar w:fldCharType="end"/>
        </w:r>
      </w:hyperlink>
    </w:p>
    <w:p w14:paraId="25E3BEE9" w14:textId="77777777" w:rsidR="00D06741" w:rsidRDefault="00481F9A">
      <w:pPr>
        <w:pStyle w:val="TOC3"/>
        <w:rPr>
          <w:rFonts w:asciiTheme="minorHAnsi" w:hAnsiTheme="minorHAnsi" w:cstheme="minorBidi"/>
          <w:noProof/>
          <w:sz w:val="22"/>
          <w:szCs w:val="22"/>
        </w:rPr>
      </w:pPr>
      <w:hyperlink w:anchor="_Toc403410131" w:history="1">
        <w:r w:rsidR="00D06741" w:rsidRPr="00F650CC">
          <w:rPr>
            <w:rStyle w:val="Hyperlink"/>
            <w:noProof/>
          </w:rPr>
          <w:t>iBank Java (iBank Internet Banking) performance testing with NV:</w:t>
        </w:r>
        <w:r w:rsidR="00D06741">
          <w:rPr>
            <w:noProof/>
            <w:webHidden/>
          </w:rPr>
          <w:tab/>
        </w:r>
        <w:r w:rsidR="00D06741">
          <w:rPr>
            <w:noProof/>
            <w:webHidden/>
          </w:rPr>
          <w:fldChar w:fldCharType="begin"/>
        </w:r>
        <w:r w:rsidR="00D06741">
          <w:rPr>
            <w:noProof/>
            <w:webHidden/>
          </w:rPr>
          <w:instrText xml:space="preserve"> PAGEREF _Toc403410131 \h </w:instrText>
        </w:r>
        <w:r w:rsidR="00D06741">
          <w:rPr>
            <w:noProof/>
            <w:webHidden/>
          </w:rPr>
        </w:r>
        <w:r w:rsidR="00D06741">
          <w:rPr>
            <w:noProof/>
            <w:webHidden/>
          </w:rPr>
          <w:fldChar w:fldCharType="separate"/>
        </w:r>
        <w:r w:rsidR="00D06741">
          <w:rPr>
            <w:noProof/>
            <w:webHidden/>
          </w:rPr>
          <w:t>194</w:t>
        </w:r>
        <w:r w:rsidR="00D06741">
          <w:rPr>
            <w:noProof/>
            <w:webHidden/>
          </w:rPr>
          <w:fldChar w:fldCharType="end"/>
        </w:r>
      </w:hyperlink>
    </w:p>
    <w:p w14:paraId="2D1FC9A9" w14:textId="77777777" w:rsidR="00D06741" w:rsidRDefault="00481F9A">
      <w:pPr>
        <w:pStyle w:val="TOC2"/>
        <w:rPr>
          <w:rFonts w:asciiTheme="minorHAnsi" w:hAnsiTheme="minorHAnsi" w:cstheme="minorBidi"/>
          <w:noProof/>
          <w:sz w:val="22"/>
          <w:szCs w:val="22"/>
        </w:rPr>
      </w:pPr>
      <w:hyperlink w:anchor="_Toc403410132" w:history="1">
        <w:r w:rsidR="00D06741" w:rsidRPr="00F650CC">
          <w:rPr>
            <w:rStyle w:val="Hyperlink"/>
            <w:noProof/>
          </w:rPr>
          <w:t>HP ALM Customization for SM-ALM Synchronizer  and AGM-ALM Synchronizer</w:t>
        </w:r>
        <w:r w:rsidR="00D06741">
          <w:rPr>
            <w:noProof/>
            <w:webHidden/>
          </w:rPr>
          <w:tab/>
        </w:r>
        <w:r w:rsidR="00D06741">
          <w:rPr>
            <w:noProof/>
            <w:webHidden/>
          </w:rPr>
          <w:fldChar w:fldCharType="begin"/>
        </w:r>
        <w:r w:rsidR="00D06741">
          <w:rPr>
            <w:noProof/>
            <w:webHidden/>
          </w:rPr>
          <w:instrText xml:space="preserve"> PAGEREF _Toc403410132 \h </w:instrText>
        </w:r>
        <w:r w:rsidR="00D06741">
          <w:rPr>
            <w:noProof/>
            <w:webHidden/>
          </w:rPr>
        </w:r>
        <w:r w:rsidR="00D06741">
          <w:rPr>
            <w:noProof/>
            <w:webHidden/>
          </w:rPr>
          <w:fldChar w:fldCharType="separate"/>
        </w:r>
        <w:r w:rsidR="00D06741">
          <w:rPr>
            <w:noProof/>
            <w:webHidden/>
          </w:rPr>
          <w:t>195</w:t>
        </w:r>
        <w:r w:rsidR="00D06741">
          <w:rPr>
            <w:noProof/>
            <w:webHidden/>
          </w:rPr>
          <w:fldChar w:fldCharType="end"/>
        </w:r>
      </w:hyperlink>
    </w:p>
    <w:p w14:paraId="37882A24" w14:textId="77777777" w:rsidR="00D06741" w:rsidRDefault="00481F9A">
      <w:pPr>
        <w:pStyle w:val="TOC4"/>
        <w:rPr>
          <w:rFonts w:asciiTheme="minorHAnsi" w:hAnsiTheme="minorHAnsi" w:cstheme="minorBidi"/>
          <w:noProof/>
          <w:sz w:val="22"/>
          <w:szCs w:val="22"/>
        </w:rPr>
      </w:pPr>
      <w:hyperlink w:anchor="_Toc403410133" w:history="1">
        <w:r w:rsidR="00D06741" w:rsidRPr="00F650CC">
          <w:rPr>
            <w:rStyle w:val="Hyperlink"/>
            <w:noProof/>
          </w:rPr>
          <w:t>Creating Customization Template Project in ALM</w:t>
        </w:r>
        <w:r w:rsidR="00D06741">
          <w:rPr>
            <w:noProof/>
            <w:webHidden/>
          </w:rPr>
          <w:tab/>
        </w:r>
        <w:r w:rsidR="00D06741">
          <w:rPr>
            <w:noProof/>
            <w:webHidden/>
          </w:rPr>
          <w:fldChar w:fldCharType="begin"/>
        </w:r>
        <w:r w:rsidR="00D06741">
          <w:rPr>
            <w:noProof/>
            <w:webHidden/>
          </w:rPr>
          <w:instrText xml:space="preserve"> PAGEREF _Toc403410133 \h </w:instrText>
        </w:r>
        <w:r w:rsidR="00D06741">
          <w:rPr>
            <w:noProof/>
            <w:webHidden/>
          </w:rPr>
        </w:r>
        <w:r w:rsidR="00D06741">
          <w:rPr>
            <w:noProof/>
            <w:webHidden/>
          </w:rPr>
          <w:fldChar w:fldCharType="separate"/>
        </w:r>
        <w:r w:rsidR="00D06741">
          <w:rPr>
            <w:noProof/>
            <w:webHidden/>
          </w:rPr>
          <w:t>195</w:t>
        </w:r>
        <w:r w:rsidR="00D06741">
          <w:rPr>
            <w:noProof/>
            <w:webHidden/>
          </w:rPr>
          <w:fldChar w:fldCharType="end"/>
        </w:r>
      </w:hyperlink>
    </w:p>
    <w:p w14:paraId="7DC5876F" w14:textId="77777777" w:rsidR="00D06741" w:rsidRDefault="00481F9A">
      <w:pPr>
        <w:pStyle w:val="TOC4"/>
        <w:rPr>
          <w:rFonts w:asciiTheme="minorHAnsi" w:hAnsiTheme="minorHAnsi" w:cstheme="minorBidi"/>
          <w:noProof/>
          <w:sz w:val="22"/>
          <w:szCs w:val="22"/>
        </w:rPr>
      </w:pPr>
      <w:hyperlink w:anchor="_Toc403410134" w:history="1">
        <w:r w:rsidR="00D06741" w:rsidRPr="00F650CC">
          <w:rPr>
            <w:rStyle w:val="Hyperlink"/>
            <w:noProof/>
          </w:rPr>
          <w:t>Link existing/new ALM project to Template Project in ALM</w:t>
        </w:r>
        <w:r w:rsidR="00D06741">
          <w:rPr>
            <w:noProof/>
            <w:webHidden/>
          </w:rPr>
          <w:tab/>
        </w:r>
        <w:r w:rsidR="00D06741">
          <w:rPr>
            <w:noProof/>
            <w:webHidden/>
          </w:rPr>
          <w:fldChar w:fldCharType="begin"/>
        </w:r>
        <w:r w:rsidR="00D06741">
          <w:rPr>
            <w:noProof/>
            <w:webHidden/>
          </w:rPr>
          <w:instrText xml:space="preserve"> PAGEREF _Toc403410134 \h </w:instrText>
        </w:r>
        <w:r w:rsidR="00D06741">
          <w:rPr>
            <w:noProof/>
            <w:webHidden/>
          </w:rPr>
        </w:r>
        <w:r w:rsidR="00D06741">
          <w:rPr>
            <w:noProof/>
            <w:webHidden/>
          </w:rPr>
          <w:fldChar w:fldCharType="separate"/>
        </w:r>
        <w:r w:rsidR="00D06741">
          <w:rPr>
            <w:noProof/>
            <w:webHidden/>
          </w:rPr>
          <w:t>196</w:t>
        </w:r>
        <w:r w:rsidR="00D06741">
          <w:rPr>
            <w:noProof/>
            <w:webHidden/>
          </w:rPr>
          <w:fldChar w:fldCharType="end"/>
        </w:r>
      </w:hyperlink>
    </w:p>
    <w:p w14:paraId="1DE99DCB" w14:textId="77777777" w:rsidR="00D06741" w:rsidRDefault="00481F9A">
      <w:pPr>
        <w:pStyle w:val="TOC4"/>
        <w:rPr>
          <w:rFonts w:asciiTheme="minorHAnsi" w:hAnsiTheme="minorHAnsi" w:cstheme="minorBidi"/>
          <w:noProof/>
          <w:sz w:val="22"/>
          <w:szCs w:val="22"/>
        </w:rPr>
      </w:pPr>
      <w:hyperlink w:anchor="_Toc403410135" w:history="1">
        <w:r w:rsidR="00D06741" w:rsidRPr="00F650CC">
          <w:rPr>
            <w:rStyle w:val="Hyperlink"/>
            <w:noProof/>
          </w:rPr>
          <w:t>Apply Customization to ALM Project</w:t>
        </w:r>
        <w:r w:rsidR="00D06741">
          <w:rPr>
            <w:noProof/>
            <w:webHidden/>
          </w:rPr>
          <w:tab/>
        </w:r>
        <w:r w:rsidR="00D06741">
          <w:rPr>
            <w:noProof/>
            <w:webHidden/>
          </w:rPr>
          <w:fldChar w:fldCharType="begin"/>
        </w:r>
        <w:r w:rsidR="00D06741">
          <w:rPr>
            <w:noProof/>
            <w:webHidden/>
          </w:rPr>
          <w:instrText xml:space="preserve"> PAGEREF _Toc403410135 \h </w:instrText>
        </w:r>
        <w:r w:rsidR="00D06741">
          <w:rPr>
            <w:noProof/>
            <w:webHidden/>
          </w:rPr>
        </w:r>
        <w:r w:rsidR="00D06741">
          <w:rPr>
            <w:noProof/>
            <w:webHidden/>
          </w:rPr>
          <w:fldChar w:fldCharType="separate"/>
        </w:r>
        <w:r w:rsidR="00D06741">
          <w:rPr>
            <w:noProof/>
            <w:webHidden/>
          </w:rPr>
          <w:t>197</w:t>
        </w:r>
        <w:r w:rsidR="00D06741">
          <w:rPr>
            <w:noProof/>
            <w:webHidden/>
          </w:rPr>
          <w:fldChar w:fldCharType="end"/>
        </w:r>
      </w:hyperlink>
    </w:p>
    <w:p w14:paraId="265740F3" w14:textId="77777777" w:rsidR="00D06741" w:rsidRDefault="00481F9A">
      <w:pPr>
        <w:pStyle w:val="TOC2"/>
        <w:rPr>
          <w:rFonts w:asciiTheme="minorHAnsi" w:hAnsiTheme="minorHAnsi" w:cstheme="minorBidi"/>
          <w:noProof/>
          <w:sz w:val="22"/>
          <w:szCs w:val="22"/>
        </w:rPr>
      </w:pPr>
      <w:hyperlink w:anchor="_Toc403410136" w:history="1">
        <w:r w:rsidR="00D06741" w:rsidRPr="00F650CC">
          <w:rPr>
            <w:rStyle w:val="Hyperlink"/>
            <w:noProof/>
          </w:rPr>
          <w:t>Setup HP AGM-ALM Synchronizer</w:t>
        </w:r>
        <w:r w:rsidR="00D06741">
          <w:rPr>
            <w:noProof/>
            <w:webHidden/>
          </w:rPr>
          <w:tab/>
        </w:r>
        <w:r w:rsidR="00D06741">
          <w:rPr>
            <w:noProof/>
            <w:webHidden/>
          </w:rPr>
          <w:fldChar w:fldCharType="begin"/>
        </w:r>
        <w:r w:rsidR="00D06741">
          <w:rPr>
            <w:noProof/>
            <w:webHidden/>
          </w:rPr>
          <w:instrText xml:space="preserve"> PAGEREF _Toc403410136 \h </w:instrText>
        </w:r>
        <w:r w:rsidR="00D06741">
          <w:rPr>
            <w:noProof/>
            <w:webHidden/>
          </w:rPr>
        </w:r>
        <w:r w:rsidR="00D06741">
          <w:rPr>
            <w:noProof/>
            <w:webHidden/>
          </w:rPr>
          <w:fldChar w:fldCharType="separate"/>
        </w:r>
        <w:r w:rsidR="00D06741">
          <w:rPr>
            <w:noProof/>
            <w:webHidden/>
          </w:rPr>
          <w:t>199</w:t>
        </w:r>
        <w:r w:rsidR="00D06741">
          <w:rPr>
            <w:noProof/>
            <w:webHidden/>
          </w:rPr>
          <w:fldChar w:fldCharType="end"/>
        </w:r>
      </w:hyperlink>
    </w:p>
    <w:p w14:paraId="7C6379B3" w14:textId="77777777" w:rsidR="00D06741" w:rsidRDefault="00481F9A">
      <w:pPr>
        <w:pStyle w:val="TOC3"/>
        <w:rPr>
          <w:rFonts w:asciiTheme="minorHAnsi" w:hAnsiTheme="minorHAnsi" w:cstheme="minorBidi"/>
          <w:noProof/>
          <w:sz w:val="22"/>
          <w:szCs w:val="22"/>
        </w:rPr>
      </w:pPr>
      <w:hyperlink w:anchor="_Toc403410137" w:history="1">
        <w:r w:rsidR="00D06741" w:rsidRPr="00F650CC">
          <w:rPr>
            <w:rStyle w:val="Hyperlink"/>
            <w:noProof/>
            <w:lang w:eastAsia="zh-CN"/>
          </w:rPr>
          <w:t>Install AGM-ALM Synchronizer</w:t>
        </w:r>
        <w:r w:rsidR="00D06741">
          <w:rPr>
            <w:noProof/>
            <w:webHidden/>
          </w:rPr>
          <w:tab/>
        </w:r>
        <w:r w:rsidR="00D06741">
          <w:rPr>
            <w:noProof/>
            <w:webHidden/>
          </w:rPr>
          <w:fldChar w:fldCharType="begin"/>
        </w:r>
        <w:r w:rsidR="00D06741">
          <w:rPr>
            <w:noProof/>
            <w:webHidden/>
          </w:rPr>
          <w:instrText xml:space="preserve"> PAGEREF _Toc403410137 \h </w:instrText>
        </w:r>
        <w:r w:rsidR="00D06741">
          <w:rPr>
            <w:noProof/>
            <w:webHidden/>
          </w:rPr>
        </w:r>
        <w:r w:rsidR="00D06741">
          <w:rPr>
            <w:noProof/>
            <w:webHidden/>
          </w:rPr>
          <w:fldChar w:fldCharType="separate"/>
        </w:r>
        <w:r w:rsidR="00D06741">
          <w:rPr>
            <w:noProof/>
            <w:webHidden/>
          </w:rPr>
          <w:t>199</w:t>
        </w:r>
        <w:r w:rsidR="00D06741">
          <w:rPr>
            <w:noProof/>
            <w:webHidden/>
          </w:rPr>
          <w:fldChar w:fldCharType="end"/>
        </w:r>
      </w:hyperlink>
    </w:p>
    <w:p w14:paraId="0F40B68D" w14:textId="77777777" w:rsidR="00D06741" w:rsidRDefault="00481F9A">
      <w:pPr>
        <w:pStyle w:val="TOC3"/>
        <w:rPr>
          <w:rFonts w:asciiTheme="minorHAnsi" w:hAnsiTheme="minorHAnsi" w:cstheme="minorBidi"/>
          <w:noProof/>
          <w:sz w:val="22"/>
          <w:szCs w:val="22"/>
        </w:rPr>
      </w:pPr>
      <w:hyperlink w:anchor="_Toc403410138" w:history="1">
        <w:r w:rsidR="00D06741" w:rsidRPr="00F650CC">
          <w:rPr>
            <w:rStyle w:val="Hyperlink"/>
            <w:noProof/>
            <w:lang w:eastAsia="zh-CN"/>
          </w:rPr>
          <w:t>Create Link in Synchronizer</w:t>
        </w:r>
        <w:r w:rsidR="00D06741">
          <w:rPr>
            <w:noProof/>
            <w:webHidden/>
          </w:rPr>
          <w:tab/>
        </w:r>
        <w:r w:rsidR="00D06741">
          <w:rPr>
            <w:noProof/>
            <w:webHidden/>
          </w:rPr>
          <w:fldChar w:fldCharType="begin"/>
        </w:r>
        <w:r w:rsidR="00D06741">
          <w:rPr>
            <w:noProof/>
            <w:webHidden/>
          </w:rPr>
          <w:instrText xml:space="preserve"> PAGEREF _Toc403410138 \h </w:instrText>
        </w:r>
        <w:r w:rsidR="00D06741">
          <w:rPr>
            <w:noProof/>
            <w:webHidden/>
          </w:rPr>
        </w:r>
        <w:r w:rsidR="00D06741">
          <w:rPr>
            <w:noProof/>
            <w:webHidden/>
          </w:rPr>
          <w:fldChar w:fldCharType="separate"/>
        </w:r>
        <w:r w:rsidR="00D06741">
          <w:rPr>
            <w:noProof/>
            <w:webHidden/>
          </w:rPr>
          <w:t>200</w:t>
        </w:r>
        <w:r w:rsidR="00D06741">
          <w:rPr>
            <w:noProof/>
            <w:webHidden/>
          </w:rPr>
          <w:fldChar w:fldCharType="end"/>
        </w:r>
      </w:hyperlink>
    </w:p>
    <w:p w14:paraId="40A7EFB4" w14:textId="77777777" w:rsidR="00D06741" w:rsidRDefault="00481F9A">
      <w:pPr>
        <w:pStyle w:val="TOC3"/>
        <w:rPr>
          <w:rFonts w:asciiTheme="minorHAnsi" w:hAnsiTheme="minorHAnsi" w:cstheme="minorBidi"/>
          <w:noProof/>
          <w:sz w:val="22"/>
          <w:szCs w:val="22"/>
        </w:rPr>
      </w:pPr>
      <w:hyperlink w:anchor="_Toc403410139" w:history="1">
        <w:r w:rsidR="00D06741" w:rsidRPr="00F650CC">
          <w:rPr>
            <w:rStyle w:val="Hyperlink"/>
            <w:noProof/>
            <w:lang w:eastAsia="zh-CN"/>
          </w:rPr>
          <w:t>Configure Release Link</w:t>
        </w:r>
        <w:r w:rsidR="00D06741">
          <w:rPr>
            <w:noProof/>
            <w:webHidden/>
          </w:rPr>
          <w:tab/>
        </w:r>
        <w:r w:rsidR="00D06741">
          <w:rPr>
            <w:noProof/>
            <w:webHidden/>
          </w:rPr>
          <w:fldChar w:fldCharType="begin"/>
        </w:r>
        <w:r w:rsidR="00D06741">
          <w:rPr>
            <w:noProof/>
            <w:webHidden/>
          </w:rPr>
          <w:instrText xml:space="preserve"> PAGEREF _Toc403410139 \h </w:instrText>
        </w:r>
        <w:r w:rsidR="00D06741">
          <w:rPr>
            <w:noProof/>
            <w:webHidden/>
          </w:rPr>
        </w:r>
        <w:r w:rsidR="00D06741">
          <w:rPr>
            <w:noProof/>
            <w:webHidden/>
          </w:rPr>
          <w:fldChar w:fldCharType="separate"/>
        </w:r>
        <w:r w:rsidR="00D06741">
          <w:rPr>
            <w:noProof/>
            <w:webHidden/>
          </w:rPr>
          <w:t>202</w:t>
        </w:r>
        <w:r w:rsidR="00D06741">
          <w:rPr>
            <w:noProof/>
            <w:webHidden/>
          </w:rPr>
          <w:fldChar w:fldCharType="end"/>
        </w:r>
      </w:hyperlink>
    </w:p>
    <w:p w14:paraId="05A393E0" w14:textId="77777777" w:rsidR="00D06741" w:rsidRDefault="00481F9A">
      <w:pPr>
        <w:pStyle w:val="TOC3"/>
        <w:rPr>
          <w:rFonts w:asciiTheme="minorHAnsi" w:hAnsiTheme="minorHAnsi" w:cstheme="minorBidi"/>
          <w:noProof/>
          <w:sz w:val="22"/>
          <w:szCs w:val="22"/>
        </w:rPr>
      </w:pPr>
      <w:hyperlink w:anchor="_Toc403410140" w:history="1">
        <w:r w:rsidR="00D06741" w:rsidRPr="00F650CC">
          <w:rPr>
            <w:rStyle w:val="Hyperlink"/>
            <w:noProof/>
            <w:lang w:eastAsia="zh-CN"/>
          </w:rPr>
          <w:t>Configure Defect Link</w:t>
        </w:r>
        <w:r w:rsidR="00D06741">
          <w:rPr>
            <w:noProof/>
            <w:webHidden/>
          </w:rPr>
          <w:tab/>
        </w:r>
        <w:r w:rsidR="00D06741">
          <w:rPr>
            <w:noProof/>
            <w:webHidden/>
          </w:rPr>
          <w:fldChar w:fldCharType="begin"/>
        </w:r>
        <w:r w:rsidR="00D06741">
          <w:rPr>
            <w:noProof/>
            <w:webHidden/>
          </w:rPr>
          <w:instrText xml:space="preserve"> PAGEREF _Toc403410140 \h </w:instrText>
        </w:r>
        <w:r w:rsidR="00D06741">
          <w:rPr>
            <w:noProof/>
            <w:webHidden/>
          </w:rPr>
        </w:r>
        <w:r w:rsidR="00D06741">
          <w:rPr>
            <w:noProof/>
            <w:webHidden/>
          </w:rPr>
          <w:fldChar w:fldCharType="separate"/>
        </w:r>
        <w:r w:rsidR="00D06741">
          <w:rPr>
            <w:noProof/>
            <w:webHidden/>
          </w:rPr>
          <w:t>203</w:t>
        </w:r>
        <w:r w:rsidR="00D06741">
          <w:rPr>
            <w:noProof/>
            <w:webHidden/>
          </w:rPr>
          <w:fldChar w:fldCharType="end"/>
        </w:r>
      </w:hyperlink>
    </w:p>
    <w:p w14:paraId="6F6CB6CA" w14:textId="77777777" w:rsidR="00D06741" w:rsidRDefault="00481F9A">
      <w:pPr>
        <w:pStyle w:val="TOC3"/>
        <w:rPr>
          <w:rFonts w:asciiTheme="minorHAnsi" w:hAnsiTheme="minorHAnsi" w:cstheme="minorBidi"/>
          <w:noProof/>
          <w:sz w:val="22"/>
          <w:szCs w:val="22"/>
        </w:rPr>
      </w:pPr>
      <w:hyperlink w:anchor="_Toc403410141" w:history="1">
        <w:r w:rsidR="00D06741" w:rsidRPr="00F650CC">
          <w:rPr>
            <w:rStyle w:val="Hyperlink"/>
            <w:noProof/>
            <w:lang w:eastAsia="zh-CN"/>
          </w:rPr>
          <w:t>Configure Requirement Link</w:t>
        </w:r>
        <w:r w:rsidR="00D06741">
          <w:rPr>
            <w:noProof/>
            <w:webHidden/>
          </w:rPr>
          <w:tab/>
        </w:r>
        <w:r w:rsidR="00D06741">
          <w:rPr>
            <w:noProof/>
            <w:webHidden/>
          </w:rPr>
          <w:fldChar w:fldCharType="begin"/>
        </w:r>
        <w:r w:rsidR="00D06741">
          <w:rPr>
            <w:noProof/>
            <w:webHidden/>
          </w:rPr>
          <w:instrText xml:space="preserve"> PAGEREF _Toc403410141 \h </w:instrText>
        </w:r>
        <w:r w:rsidR="00D06741">
          <w:rPr>
            <w:noProof/>
            <w:webHidden/>
          </w:rPr>
        </w:r>
        <w:r w:rsidR="00D06741">
          <w:rPr>
            <w:noProof/>
            <w:webHidden/>
          </w:rPr>
          <w:fldChar w:fldCharType="separate"/>
        </w:r>
        <w:r w:rsidR="00D06741">
          <w:rPr>
            <w:noProof/>
            <w:webHidden/>
          </w:rPr>
          <w:t>204</w:t>
        </w:r>
        <w:r w:rsidR="00D06741">
          <w:rPr>
            <w:noProof/>
            <w:webHidden/>
          </w:rPr>
          <w:fldChar w:fldCharType="end"/>
        </w:r>
      </w:hyperlink>
    </w:p>
    <w:p w14:paraId="38AD48FD" w14:textId="77777777" w:rsidR="00D06741" w:rsidRDefault="00481F9A">
      <w:pPr>
        <w:pStyle w:val="TOC3"/>
        <w:rPr>
          <w:rFonts w:asciiTheme="minorHAnsi" w:hAnsiTheme="minorHAnsi" w:cstheme="minorBidi"/>
          <w:noProof/>
          <w:sz w:val="22"/>
          <w:szCs w:val="22"/>
        </w:rPr>
      </w:pPr>
      <w:hyperlink w:anchor="_Toc403410142" w:history="1">
        <w:r w:rsidR="00D06741" w:rsidRPr="00F650CC">
          <w:rPr>
            <w:rStyle w:val="Hyperlink"/>
            <w:noProof/>
            <w:lang w:eastAsia="zh-CN"/>
          </w:rPr>
          <w:t>Test the Link (Requirement)</w:t>
        </w:r>
        <w:r w:rsidR="00D06741">
          <w:rPr>
            <w:noProof/>
            <w:webHidden/>
          </w:rPr>
          <w:tab/>
        </w:r>
        <w:r w:rsidR="00D06741">
          <w:rPr>
            <w:noProof/>
            <w:webHidden/>
          </w:rPr>
          <w:fldChar w:fldCharType="begin"/>
        </w:r>
        <w:r w:rsidR="00D06741">
          <w:rPr>
            <w:noProof/>
            <w:webHidden/>
          </w:rPr>
          <w:instrText xml:space="preserve"> PAGEREF _Toc403410142 \h </w:instrText>
        </w:r>
        <w:r w:rsidR="00D06741">
          <w:rPr>
            <w:noProof/>
            <w:webHidden/>
          </w:rPr>
        </w:r>
        <w:r w:rsidR="00D06741">
          <w:rPr>
            <w:noProof/>
            <w:webHidden/>
          </w:rPr>
          <w:fldChar w:fldCharType="separate"/>
        </w:r>
        <w:r w:rsidR="00D06741">
          <w:rPr>
            <w:noProof/>
            <w:webHidden/>
          </w:rPr>
          <w:t>207</w:t>
        </w:r>
        <w:r w:rsidR="00D06741">
          <w:rPr>
            <w:noProof/>
            <w:webHidden/>
          </w:rPr>
          <w:fldChar w:fldCharType="end"/>
        </w:r>
      </w:hyperlink>
    </w:p>
    <w:p w14:paraId="6AD5D113" w14:textId="77777777" w:rsidR="00D06741" w:rsidRDefault="00481F9A">
      <w:pPr>
        <w:pStyle w:val="TOC3"/>
        <w:rPr>
          <w:rFonts w:asciiTheme="minorHAnsi" w:hAnsiTheme="minorHAnsi" w:cstheme="minorBidi"/>
          <w:noProof/>
          <w:sz w:val="22"/>
          <w:szCs w:val="22"/>
        </w:rPr>
      </w:pPr>
      <w:hyperlink w:anchor="_Toc403410143" w:history="1">
        <w:r w:rsidR="00D06741" w:rsidRPr="00F650CC">
          <w:rPr>
            <w:rStyle w:val="Hyperlink"/>
            <w:noProof/>
            <w:lang w:eastAsia="zh-CN"/>
          </w:rPr>
          <w:t>Test the Link (Release)</w:t>
        </w:r>
        <w:r w:rsidR="00D06741">
          <w:rPr>
            <w:noProof/>
            <w:webHidden/>
          </w:rPr>
          <w:tab/>
        </w:r>
        <w:r w:rsidR="00D06741">
          <w:rPr>
            <w:noProof/>
            <w:webHidden/>
          </w:rPr>
          <w:fldChar w:fldCharType="begin"/>
        </w:r>
        <w:r w:rsidR="00D06741">
          <w:rPr>
            <w:noProof/>
            <w:webHidden/>
          </w:rPr>
          <w:instrText xml:space="preserve"> PAGEREF _Toc403410143 \h </w:instrText>
        </w:r>
        <w:r w:rsidR="00D06741">
          <w:rPr>
            <w:noProof/>
            <w:webHidden/>
          </w:rPr>
        </w:r>
        <w:r w:rsidR="00D06741">
          <w:rPr>
            <w:noProof/>
            <w:webHidden/>
          </w:rPr>
          <w:fldChar w:fldCharType="separate"/>
        </w:r>
        <w:r w:rsidR="00D06741">
          <w:rPr>
            <w:noProof/>
            <w:webHidden/>
          </w:rPr>
          <w:t>207</w:t>
        </w:r>
        <w:r w:rsidR="00D06741">
          <w:rPr>
            <w:noProof/>
            <w:webHidden/>
          </w:rPr>
          <w:fldChar w:fldCharType="end"/>
        </w:r>
      </w:hyperlink>
    </w:p>
    <w:p w14:paraId="27C2A477" w14:textId="77777777" w:rsidR="00D06741" w:rsidRDefault="00481F9A">
      <w:pPr>
        <w:pStyle w:val="TOC2"/>
        <w:rPr>
          <w:rFonts w:asciiTheme="minorHAnsi" w:hAnsiTheme="minorHAnsi" w:cstheme="minorBidi"/>
          <w:noProof/>
          <w:sz w:val="22"/>
          <w:szCs w:val="22"/>
        </w:rPr>
      </w:pPr>
      <w:hyperlink w:anchor="_Toc403410144" w:history="1">
        <w:r w:rsidR="00D06741" w:rsidRPr="00F650CC">
          <w:rPr>
            <w:rStyle w:val="Hyperlink"/>
            <w:noProof/>
          </w:rPr>
          <w:t>Setup HP SM-ALM Synchronizer</w:t>
        </w:r>
        <w:r w:rsidR="00D06741">
          <w:rPr>
            <w:noProof/>
            <w:webHidden/>
          </w:rPr>
          <w:tab/>
        </w:r>
        <w:r w:rsidR="00D06741">
          <w:rPr>
            <w:noProof/>
            <w:webHidden/>
          </w:rPr>
          <w:fldChar w:fldCharType="begin"/>
        </w:r>
        <w:r w:rsidR="00D06741">
          <w:rPr>
            <w:noProof/>
            <w:webHidden/>
          </w:rPr>
          <w:instrText xml:space="preserve"> PAGEREF _Toc403410144 \h </w:instrText>
        </w:r>
        <w:r w:rsidR="00D06741">
          <w:rPr>
            <w:noProof/>
            <w:webHidden/>
          </w:rPr>
        </w:r>
        <w:r w:rsidR="00D06741">
          <w:rPr>
            <w:noProof/>
            <w:webHidden/>
          </w:rPr>
          <w:fldChar w:fldCharType="separate"/>
        </w:r>
        <w:r w:rsidR="00D06741">
          <w:rPr>
            <w:noProof/>
            <w:webHidden/>
          </w:rPr>
          <w:t>209</w:t>
        </w:r>
        <w:r w:rsidR="00D06741">
          <w:rPr>
            <w:noProof/>
            <w:webHidden/>
          </w:rPr>
          <w:fldChar w:fldCharType="end"/>
        </w:r>
      </w:hyperlink>
    </w:p>
    <w:p w14:paraId="712C25B2" w14:textId="77777777" w:rsidR="00D06741" w:rsidRDefault="00481F9A">
      <w:pPr>
        <w:pStyle w:val="TOC3"/>
        <w:rPr>
          <w:rFonts w:asciiTheme="minorHAnsi" w:hAnsiTheme="minorHAnsi" w:cstheme="minorBidi"/>
          <w:noProof/>
          <w:sz w:val="22"/>
          <w:szCs w:val="22"/>
        </w:rPr>
      </w:pPr>
      <w:hyperlink w:anchor="_Toc403410145" w:history="1">
        <w:r w:rsidR="00D06741" w:rsidRPr="00F650CC">
          <w:rPr>
            <w:rStyle w:val="Hyperlink"/>
            <w:noProof/>
            <w:lang w:eastAsia="zh-CN"/>
          </w:rPr>
          <w:t>Install HP Synchronizer</w:t>
        </w:r>
        <w:r w:rsidR="00D06741">
          <w:rPr>
            <w:noProof/>
            <w:webHidden/>
          </w:rPr>
          <w:tab/>
        </w:r>
        <w:r w:rsidR="00D06741">
          <w:rPr>
            <w:noProof/>
            <w:webHidden/>
          </w:rPr>
          <w:fldChar w:fldCharType="begin"/>
        </w:r>
        <w:r w:rsidR="00D06741">
          <w:rPr>
            <w:noProof/>
            <w:webHidden/>
          </w:rPr>
          <w:instrText xml:space="preserve"> PAGEREF _Toc403410145 \h </w:instrText>
        </w:r>
        <w:r w:rsidR="00D06741">
          <w:rPr>
            <w:noProof/>
            <w:webHidden/>
          </w:rPr>
        </w:r>
        <w:r w:rsidR="00D06741">
          <w:rPr>
            <w:noProof/>
            <w:webHidden/>
          </w:rPr>
          <w:fldChar w:fldCharType="separate"/>
        </w:r>
        <w:r w:rsidR="00D06741">
          <w:rPr>
            <w:noProof/>
            <w:webHidden/>
          </w:rPr>
          <w:t>209</w:t>
        </w:r>
        <w:r w:rsidR="00D06741">
          <w:rPr>
            <w:noProof/>
            <w:webHidden/>
          </w:rPr>
          <w:fldChar w:fldCharType="end"/>
        </w:r>
      </w:hyperlink>
    </w:p>
    <w:p w14:paraId="45AF0DE8" w14:textId="77777777" w:rsidR="00D06741" w:rsidRDefault="00481F9A">
      <w:pPr>
        <w:pStyle w:val="TOC3"/>
        <w:rPr>
          <w:rFonts w:asciiTheme="minorHAnsi" w:hAnsiTheme="minorHAnsi" w:cstheme="minorBidi"/>
          <w:noProof/>
          <w:sz w:val="22"/>
          <w:szCs w:val="22"/>
        </w:rPr>
      </w:pPr>
      <w:hyperlink w:anchor="_Toc403410146" w:history="1">
        <w:r w:rsidR="00D06741" w:rsidRPr="00F650CC">
          <w:rPr>
            <w:rStyle w:val="Hyperlink"/>
            <w:noProof/>
            <w:highlight w:val="red"/>
            <w:lang w:eastAsia="zh-CN"/>
          </w:rPr>
          <w:t>Setting up HP SM-ALM Synchronizer</w:t>
        </w:r>
        <w:r w:rsidR="00D06741">
          <w:rPr>
            <w:noProof/>
            <w:webHidden/>
          </w:rPr>
          <w:tab/>
        </w:r>
        <w:r w:rsidR="00D06741">
          <w:rPr>
            <w:noProof/>
            <w:webHidden/>
          </w:rPr>
          <w:fldChar w:fldCharType="begin"/>
        </w:r>
        <w:r w:rsidR="00D06741">
          <w:rPr>
            <w:noProof/>
            <w:webHidden/>
          </w:rPr>
          <w:instrText xml:space="preserve"> PAGEREF _Toc403410146 \h </w:instrText>
        </w:r>
        <w:r w:rsidR="00D06741">
          <w:rPr>
            <w:noProof/>
            <w:webHidden/>
          </w:rPr>
        </w:r>
        <w:r w:rsidR="00D06741">
          <w:rPr>
            <w:noProof/>
            <w:webHidden/>
          </w:rPr>
          <w:fldChar w:fldCharType="separate"/>
        </w:r>
        <w:r w:rsidR="00D06741">
          <w:rPr>
            <w:noProof/>
            <w:webHidden/>
          </w:rPr>
          <w:t>209</w:t>
        </w:r>
        <w:r w:rsidR="00D06741">
          <w:rPr>
            <w:noProof/>
            <w:webHidden/>
          </w:rPr>
          <w:fldChar w:fldCharType="end"/>
        </w:r>
      </w:hyperlink>
    </w:p>
    <w:p w14:paraId="67B55B04" w14:textId="77777777" w:rsidR="00D06741" w:rsidRDefault="00481F9A">
      <w:pPr>
        <w:pStyle w:val="TOC3"/>
        <w:rPr>
          <w:rFonts w:asciiTheme="minorHAnsi" w:hAnsiTheme="minorHAnsi" w:cstheme="minorBidi"/>
          <w:noProof/>
          <w:sz w:val="22"/>
          <w:szCs w:val="22"/>
        </w:rPr>
      </w:pPr>
      <w:hyperlink w:anchor="_Toc403410147" w:history="1">
        <w:r w:rsidR="00D06741" w:rsidRPr="00F650CC">
          <w:rPr>
            <w:rStyle w:val="Hyperlink"/>
            <w:noProof/>
            <w:lang w:eastAsia="zh-CN"/>
          </w:rPr>
          <w:t>Creating link in Synchronizer</w:t>
        </w:r>
        <w:r w:rsidR="00D06741">
          <w:rPr>
            <w:noProof/>
            <w:webHidden/>
          </w:rPr>
          <w:tab/>
        </w:r>
        <w:r w:rsidR="00D06741">
          <w:rPr>
            <w:noProof/>
            <w:webHidden/>
          </w:rPr>
          <w:fldChar w:fldCharType="begin"/>
        </w:r>
        <w:r w:rsidR="00D06741">
          <w:rPr>
            <w:noProof/>
            <w:webHidden/>
          </w:rPr>
          <w:instrText xml:space="preserve"> PAGEREF _Toc403410147 \h </w:instrText>
        </w:r>
        <w:r w:rsidR="00D06741">
          <w:rPr>
            <w:noProof/>
            <w:webHidden/>
          </w:rPr>
        </w:r>
        <w:r w:rsidR="00D06741">
          <w:rPr>
            <w:noProof/>
            <w:webHidden/>
          </w:rPr>
          <w:fldChar w:fldCharType="separate"/>
        </w:r>
        <w:r w:rsidR="00D06741">
          <w:rPr>
            <w:noProof/>
            <w:webHidden/>
          </w:rPr>
          <w:t>210</w:t>
        </w:r>
        <w:r w:rsidR="00D06741">
          <w:rPr>
            <w:noProof/>
            <w:webHidden/>
          </w:rPr>
          <w:fldChar w:fldCharType="end"/>
        </w:r>
      </w:hyperlink>
    </w:p>
    <w:p w14:paraId="33718B36" w14:textId="77777777" w:rsidR="00D06741" w:rsidRDefault="00481F9A">
      <w:pPr>
        <w:pStyle w:val="TOC3"/>
        <w:rPr>
          <w:rFonts w:asciiTheme="minorHAnsi" w:hAnsiTheme="minorHAnsi" w:cstheme="minorBidi"/>
          <w:noProof/>
          <w:sz w:val="22"/>
          <w:szCs w:val="22"/>
        </w:rPr>
      </w:pPr>
      <w:hyperlink w:anchor="_Toc403410148" w:history="1">
        <w:r w:rsidR="00D06741" w:rsidRPr="00F650CC">
          <w:rPr>
            <w:rStyle w:val="Hyperlink"/>
            <w:noProof/>
            <w:lang w:eastAsia="zh-CN"/>
          </w:rPr>
          <w:t>Define Field mappings Synchronizer</w:t>
        </w:r>
        <w:r w:rsidR="00D06741">
          <w:rPr>
            <w:noProof/>
            <w:webHidden/>
          </w:rPr>
          <w:tab/>
        </w:r>
        <w:r w:rsidR="00D06741">
          <w:rPr>
            <w:noProof/>
            <w:webHidden/>
          </w:rPr>
          <w:fldChar w:fldCharType="begin"/>
        </w:r>
        <w:r w:rsidR="00D06741">
          <w:rPr>
            <w:noProof/>
            <w:webHidden/>
          </w:rPr>
          <w:instrText xml:space="preserve"> PAGEREF _Toc403410148 \h </w:instrText>
        </w:r>
        <w:r w:rsidR="00D06741">
          <w:rPr>
            <w:noProof/>
            <w:webHidden/>
          </w:rPr>
        </w:r>
        <w:r w:rsidR="00D06741">
          <w:rPr>
            <w:noProof/>
            <w:webHidden/>
          </w:rPr>
          <w:fldChar w:fldCharType="separate"/>
        </w:r>
        <w:r w:rsidR="00D06741">
          <w:rPr>
            <w:noProof/>
            <w:webHidden/>
          </w:rPr>
          <w:t>212</w:t>
        </w:r>
        <w:r w:rsidR="00D06741">
          <w:rPr>
            <w:noProof/>
            <w:webHidden/>
          </w:rPr>
          <w:fldChar w:fldCharType="end"/>
        </w:r>
      </w:hyperlink>
    </w:p>
    <w:p w14:paraId="25F65988" w14:textId="77777777" w:rsidR="00D06741" w:rsidRDefault="00481F9A">
      <w:pPr>
        <w:pStyle w:val="TOC3"/>
        <w:rPr>
          <w:rFonts w:asciiTheme="minorHAnsi" w:hAnsiTheme="minorHAnsi" w:cstheme="minorBidi"/>
          <w:noProof/>
          <w:sz w:val="22"/>
          <w:szCs w:val="22"/>
        </w:rPr>
      </w:pPr>
      <w:hyperlink w:anchor="_Toc403410149" w:history="1">
        <w:r w:rsidR="00D06741" w:rsidRPr="00F650CC">
          <w:rPr>
            <w:rStyle w:val="Hyperlink"/>
            <w:noProof/>
            <w:lang w:eastAsia="zh-CN"/>
          </w:rPr>
          <w:t>Test the Link in Synchronizer</w:t>
        </w:r>
        <w:r w:rsidR="00D06741">
          <w:rPr>
            <w:noProof/>
            <w:webHidden/>
          </w:rPr>
          <w:tab/>
        </w:r>
        <w:r w:rsidR="00D06741">
          <w:rPr>
            <w:noProof/>
            <w:webHidden/>
          </w:rPr>
          <w:fldChar w:fldCharType="begin"/>
        </w:r>
        <w:r w:rsidR="00D06741">
          <w:rPr>
            <w:noProof/>
            <w:webHidden/>
          </w:rPr>
          <w:instrText xml:space="preserve"> PAGEREF _Toc403410149 \h </w:instrText>
        </w:r>
        <w:r w:rsidR="00D06741">
          <w:rPr>
            <w:noProof/>
            <w:webHidden/>
          </w:rPr>
        </w:r>
        <w:r w:rsidR="00D06741">
          <w:rPr>
            <w:noProof/>
            <w:webHidden/>
          </w:rPr>
          <w:fldChar w:fldCharType="separate"/>
        </w:r>
        <w:r w:rsidR="00D06741">
          <w:rPr>
            <w:noProof/>
            <w:webHidden/>
          </w:rPr>
          <w:t>213</w:t>
        </w:r>
        <w:r w:rsidR="00D06741">
          <w:rPr>
            <w:noProof/>
            <w:webHidden/>
          </w:rPr>
          <w:fldChar w:fldCharType="end"/>
        </w:r>
      </w:hyperlink>
    </w:p>
    <w:p w14:paraId="76D571BF" w14:textId="77777777" w:rsidR="00D06741" w:rsidRDefault="00481F9A">
      <w:pPr>
        <w:pStyle w:val="TOC3"/>
        <w:rPr>
          <w:rFonts w:asciiTheme="minorHAnsi" w:hAnsiTheme="minorHAnsi" w:cstheme="minorBidi"/>
          <w:noProof/>
          <w:sz w:val="22"/>
          <w:szCs w:val="22"/>
        </w:rPr>
      </w:pPr>
      <w:hyperlink w:anchor="_Toc403410150" w:history="1">
        <w:r w:rsidR="00D06741" w:rsidRPr="00F650CC">
          <w:rPr>
            <w:rStyle w:val="Hyperlink"/>
            <w:noProof/>
            <w:lang w:eastAsia="zh-CN"/>
          </w:rPr>
          <w:t>Scheduling in Synchronizer</w:t>
        </w:r>
        <w:r w:rsidR="00D06741">
          <w:rPr>
            <w:noProof/>
            <w:webHidden/>
          </w:rPr>
          <w:tab/>
        </w:r>
        <w:r w:rsidR="00D06741">
          <w:rPr>
            <w:noProof/>
            <w:webHidden/>
          </w:rPr>
          <w:fldChar w:fldCharType="begin"/>
        </w:r>
        <w:r w:rsidR="00D06741">
          <w:rPr>
            <w:noProof/>
            <w:webHidden/>
          </w:rPr>
          <w:instrText xml:space="preserve"> PAGEREF _Toc403410150 \h </w:instrText>
        </w:r>
        <w:r w:rsidR="00D06741">
          <w:rPr>
            <w:noProof/>
            <w:webHidden/>
          </w:rPr>
        </w:r>
        <w:r w:rsidR="00D06741">
          <w:rPr>
            <w:noProof/>
            <w:webHidden/>
          </w:rPr>
          <w:fldChar w:fldCharType="separate"/>
        </w:r>
        <w:r w:rsidR="00D06741">
          <w:rPr>
            <w:noProof/>
            <w:webHidden/>
          </w:rPr>
          <w:t>215</w:t>
        </w:r>
        <w:r w:rsidR="00D06741">
          <w:rPr>
            <w:noProof/>
            <w:webHidden/>
          </w:rPr>
          <w:fldChar w:fldCharType="end"/>
        </w:r>
      </w:hyperlink>
    </w:p>
    <w:p w14:paraId="49C80696" w14:textId="77777777" w:rsidR="006B4FF7" w:rsidRPr="00550C91" w:rsidRDefault="001A1111" w:rsidP="00673FD0">
      <w:pPr>
        <w:pStyle w:val="Body"/>
        <w:sectPr w:rsidR="006B4FF7" w:rsidRPr="00550C91" w:rsidSect="00081FEC">
          <w:footerReference w:type="even" r:id="rId12"/>
          <w:footerReference w:type="first" r:id="rId13"/>
          <w:pgSz w:w="12240" w:h="15840" w:code="1"/>
          <w:pgMar w:top="1080" w:right="1080" w:bottom="1080" w:left="1080" w:header="475" w:footer="720" w:gutter="0"/>
          <w:cols w:space="720"/>
          <w:docGrid w:linePitch="360"/>
        </w:sectPr>
      </w:pPr>
      <w:r w:rsidRPr="00550C91">
        <w:rPr>
          <w:rFonts w:ascii="Futura Bk" w:hAnsi="Futura Bk"/>
          <w:color w:val="003399"/>
          <w:sz w:val="28"/>
          <w:szCs w:val="28"/>
        </w:rPr>
        <w:fldChar w:fldCharType="end"/>
      </w:r>
    </w:p>
    <w:bookmarkStart w:id="3" w:name="CTitle_Chapter_1_Title"/>
    <w:bookmarkStart w:id="4" w:name="_Toc403409984"/>
    <w:p w14:paraId="19B187CE" w14:textId="0C57BD63" w:rsidR="00C44D46" w:rsidRPr="00550C91" w:rsidRDefault="00550C91" w:rsidP="00E6737C">
      <w:pPr>
        <w:pStyle w:val="ChapterTitle"/>
        <w:numPr>
          <w:ilvl w:val="0"/>
          <w:numId w:val="0"/>
        </w:numPr>
        <w:ind w:left="270"/>
      </w:pPr>
      <w:r w:rsidRPr="00550C91">
        <w:rPr>
          <w:noProof/>
        </w:rPr>
        <w:lastRenderedPageBreak/>
        <mc:AlternateContent>
          <mc:Choice Requires="wps">
            <w:drawing>
              <wp:anchor distT="4294967291" distB="4294967291" distL="114300" distR="114300" simplePos="0" relativeHeight="251658240" behindDoc="0" locked="1" layoutInCell="1" allowOverlap="1" wp14:anchorId="3DF7C7BD" wp14:editId="60E1AF47">
                <wp:simplePos x="0" y="0"/>
                <wp:positionH relativeFrom="column">
                  <wp:posOffset>0</wp:posOffset>
                </wp:positionH>
                <wp:positionV relativeFrom="paragraph">
                  <wp:posOffset>-1</wp:posOffset>
                </wp:positionV>
                <wp:extent cx="6400800" cy="0"/>
                <wp:effectExtent l="0" t="57150" r="38100" b="57150"/>
                <wp:wrapNone/>
                <wp:docPr id="69"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14300">
                          <a:solidFill>
                            <a:srgbClr val="000000">
                              <a:alpha val="89803"/>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16ED3" id="Line 26" o:spid="_x0000_s1026" style="position:absolute;z-index:25165824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0" to="7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" strokeweight="9pt">
                <v:stroke opacity="58853f"/>
                <w10:anchorlock/>
              </v:line>
            </w:pict>
          </mc:Fallback>
        </mc:AlternateContent>
      </w:r>
      <w:bookmarkEnd w:id="3"/>
      <w:r w:rsidR="00E6737C" w:rsidRPr="00550C91">
        <w:t>Introduction</w:t>
      </w:r>
      <w:bookmarkEnd w:id="4"/>
    </w:p>
    <w:p w14:paraId="4AB39F1C" w14:textId="77777777" w:rsidR="004C1C47" w:rsidRPr="00550C91" w:rsidRDefault="00F9388E" w:rsidP="004C1C47">
      <w:pPr>
        <w:pStyle w:val="Body"/>
        <w:ind w:left="2160"/>
      </w:pPr>
      <w:r w:rsidRPr="00464B19">
        <w:rPr>
          <w:highlight w:val="red"/>
        </w:rPr>
        <w:t>[Introduction]</w:t>
      </w:r>
    </w:p>
    <w:p w14:paraId="67EBD4A1" w14:textId="77777777" w:rsidR="00C44D46" w:rsidRPr="00550C91" w:rsidRDefault="00C44D46" w:rsidP="00FF1A79">
      <w:pPr>
        <w:pStyle w:val="Body"/>
      </w:pPr>
    </w:p>
    <w:p w14:paraId="5D490E10" w14:textId="77777777" w:rsidR="00A84D1C" w:rsidRPr="00550C91" w:rsidRDefault="00A84D1C">
      <w:pPr>
        <w:spacing w:before="0" w:after="0"/>
        <w:rPr>
          <w:sz w:val="36"/>
          <w:szCs w:val="36"/>
        </w:rPr>
      </w:pPr>
      <w:bookmarkStart w:id="5" w:name="_Toc352337904"/>
      <w:r w:rsidRPr="00550C91">
        <w:br w:type="page"/>
      </w:r>
    </w:p>
    <w:p w14:paraId="56AD5307" w14:textId="77777777" w:rsidR="00C44D46" w:rsidRPr="00550C91" w:rsidRDefault="00E6737C" w:rsidP="00C44D46">
      <w:pPr>
        <w:pStyle w:val="Head1Anywhere"/>
      </w:pPr>
      <w:bookmarkStart w:id="6" w:name="_Toc403409985"/>
      <w:r w:rsidRPr="00CD76C0">
        <w:lastRenderedPageBreak/>
        <w:t>System requirements</w:t>
      </w:r>
      <w:bookmarkEnd w:id="5"/>
      <w:bookmarkEnd w:id="6"/>
    </w:p>
    <w:p w14:paraId="52571DDE" w14:textId="77777777" w:rsidR="00E6737C" w:rsidRPr="00550C91" w:rsidRDefault="00E6737C" w:rsidP="00E6737C">
      <w:pPr>
        <w:pStyle w:val="h2Head2"/>
      </w:pPr>
      <w:bookmarkStart w:id="7" w:name="_Toc328991834"/>
      <w:bookmarkStart w:id="8" w:name="_Toc329690950"/>
      <w:bookmarkStart w:id="9" w:name="_Toc329855499"/>
      <w:bookmarkStart w:id="10" w:name="_Toc352337905"/>
      <w:bookmarkStart w:id="11" w:name="_Toc403409986"/>
      <w:r w:rsidRPr="00CD76C0">
        <w:t>Software components</w:t>
      </w:r>
      <w:bookmarkEnd w:id="7"/>
      <w:bookmarkEnd w:id="8"/>
      <w:bookmarkEnd w:id="9"/>
      <w:bookmarkEnd w:id="10"/>
      <w:bookmarkEnd w:id="11"/>
    </w:p>
    <w:p w14:paraId="73219DD2" w14:textId="77777777" w:rsidR="00E6737C" w:rsidRPr="00550C91" w:rsidRDefault="00E6737C" w:rsidP="00E6737C">
      <w:pPr>
        <w:pStyle w:val="Body"/>
      </w:pPr>
      <w:bookmarkStart w:id="12" w:name="_Toc55112898"/>
      <w:r w:rsidRPr="00550C91">
        <w:t xml:space="preserve">The following table shows the major components and version requirement to use this implementation. </w:t>
      </w:r>
    </w:p>
    <w:p w14:paraId="6BB068C3" w14:textId="77777777" w:rsidR="00E6737C" w:rsidRPr="00550C91" w:rsidRDefault="00E6737C" w:rsidP="00E6737C">
      <w:pPr>
        <w:pStyle w:val="ttiTableTitleInColumn"/>
      </w:pPr>
      <w:r w:rsidRPr="00550C91">
        <w:t xml:space="preserve">Table </w:t>
      </w:r>
      <w:r w:rsidR="001A1111" w:rsidRPr="00550C91">
        <w:fldChar w:fldCharType="begin"/>
      </w:r>
      <w:r w:rsidRPr="00550C91">
        <w:instrText xml:space="preserve"> SEQ Table \* ARABIC </w:instrText>
      </w:r>
      <w:r w:rsidR="001A1111" w:rsidRPr="00550C91">
        <w:fldChar w:fldCharType="separate"/>
      </w:r>
      <w:r w:rsidR="00975F84" w:rsidRPr="00550C91">
        <w:rPr>
          <w:noProof/>
        </w:rPr>
        <w:t>1</w:t>
      </w:r>
      <w:r w:rsidR="001A1111" w:rsidRPr="00550C91">
        <w:rPr>
          <w:noProof/>
        </w:rPr>
        <w:fldChar w:fldCharType="end"/>
      </w:r>
      <w:r w:rsidRPr="00550C91">
        <w:t xml:space="preserve">: Major software components required </w:t>
      </w:r>
    </w:p>
    <w:tbl>
      <w:tblPr>
        <w:tblpPr w:leftFromText="180" w:rightFromText="180" w:vertAnchor="text" w:tblpX="1500" w:tblpY="1"/>
        <w:tblOverlap w:val="never"/>
        <w:tblW w:w="4221" w:type="pct"/>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2070"/>
        <w:gridCol w:w="3858"/>
        <w:gridCol w:w="2582"/>
      </w:tblGrid>
      <w:tr w:rsidR="00945D87" w:rsidRPr="00550C91" w14:paraId="268E19E9" w14:textId="77777777" w:rsidTr="00B71696">
        <w:trPr>
          <w:trHeight w:val="232"/>
        </w:trPr>
        <w:tc>
          <w:tcPr>
            <w:tcW w:w="3483" w:type="pct"/>
            <w:gridSpan w:val="2"/>
            <w:shd w:val="clear" w:color="auto" w:fill="auto"/>
            <w:vAlign w:val="center"/>
          </w:tcPr>
          <w:p w14:paraId="69AFFB32" w14:textId="77777777" w:rsidR="00E6737C" w:rsidRPr="00550C91" w:rsidRDefault="00E6737C" w:rsidP="00C279F5">
            <w:pPr>
              <w:pStyle w:val="thTableHeading"/>
            </w:pPr>
            <w:r w:rsidRPr="00550C91">
              <w:t>Component</w:t>
            </w:r>
          </w:p>
        </w:tc>
        <w:tc>
          <w:tcPr>
            <w:tcW w:w="1517" w:type="pct"/>
            <w:shd w:val="clear" w:color="auto" w:fill="auto"/>
            <w:vAlign w:val="center"/>
          </w:tcPr>
          <w:p w14:paraId="1F449ED5" w14:textId="77777777" w:rsidR="00E6737C" w:rsidRPr="00550C91" w:rsidRDefault="00E6737C" w:rsidP="00C279F5">
            <w:pPr>
              <w:pStyle w:val="thTableHeading"/>
            </w:pPr>
            <w:r w:rsidRPr="00550C91">
              <w:t>Version</w:t>
            </w:r>
          </w:p>
        </w:tc>
      </w:tr>
      <w:tr w:rsidR="00ED1619" w:rsidRPr="00550C91" w14:paraId="36978E48" w14:textId="77777777" w:rsidTr="00B71696">
        <w:trPr>
          <w:trHeight w:val="232"/>
        </w:trPr>
        <w:tc>
          <w:tcPr>
            <w:tcW w:w="3483" w:type="pct"/>
            <w:gridSpan w:val="2"/>
            <w:shd w:val="clear" w:color="auto" w:fill="auto"/>
            <w:vAlign w:val="center"/>
          </w:tcPr>
          <w:p w14:paraId="3BC023F5" w14:textId="71C8126A" w:rsidR="00ED1619" w:rsidRPr="00ED1619" w:rsidRDefault="00ED1619" w:rsidP="00ED1619">
            <w:pPr>
              <w:pStyle w:val="thTableHeading"/>
              <w:rPr>
                <w:b w:val="0"/>
                <w:u w:val="single"/>
              </w:rPr>
            </w:pPr>
            <w:r w:rsidRPr="00ED1619">
              <w:rPr>
                <w:b w:val="0"/>
                <w:u w:val="single"/>
              </w:rPr>
              <w:t>Hewlett-Packard:</w:t>
            </w:r>
          </w:p>
        </w:tc>
        <w:tc>
          <w:tcPr>
            <w:tcW w:w="1517" w:type="pct"/>
            <w:shd w:val="clear" w:color="auto" w:fill="auto"/>
            <w:vAlign w:val="center"/>
          </w:tcPr>
          <w:p w14:paraId="55303CC1" w14:textId="77777777" w:rsidR="00ED1619" w:rsidRPr="00550C91" w:rsidRDefault="00ED1619" w:rsidP="00C279F5">
            <w:pPr>
              <w:pStyle w:val="thTableHeading"/>
            </w:pPr>
          </w:p>
        </w:tc>
      </w:tr>
      <w:tr w:rsidR="00800BD5" w:rsidRPr="00550C91" w14:paraId="6E0374DA" w14:textId="77777777" w:rsidTr="00B71696">
        <w:trPr>
          <w:trHeight w:val="252"/>
        </w:trPr>
        <w:tc>
          <w:tcPr>
            <w:tcW w:w="3483" w:type="pct"/>
            <w:gridSpan w:val="2"/>
            <w:shd w:val="clear" w:color="auto" w:fill="auto"/>
          </w:tcPr>
          <w:p w14:paraId="3484D2E4" w14:textId="77777777" w:rsidR="00C279F5" w:rsidRPr="00CD76C0" w:rsidRDefault="00C279F5" w:rsidP="00C279F5">
            <w:pPr>
              <w:pStyle w:val="tboTableBody"/>
            </w:pPr>
            <w:r w:rsidRPr="00CD76C0">
              <w:t>HP Operations Orchestration (HP OO)</w:t>
            </w:r>
          </w:p>
        </w:tc>
        <w:tc>
          <w:tcPr>
            <w:tcW w:w="1517" w:type="pct"/>
            <w:shd w:val="clear" w:color="auto" w:fill="auto"/>
          </w:tcPr>
          <w:p w14:paraId="669B4719" w14:textId="13642CCA" w:rsidR="00C279F5" w:rsidRPr="00CD76C0" w:rsidRDefault="003932E4" w:rsidP="007965E7">
            <w:pPr>
              <w:pStyle w:val="HPTableBody8pt"/>
              <w:rPr>
                <w:sz w:val="20"/>
              </w:rPr>
            </w:pPr>
            <w:r w:rsidRPr="00CD76C0">
              <w:rPr>
                <w:sz w:val="20"/>
              </w:rPr>
              <w:t>10.10</w:t>
            </w:r>
          </w:p>
        </w:tc>
      </w:tr>
      <w:tr w:rsidR="003932E4" w:rsidRPr="00550C91" w14:paraId="285CABAE" w14:textId="77777777" w:rsidTr="00B71696">
        <w:trPr>
          <w:trHeight w:val="252"/>
        </w:trPr>
        <w:tc>
          <w:tcPr>
            <w:tcW w:w="1216" w:type="pct"/>
            <w:shd w:val="clear" w:color="auto" w:fill="auto"/>
          </w:tcPr>
          <w:p w14:paraId="06B60B6F" w14:textId="5FB87384" w:rsidR="003932E4" w:rsidRPr="00CD76C0" w:rsidRDefault="003932E4" w:rsidP="003932E4">
            <w:pPr>
              <w:pStyle w:val="tboTableBody"/>
            </w:pPr>
            <w:r w:rsidRPr="00CD76C0">
              <w:t>HP OO Content Packs</w:t>
            </w:r>
          </w:p>
        </w:tc>
        <w:tc>
          <w:tcPr>
            <w:tcW w:w="2267" w:type="pct"/>
            <w:shd w:val="clear" w:color="auto" w:fill="auto"/>
          </w:tcPr>
          <w:p w14:paraId="10E15C72" w14:textId="6D2B73BB" w:rsidR="003932E4" w:rsidRPr="00CD76C0" w:rsidRDefault="007965E7" w:rsidP="003932E4">
            <w:pPr>
              <w:pStyle w:val="tboTableBody"/>
            </w:pPr>
            <w:r w:rsidRPr="00CD76C0">
              <w:t>Virtualization</w:t>
            </w:r>
          </w:p>
        </w:tc>
        <w:tc>
          <w:tcPr>
            <w:tcW w:w="1517" w:type="pct"/>
            <w:shd w:val="clear" w:color="auto" w:fill="auto"/>
          </w:tcPr>
          <w:p w14:paraId="30A440F4" w14:textId="667FBEAC" w:rsidR="003932E4" w:rsidRPr="00CD76C0" w:rsidRDefault="007965E7" w:rsidP="007965E7">
            <w:pPr>
              <w:pStyle w:val="tboTableBody"/>
            </w:pPr>
            <w:r w:rsidRPr="00CD76C0">
              <w:t>1.1.0</w:t>
            </w:r>
          </w:p>
        </w:tc>
      </w:tr>
      <w:tr w:rsidR="003932E4" w:rsidRPr="00550C91" w14:paraId="5B807005" w14:textId="77777777" w:rsidTr="00B71696">
        <w:trPr>
          <w:trHeight w:val="252"/>
        </w:trPr>
        <w:tc>
          <w:tcPr>
            <w:tcW w:w="1216" w:type="pct"/>
            <w:shd w:val="clear" w:color="auto" w:fill="auto"/>
          </w:tcPr>
          <w:p w14:paraId="0633004A" w14:textId="77777777" w:rsidR="003932E4" w:rsidRPr="00CD76C0" w:rsidRDefault="003932E4" w:rsidP="003932E4">
            <w:pPr>
              <w:pStyle w:val="tboTableBody"/>
            </w:pPr>
          </w:p>
        </w:tc>
        <w:tc>
          <w:tcPr>
            <w:tcW w:w="2267" w:type="pct"/>
            <w:shd w:val="clear" w:color="auto" w:fill="auto"/>
          </w:tcPr>
          <w:p w14:paraId="6D9ED4B2" w14:textId="57C0C0B2" w:rsidR="003932E4" w:rsidRPr="00CD76C0" w:rsidRDefault="007965E7" w:rsidP="003932E4">
            <w:pPr>
              <w:pStyle w:val="tboTableBody"/>
            </w:pPr>
            <w:r w:rsidRPr="00CD76C0">
              <w:t>SM</w:t>
            </w:r>
          </w:p>
        </w:tc>
        <w:tc>
          <w:tcPr>
            <w:tcW w:w="1517" w:type="pct"/>
            <w:shd w:val="clear" w:color="auto" w:fill="auto"/>
          </w:tcPr>
          <w:p w14:paraId="0152AB40" w14:textId="6BF5D4C3" w:rsidR="003932E4" w:rsidRPr="00CD76C0" w:rsidRDefault="003932E4" w:rsidP="007965E7">
            <w:pPr>
              <w:pStyle w:val="tboTableBody"/>
            </w:pPr>
            <w:r w:rsidRPr="00CD76C0">
              <w:t>1.</w:t>
            </w:r>
            <w:r w:rsidR="007965E7" w:rsidRPr="00CD76C0">
              <w:t>0.1</w:t>
            </w:r>
          </w:p>
        </w:tc>
      </w:tr>
      <w:tr w:rsidR="007965E7" w:rsidRPr="00550C91" w14:paraId="3084A2BD" w14:textId="77777777" w:rsidTr="00B71696">
        <w:trPr>
          <w:trHeight w:val="252"/>
        </w:trPr>
        <w:tc>
          <w:tcPr>
            <w:tcW w:w="1216" w:type="pct"/>
            <w:shd w:val="clear" w:color="auto" w:fill="auto"/>
          </w:tcPr>
          <w:p w14:paraId="7744859B" w14:textId="77777777" w:rsidR="007965E7" w:rsidRPr="00CD76C0" w:rsidRDefault="007965E7" w:rsidP="003932E4">
            <w:pPr>
              <w:pStyle w:val="tboTableBody"/>
            </w:pPr>
          </w:p>
        </w:tc>
        <w:tc>
          <w:tcPr>
            <w:tcW w:w="2267" w:type="pct"/>
            <w:shd w:val="clear" w:color="auto" w:fill="auto"/>
          </w:tcPr>
          <w:p w14:paraId="1AC67902" w14:textId="30FEC364" w:rsidR="007965E7" w:rsidRPr="00CD76C0" w:rsidRDefault="007965E7" w:rsidP="003932E4">
            <w:pPr>
              <w:pStyle w:val="tboTableBody"/>
            </w:pPr>
            <w:r w:rsidRPr="00CD76C0">
              <w:t>HP Solutions</w:t>
            </w:r>
          </w:p>
        </w:tc>
        <w:tc>
          <w:tcPr>
            <w:tcW w:w="1517" w:type="pct"/>
            <w:shd w:val="clear" w:color="auto" w:fill="auto"/>
          </w:tcPr>
          <w:p w14:paraId="4B1CF234" w14:textId="389AB1F7" w:rsidR="007965E7" w:rsidRPr="00CD76C0" w:rsidRDefault="007965E7" w:rsidP="007965E7">
            <w:pPr>
              <w:pStyle w:val="tboTableBody"/>
            </w:pPr>
            <w:r w:rsidRPr="00CD76C0">
              <w:t>1.1.2</w:t>
            </w:r>
          </w:p>
        </w:tc>
      </w:tr>
      <w:tr w:rsidR="007965E7" w:rsidRPr="00550C91" w14:paraId="7681A1C0" w14:textId="77777777" w:rsidTr="00B71696">
        <w:trPr>
          <w:trHeight w:val="252"/>
        </w:trPr>
        <w:tc>
          <w:tcPr>
            <w:tcW w:w="1216" w:type="pct"/>
            <w:shd w:val="clear" w:color="auto" w:fill="auto"/>
          </w:tcPr>
          <w:p w14:paraId="7D5DD36A" w14:textId="77777777" w:rsidR="007965E7" w:rsidRPr="00CD76C0" w:rsidRDefault="007965E7" w:rsidP="003932E4">
            <w:pPr>
              <w:pStyle w:val="tboTableBody"/>
            </w:pPr>
          </w:p>
        </w:tc>
        <w:tc>
          <w:tcPr>
            <w:tcW w:w="2267" w:type="pct"/>
            <w:shd w:val="clear" w:color="auto" w:fill="auto"/>
          </w:tcPr>
          <w:p w14:paraId="138493D4" w14:textId="4F16F179" w:rsidR="007965E7" w:rsidRPr="00CD76C0" w:rsidRDefault="007965E7" w:rsidP="003932E4">
            <w:pPr>
              <w:pStyle w:val="tboTableBody"/>
            </w:pPr>
            <w:r w:rsidRPr="00CD76C0">
              <w:t>Cloud</w:t>
            </w:r>
          </w:p>
        </w:tc>
        <w:tc>
          <w:tcPr>
            <w:tcW w:w="1517" w:type="pct"/>
            <w:shd w:val="clear" w:color="auto" w:fill="auto"/>
          </w:tcPr>
          <w:p w14:paraId="6027EB7A" w14:textId="3E3A9F93" w:rsidR="007965E7" w:rsidRPr="00CD76C0" w:rsidRDefault="007965E7" w:rsidP="007965E7">
            <w:pPr>
              <w:pStyle w:val="tboTableBody"/>
            </w:pPr>
            <w:r w:rsidRPr="00CD76C0">
              <w:t>1.1.0</w:t>
            </w:r>
          </w:p>
        </w:tc>
      </w:tr>
      <w:tr w:rsidR="007965E7" w:rsidRPr="00550C91" w14:paraId="3D070AEF" w14:textId="77777777" w:rsidTr="00B71696">
        <w:trPr>
          <w:trHeight w:val="252"/>
        </w:trPr>
        <w:tc>
          <w:tcPr>
            <w:tcW w:w="1216" w:type="pct"/>
            <w:shd w:val="clear" w:color="auto" w:fill="auto"/>
          </w:tcPr>
          <w:p w14:paraId="79A7D16B" w14:textId="77777777" w:rsidR="007965E7" w:rsidRPr="00CD76C0" w:rsidRDefault="007965E7" w:rsidP="003932E4">
            <w:pPr>
              <w:pStyle w:val="tboTableBody"/>
            </w:pPr>
          </w:p>
        </w:tc>
        <w:tc>
          <w:tcPr>
            <w:tcW w:w="2267" w:type="pct"/>
            <w:shd w:val="clear" w:color="auto" w:fill="auto"/>
          </w:tcPr>
          <w:p w14:paraId="3619DD6D" w14:textId="061BDA08" w:rsidR="007965E7" w:rsidRPr="00CD76C0" w:rsidRDefault="007965E7" w:rsidP="003932E4">
            <w:pPr>
              <w:pStyle w:val="tboTableBody"/>
            </w:pPr>
            <w:r w:rsidRPr="00CD76C0">
              <w:t>Base</w:t>
            </w:r>
          </w:p>
        </w:tc>
        <w:tc>
          <w:tcPr>
            <w:tcW w:w="1517" w:type="pct"/>
            <w:shd w:val="clear" w:color="auto" w:fill="auto"/>
          </w:tcPr>
          <w:p w14:paraId="19506A34" w14:textId="75880C77" w:rsidR="007965E7" w:rsidRPr="00CD76C0" w:rsidRDefault="007965E7" w:rsidP="007965E7">
            <w:pPr>
              <w:pStyle w:val="tboTableBody"/>
            </w:pPr>
            <w:r w:rsidRPr="00CD76C0">
              <w:t>1.1.1</w:t>
            </w:r>
          </w:p>
        </w:tc>
      </w:tr>
      <w:tr w:rsidR="007965E7" w:rsidRPr="00550C91" w14:paraId="10EB1EF3" w14:textId="77777777" w:rsidTr="00B71696">
        <w:trPr>
          <w:trHeight w:val="252"/>
        </w:trPr>
        <w:tc>
          <w:tcPr>
            <w:tcW w:w="1216" w:type="pct"/>
            <w:shd w:val="clear" w:color="auto" w:fill="auto"/>
          </w:tcPr>
          <w:p w14:paraId="13E32ACD" w14:textId="77777777" w:rsidR="007965E7" w:rsidRPr="00CD76C0" w:rsidRDefault="007965E7" w:rsidP="003932E4">
            <w:pPr>
              <w:pStyle w:val="tboTableBody"/>
            </w:pPr>
          </w:p>
        </w:tc>
        <w:tc>
          <w:tcPr>
            <w:tcW w:w="2267" w:type="pct"/>
            <w:shd w:val="clear" w:color="auto" w:fill="auto"/>
          </w:tcPr>
          <w:p w14:paraId="0CEDABB4" w14:textId="53529BC7" w:rsidR="007965E7" w:rsidRPr="00CD76C0" w:rsidRDefault="007965E7" w:rsidP="003932E4">
            <w:pPr>
              <w:pStyle w:val="tboTableBody"/>
            </w:pPr>
            <w:r w:rsidRPr="00CD76C0">
              <w:t>SA</w:t>
            </w:r>
          </w:p>
        </w:tc>
        <w:tc>
          <w:tcPr>
            <w:tcW w:w="1517" w:type="pct"/>
            <w:shd w:val="clear" w:color="auto" w:fill="auto"/>
          </w:tcPr>
          <w:p w14:paraId="14E0D8D5" w14:textId="232EF058" w:rsidR="007965E7" w:rsidRPr="00CD76C0" w:rsidRDefault="007965E7" w:rsidP="007965E7">
            <w:pPr>
              <w:pStyle w:val="tboTableBody"/>
            </w:pPr>
            <w:r w:rsidRPr="00CD76C0">
              <w:t>1.0.2</w:t>
            </w:r>
          </w:p>
        </w:tc>
      </w:tr>
      <w:tr w:rsidR="007965E7" w:rsidRPr="00550C91" w14:paraId="74BF6A28" w14:textId="77777777" w:rsidTr="00B71696">
        <w:trPr>
          <w:trHeight w:val="252"/>
        </w:trPr>
        <w:tc>
          <w:tcPr>
            <w:tcW w:w="1216" w:type="pct"/>
            <w:shd w:val="clear" w:color="auto" w:fill="auto"/>
          </w:tcPr>
          <w:p w14:paraId="2B80DE52" w14:textId="77777777" w:rsidR="007965E7" w:rsidRPr="00CD76C0" w:rsidRDefault="007965E7" w:rsidP="003932E4">
            <w:pPr>
              <w:pStyle w:val="tboTableBody"/>
            </w:pPr>
          </w:p>
        </w:tc>
        <w:tc>
          <w:tcPr>
            <w:tcW w:w="2267" w:type="pct"/>
            <w:shd w:val="clear" w:color="auto" w:fill="auto"/>
          </w:tcPr>
          <w:p w14:paraId="09DDC908" w14:textId="08FDC3E2" w:rsidR="007965E7" w:rsidRPr="00CD76C0" w:rsidRDefault="007965E7" w:rsidP="003932E4">
            <w:pPr>
              <w:pStyle w:val="tboTableBody"/>
            </w:pPr>
            <w:r w:rsidRPr="00CD76C0">
              <w:t>CSA</w:t>
            </w:r>
          </w:p>
        </w:tc>
        <w:tc>
          <w:tcPr>
            <w:tcW w:w="1517" w:type="pct"/>
            <w:shd w:val="clear" w:color="auto" w:fill="auto"/>
          </w:tcPr>
          <w:p w14:paraId="1C75F832" w14:textId="0A50679B" w:rsidR="007965E7" w:rsidRPr="00CD76C0" w:rsidRDefault="007965E7" w:rsidP="007965E7">
            <w:pPr>
              <w:pStyle w:val="tboTableBody"/>
            </w:pPr>
            <w:r w:rsidRPr="00CD76C0">
              <w:t>4.10.0000</w:t>
            </w:r>
          </w:p>
        </w:tc>
      </w:tr>
      <w:tr w:rsidR="007965E7" w:rsidRPr="00550C91" w14:paraId="3102A58C" w14:textId="77777777" w:rsidTr="00B71696">
        <w:trPr>
          <w:trHeight w:val="252"/>
        </w:trPr>
        <w:tc>
          <w:tcPr>
            <w:tcW w:w="1216" w:type="pct"/>
            <w:shd w:val="clear" w:color="auto" w:fill="auto"/>
          </w:tcPr>
          <w:p w14:paraId="4C624BBB" w14:textId="77777777" w:rsidR="007965E7" w:rsidRPr="00CD76C0" w:rsidRDefault="007965E7" w:rsidP="003932E4">
            <w:pPr>
              <w:pStyle w:val="tboTableBody"/>
            </w:pPr>
          </w:p>
        </w:tc>
        <w:tc>
          <w:tcPr>
            <w:tcW w:w="2267" w:type="pct"/>
            <w:shd w:val="clear" w:color="auto" w:fill="auto"/>
          </w:tcPr>
          <w:p w14:paraId="7200103C" w14:textId="51272676" w:rsidR="007965E7" w:rsidRPr="00CD76C0" w:rsidRDefault="007965E7" w:rsidP="003932E4">
            <w:pPr>
              <w:pStyle w:val="tboTableBody"/>
            </w:pPr>
            <w:r w:rsidRPr="00CD76C0">
              <w:t>HP_DevOps</w:t>
            </w:r>
          </w:p>
        </w:tc>
        <w:tc>
          <w:tcPr>
            <w:tcW w:w="1517" w:type="pct"/>
            <w:shd w:val="clear" w:color="auto" w:fill="auto"/>
          </w:tcPr>
          <w:p w14:paraId="077BBCB2" w14:textId="65FB4B9D" w:rsidR="007965E7" w:rsidRPr="00CD76C0" w:rsidRDefault="007965E7" w:rsidP="007965E7">
            <w:pPr>
              <w:pStyle w:val="tboTableBody"/>
            </w:pPr>
            <w:r w:rsidRPr="00CD76C0">
              <w:t>1.0.2</w:t>
            </w:r>
          </w:p>
        </w:tc>
      </w:tr>
      <w:tr w:rsidR="00D65C9A" w:rsidRPr="00550C91" w14:paraId="77315D08" w14:textId="77777777" w:rsidTr="00B71696">
        <w:trPr>
          <w:trHeight w:val="252"/>
        </w:trPr>
        <w:tc>
          <w:tcPr>
            <w:tcW w:w="3483" w:type="pct"/>
            <w:gridSpan w:val="2"/>
            <w:shd w:val="clear" w:color="auto" w:fill="auto"/>
          </w:tcPr>
          <w:p w14:paraId="15A6C92E" w14:textId="77777777" w:rsidR="00D65C9A" w:rsidRPr="00CD76C0" w:rsidRDefault="00D65C9A" w:rsidP="00D65C9A">
            <w:pPr>
              <w:pStyle w:val="tboTableBody"/>
            </w:pPr>
            <w:r w:rsidRPr="00CD76C0">
              <w:t>HP Cloud Service Automation(CSA)</w:t>
            </w:r>
          </w:p>
        </w:tc>
        <w:tc>
          <w:tcPr>
            <w:tcW w:w="1517" w:type="pct"/>
            <w:shd w:val="clear" w:color="auto" w:fill="auto"/>
          </w:tcPr>
          <w:p w14:paraId="3A80B876" w14:textId="3848C149" w:rsidR="00D65C9A" w:rsidRPr="00CD76C0" w:rsidRDefault="00D65C9A" w:rsidP="001C7D65">
            <w:pPr>
              <w:pStyle w:val="tboTableBody"/>
            </w:pPr>
            <w:r w:rsidRPr="00CD76C0">
              <w:t>4.</w:t>
            </w:r>
            <w:r w:rsidR="001C7D65" w:rsidRPr="00CD76C0">
              <w:t>1</w:t>
            </w:r>
          </w:p>
        </w:tc>
      </w:tr>
      <w:tr w:rsidR="00800BD5" w:rsidRPr="00550C91" w14:paraId="4D480D12" w14:textId="77777777" w:rsidTr="00B71696">
        <w:trPr>
          <w:trHeight w:val="252"/>
        </w:trPr>
        <w:tc>
          <w:tcPr>
            <w:tcW w:w="3483" w:type="pct"/>
            <w:gridSpan w:val="2"/>
            <w:shd w:val="clear" w:color="auto" w:fill="auto"/>
          </w:tcPr>
          <w:p w14:paraId="3BCAF7C3" w14:textId="5F8A915B" w:rsidR="00C279F5" w:rsidRPr="00CD76C0" w:rsidRDefault="00C279F5" w:rsidP="00C279F5">
            <w:pPr>
              <w:pStyle w:val="tboTableBody"/>
            </w:pPr>
            <w:r w:rsidRPr="00CD76C0">
              <w:t>HP Application Lifecycle Management</w:t>
            </w:r>
            <w:r w:rsidR="00DB7A6C" w:rsidRPr="00CD76C0">
              <w:t xml:space="preserve"> (HP ALM)</w:t>
            </w:r>
          </w:p>
        </w:tc>
        <w:tc>
          <w:tcPr>
            <w:tcW w:w="1517" w:type="pct"/>
            <w:shd w:val="clear" w:color="auto" w:fill="auto"/>
          </w:tcPr>
          <w:p w14:paraId="748FD76B" w14:textId="77777777" w:rsidR="00C279F5" w:rsidRPr="00CD76C0" w:rsidRDefault="000D5BAB" w:rsidP="00721BCD">
            <w:pPr>
              <w:pStyle w:val="tboTableBody"/>
            </w:pPr>
            <w:r w:rsidRPr="00CD76C0">
              <w:t>12.00</w:t>
            </w:r>
          </w:p>
        </w:tc>
      </w:tr>
      <w:tr w:rsidR="00952B36" w:rsidRPr="00550C91" w14:paraId="5FE999B8" w14:textId="77777777" w:rsidTr="00B71696">
        <w:trPr>
          <w:trHeight w:val="252"/>
        </w:trPr>
        <w:tc>
          <w:tcPr>
            <w:tcW w:w="3483" w:type="pct"/>
            <w:gridSpan w:val="2"/>
            <w:shd w:val="clear" w:color="auto" w:fill="auto"/>
          </w:tcPr>
          <w:p w14:paraId="602A4647" w14:textId="68052C51" w:rsidR="00952B36" w:rsidRPr="00CD76C0" w:rsidRDefault="00952B36" w:rsidP="00C279F5">
            <w:pPr>
              <w:pStyle w:val="tboTableBody"/>
            </w:pPr>
            <w:r w:rsidRPr="00CD76C0">
              <w:t>HP Performance Ceter</w:t>
            </w:r>
            <w:r w:rsidR="00DB7A6C" w:rsidRPr="00CD76C0">
              <w:t xml:space="preserve"> </w:t>
            </w:r>
            <w:r w:rsidR="003A20D4" w:rsidRPr="00CD76C0">
              <w:t xml:space="preserve">Server </w:t>
            </w:r>
            <w:r w:rsidR="00DB7A6C" w:rsidRPr="00CD76C0">
              <w:t>(HP PC</w:t>
            </w:r>
            <w:r w:rsidR="003A20D4" w:rsidRPr="00CD76C0">
              <w:t>S</w:t>
            </w:r>
            <w:r w:rsidR="00DB7A6C" w:rsidRPr="00CD76C0">
              <w:t>)</w:t>
            </w:r>
          </w:p>
        </w:tc>
        <w:tc>
          <w:tcPr>
            <w:tcW w:w="1517" w:type="pct"/>
            <w:shd w:val="clear" w:color="auto" w:fill="auto"/>
          </w:tcPr>
          <w:p w14:paraId="50D6EA5C" w14:textId="77777777" w:rsidR="00952B36" w:rsidRPr="00CD76C0" w:rsidRDefault="00952B36" w:rsidP="00721BCD">
            <w:pPr>
              <w:pStyle w:val="tboTableBody"/>
            </w:pPr>
            <w:r w:rsidRPr="00CD76C0">
              <w:t>12.00</w:t>
            </w:r>
          </w:p>
        </w:tc>
      </w:tr>
      <w:tr w:rsidR="003A20D4" w:rsidRPr="00550C91" w14:paraId="143233F7" w14:textId="77777777" w:rsidTr="00B71696">
        <w:trPr>
          <w:trHeight w:val="252"/>
        </w:trPr>
        <w:tc>
          <w:tcPr>
            <w:tcW w:w="3483" w:type="pct"/>
            <w:gridSpan w:val="2"/>
            <w:shd w:val="clear" w:color="auto" w:fill="auto"/>
          </w:tcPr>
          <w:p w14:paraId="64B21C7C" w14:textId="286D4F08" w:rsidR="003A20D4" w:rsidRPr="00CD76C0" w:rsidRDefault="003A20D4" w:rsidP="003A20D4">
            <w:pPr>
              <w:pStyle w:val="tboTableBody"/>
            </w:pPr>
            <w:r w:rsidRPr="00CD76C0">
              <w:t>HP Performance Ceter Host (HP PCH)</w:t>
            </w:r>
          </w:p>
        </w:tc>
        <w:tc>
          <w:tcPr>
            <w:tcW w:w="1517" w:type="pct"/>
            <w:shd w:val="clear" w:color="auto" w:fill="auto"/>
          </w:tcPr>
          <w:p w14:paraId="1FFBA694" w14:textId="047DBDA7" w:rsidR="003A20D4" w:rsidRPr="00CD76C0" w:rsidRDefault="003A20D4" w:rsidP="00721BCD">
            <w:pPr>
              <w:pStyle w:val="tboTableBody"/>
            </w:pPr>
            <w:r w:rsidRPr="00CD76C0">
              <w:t>12.00</w:t>
            </w:r>
          </w:p>
        </w:tc>
      </w:tr>
      <w:tr w:rsidR="00185962" w:rsidRPr="00550C91" w14:paraId="1D2A8EAF" w14:textId="77777777" w:rsidTr="00B71696">
        <w:trPr>
          <w:trHeight w:val="252"/>
        </w:trPr>
        <w:tc>
          <w:tcPr>
            <w:tcW w:w="3483" w:type="pct"/>
            <w:gridSpan w:val="2"/>
            <w:shd w:val="clear" w:color="auto" w:fill="auto"/>
          </w:tcPr>
          <w:p w14:paraId="1FBB20EE" w14:textId="48C30636" w:rsidR="00185962" w:rsidRPr="00CD76C0" w:rsidRDefault="00185962" w:rsidP="00C279F5">
            <w:pPr>
              <w:pStyle w:val="tboTableBody"/>
            </w:pPr>
            <w:r w:rsidRPr="00CD76C0">
              <w:t xml:space="preserve">HP </w:t>
            </w:r>
            <w:r w:rsidR="00D75723" w:rsidRPr="00CD76C0">
              <w:t xml:space="preserve">Agile Manager (HP </w:t>
            </w:r>
            <w:r w:rsidRPr="00CD76C0">
              <w:t>AGM</w:t>
            </w:r>
            <w:r w:rsidR="00D75723" w:rsidRPr="00CD76C0">
              <w:t>)</w:t>
            </w:r>
          </w:p>
        </w:tc>
        <w:tc>
          <w:tcPr>
            <w:tcW w:w="1517" w:type="pct"/>
            <w:shd w:val="clear" w:color="auto" w:fill="auto"/>
          </w:tcPr>
          <w:p w14:paraId="68EB1251" w14:textId="3A9833B7" w:rsidR="00185962" w:rsidRPr="00CD76C0" w:rsidRDefault="00DB7A6C" w:rsidP="00721BCD">
            <w:pPr>
              <w:pStyle w:val="tboTableBody"/>
            </w:pPr>
            <w:r w:rsidRPr="00CD76C0">
              <w:t>2.10-97-OP</w:t>
            </w:r>
          </w:p>
        </w:tc>
      </w:tr>
      <w:tr w:rsidR="00584AD0" w:rsidRPr="00550C91" w14:paraId="153E0401" w14:textId="77777777" w:rsidTr="00B71696">
        <w:trPr>
          <w:trHeight w:val="252"/>
        </w:trPr>
        <w:tc>
          <w:tcPr>
            <w:tcW w:w="3483" w:type="pct"/>
            <w:gridSpan w:val="2"/>
            <w:shd w:val="clear" w:color="auto" w:fill="auto"/>
          </w:tcPr>
          <w:p w14:paraId="04B0A093" w14:textId="77777777" w:rsidR="00584AD0" w:rsidRPr="00CD76C0" w:rsidRDefault="00584AD0" w:rsidP="00C279F5">
            <w:pPr>
              <w:pStyle w:val="tboTableBody"/>
            </w:pPr>
            <w:r w:rsidRPr="00CD76C0">
              <w:t>HP ALM-SM Synchronizer</w:t>
            </w:r>
          </w:p>
        </w:tc>
        <w:tc>
          <w:tcPr>
            <w:tcW w:w="1517" w:type="pct"/>
            <w:shd w:val="clear" w:color="auto" w:fill="auto"/>
          </w:tcPr>
          <w:p w14:paraId="070CE872" w14:textId="77777777" w:rsidR="00584AD0" w:rsidRPr="00CD76C0" w:rsidRDefault="00584AD0" w:rsidP="000D5BAB">
            <w:pPr>
              <w:pStyle w:val="tboTableBody"/>
            </w:pPr>
            <w:r w:rsidRPr="00CD76C0">
              <w:t>1.</w:t>
            </w:r>
            <w:r w:rsidR="000D5BAB" w:rsidRPr="00CD76C0">
              <w:t>60</w:t>
            </w:r>
            <w:r w:rsidRPr="00CD76C0">
              <w:t>.0.</w:t>
            </w:r>
            <w:r w:rsidR="000D5BAB" w:rsidRPr="00CD76C0">
              <w:t>1227</w:t>
            </w:r>
          </w:p>
        </w:tc>
      </w:tr>
      <w:tr w:rsidR="00584AD0" w:rsidRPr="00550C91" w14:paraId="223BCD2E" w14:textId="77777777" w:rsidTr="00B71696">
        <w:trPr>
          <w:trHeight w:val="252"/>
        </w:trPr>
        <w:tc>
          <w:tcPr>
            <w:tcW w:w="3483" w:type="pct"/>
            <w:gridSpan w:val="2"/>
            <w:shd w:val="clear" w:color="auto" w:fill="auto"/>
          </w:tcPr>
          <w:p w14:paraId="072C62BF" w14:textId="77777777" w:rsidR="00584AD0" w:rsidRPr="00CD76C0" w:rsidRDefault="00584AD0" w:rsidP="00C279F5">
            <w:pPr>
              <w:pStyle w:val="tboTableBody"/>
            </w:pPr>
            <w:r w:rsidRPr="00CD76C0">
              <w:t>HP ALM-AGM  Synchronizer</w:t>
            </w:r>
          </w:p>
        </w:tc>
        <w:tc>
          <w:tcPr>
            <w:tcW w:w="1517" w:type="pct"/>
            <w:shd w:val="clear" w:color="auto" w:fill="auto"/>
          </w:tcPr>
          <w:p w14:paraId="4CD4FEB2" w14:textId="047EF141" w:rsidR="00584AD0" w:rsidRPr="00CD76C0" w:rsidRDefault="000D5BAB" w:rsidP="00B35EBF">
            <w:pPr>
              <w:pStyle w:val="tboTableBody"/>
            </w:pPr>
            <w:r w:rsidRPr="00CD76C0">
              <w:t>0.5</w:t>
            </w:r>
            <w:r w:rsidR="00B35EBF" w:rsidRPr="00CD76C0">
              <w:t>4</w:t>
            </w:r>
            <w:r w:rsidRPr="00CD76C0">
              <w:t>.0.18</w:t>
            </w:r>
            <w:r w:rsidR="00B35EBF" w:rsidRPr="00CD76C0">
              <w:t>9</w:t>
            </w:r>
          </w:p>
        </w:tc>
      </w:tr>
      <w:tr w:rsidR="00584683" w:rsidRPr="00DC0611" w14:paraId="578ACD41" w14:textId="77777777" w:rsidTr="00ED1619">
        <w:trPr>
          <w:trHeight w:val="252"/>
        </w:trPr>
        <w:tc>
          <w:tcPr>
            <w:tcW w:w="3483" w:type="pct"/>
            <w:gridSpan w:val="2"/>
            <w:shd w:val="clear" w:color="auto" w:fill="auto"/>
          </w:tcPr>
          <w:p w14:paraId="649DE9E2" w14:textId="77777777" w:rsidR="00584683" w:rsidRPr="00CD76C0" w:rsidRDefault="00584683" w:rsidP="00584683">
            <w:pPr>
              <w:pStyle w:val="tboTableBody"/>
            </w:pPr>
            <w:r w:rsidRPr="00CD76C0">
              <w:t>HP Unified Functional Testing (HP UFT)</w:t>
            </w:r>
          </w:p>
        </w:tc>
        <w:tc>
          <w:tcPr>
            <w:tcW w:w="1517" w:type="pct"/>
            <w:shd w:val="clear" w:color="auto" w:fill="auto"/>
          </w:tcPr>
          <w:p w14:paraId="19226509" w14:textId="77777777" w:rsidR="00584683" w:rsidRPr="00CD76C0" w:rsidRDefault="00584683" w:rsidP="00584683">
            <w:pPr>
              <w:pStyle w:val="tboTableBody"/>
            </w:pPr>
            <w:r w:rsidRPr="00CD76C0">
              <w:t>12.01</w:t>
            </w:r>
          </w:p>
        </w:tc>
      </w:tr>
      <w:tr w:rsidR="00584683" w:rsidRPr="0081066A" w14:paraId="7342024E" w14:textId="77777777" w:rsidTr="00ED1619">
        <w:trPr>
          <w:trHeight w:val="252"/>
        </w:trPr>
        <w:tc>
          <w:tcPr>
            <w:tcW w:w="3483" w:type="pct"/>
            <w:gridSpan w:val="2"/>
            <w:shd w:val="clear" w:color="auto" w:fill="auto"/>
          </w:tcPr>
          <w:p w14:paraId="02F11F4B" w14:textId="77777777" w:rsidR="00584683" w:rsidRPr="00CD76C0" w:rsidRDefault="00584683" w:rsidP="00584683">
            <w:pPr>
              <w:pStyle w:val="tboTableBody"/>
            </w:pPr>
            <w:r w:rsidRPr="00CD76C0">
              <w:t>HP SiteScope (HP SS)</w:t>
            </w:r>
          </w:p>
        </w:tc>
        <w:tc>
          <w:tcPr>
            <w:tcW w:w="1517" w:type="pct"/>
            <w:shd w:val="clear" w:color="auto" w:fill="auto"/>
          </w:tcPr>
          <w:p w14:paraId="774A2A34" w14:textId="77777777" w:rsidR="00584683" w:rsidRPr="00CD76C0" w:rsidRDefault="00584683" w:rsidP="00584683">
            <w:pPr>
              <w:pStyle w:val="tboTableBody"/>
            </w:pPr>
            <w:r w:rsidRPr="00CD76C0">
              <w:t>11.20</w:t>
            </w:r>
          </w:p>
        </w:tc>
      </w:tr>
      <w:tr w:rsidR="00110060" w:rsidRPr="0081066A" w14:paraId="597070E6" w14:textId="77777777" w:rsidTr="00ED1619">
        <w:trPr>
          <w:trHeight w:val="252"/>
        </w:trPr>
        <w:tc>
          <w:tcPr>
            <w:tcW w:w="3483" w:type="pct"/>
            <w:gridSpan w:val="2"/>
            <w:shd w:val="clear" w:color="auto" w:fill="auto"/>
          </w:tcPr>
          <w:p w14:paraId="33B84B3E" w14:textId="4EF69E18" w:rsidR="00110060" w:rsidRPr="00CD76C0" w:rsidRDefault="00110060" w:rsidP="00584683">
            <w:pPr>
              <w:pStyle w:val="tboTableBody"/>
            </w:pPr>
            <w:r w:rsidRPr="00CD76C0">
              <w:t>HP Universal CMDB (HP UCMDB)</w:t>
            </w:r>
          </w:p>
        </w:tc>
        <w:tc>
          <w:tcPr>
            <w:tcW w:w="1517" w:type="pct"/>
            <w:shd w:val="clear" w:color="auto" w:fill="auto"/>
          </w:tcPr>
          <w:p w14:paraId="402B5534" w14:textId="661BD7E2" w:rsidR="00110060" w:rsidRPr="00CD76C0" w:rsidRDefault="00110060" w:rsidP="00584683">
            <w:pPr>
              <w:pStyle w:val="tboTableBody"/>
            </w:pPr>
            <w:r w:rsidRPr="00CD76C0">
              <w:t>9.05</w:t>
            </w:r>
          </w:p>
        </w:tc>
      </w:tr>
      <w:tr w:rsidR="009D607C" w:rsidRPr="0081066A" w14:paraId="73FE8656" w14:textId="77777777" w:rsidTr="00ED1619">
        <w:trPr>
          <w:trHeight w:val="252"/>
        </w:trPr>
        <w:tc>
          <w:tcPr>
            <w:tcW w:w="3483" w:type="pct"/>
            <w:gridSpan w:val="2"/>
            <w:shd w:val="clear" w:color="auto" w:fill="auto"/>
          </w:tcPr>
          <w:p w14:paraId="5C918338" w14:textId="61788632" w:rsidR="009D607C" w:rsidRPr="00CD76C0" w:rsidRDefault="009D607C" w:rsidP="009D607C">
            <w:pPr>
              <w:pStyle w:val="tboTableBody"/>
            </w:pPr>
            <w:r w:rsidRPr="00CD76C0">
              <w:t>HP Data Flow Probe (HP UCMDB DFP)</w:t>
            </w:r>
          </w:p>
        </w:tc>
        <w:tc>
          <w:tcPr>
            <w:tcW w:w="1517" w:type="pct"/>
            <w:shd w:val="clear" w:color="auto" w:fill="auto"/>
          </w:tcPr>
          <w:p w14:paraId="5563E2BE" w14:textId="1D22F75E" w:rsidR="009D607C" w:rsidRPr="00CD76C0" w:rsidRDefault="009D607C" w:rsidP="00584683">
            <w:pPr>
              <w:pStyle w:val="tboTableBody"/>
            </w:pPr>
            <w:r w:rsidRPr="00CD76C0">
              <w:t>9.05</w:t>
            </w:r>
          </w:p>
        </w:tc>
      </w:tr>
      <w:tr w:rsidR="00584683" w:rsidRPr="00B71696" w14:paraId="7F00FC2C" w14:textId="77777777" w:rsidTr="00ED1619">
        <w:trPr>
          <w:trHeight w:val="252"/>
        </w:trPr>
        <w:tc>
          <w:tcPr>
            <w:tcW w:w="3483" w:type="pct"/>
            <w:gridSpan w:val="2"/>
            <w:shd w:val="clear" w:color="auto" w:fill="auto"/>
          </w:tcPr>
          <w:p w14:paraId="465F4D04" w14:textId="77777777" w:rsidR="00584683" w:rsidRPr="00CD76C0" w:rsidRDefault="00584683" w:rsidP="00584683">
            <w:pPr>
              <w:pStyle w:val="tboTableBody"/>
            </w:pPr>
            <w:r w:rsidRPr="00CD76C0">
              <w:t>HP Service Manager (HP SM)</w:t>
            </w:r>
          </w:p>
        </w:tc>
        <w:tc>
          <w:tcPr>
            <w:tcW w:w="1517" w:type="pct"/>
            <w:shd w:val="clear" w:color="auto" w:fill="auto"/>
          </w:tcPr>
          <w:p w14:paraId="511A74D5" w14:textId="77777777" w:rsidR="00584683" w:rsidRPr="00CD76C0" w:rsidRDefault="00584683" w:rsidP="00584683">
            <w:pPr>
              <w:pStyle w:val="tboTableBody"/>
            </w:pPr>
            <w:r w:rsidRPr="00CD76C0">
              <w:t>9.30.201</w:t>
            </w:r>
          </w:p>
        </w:tc>
      </w:tr>
      <w:tr w:rsidR="00584683" w:rsidRPr="00DB7A6C" w14:paraId="2C237FAA" w14:textId="77777777" w:rsidTr="00ED1619">
        <w:trPr>
          <w:trHeight w:val="252"/>
        </w:trPr>
        <w:tc>
          <w:tcPr>
            <w:tcW w:w="1216" w:type="pct"/>
            <w:shd w:val="clear" w:color="auto" w:fill="auto"/>
          </w:tcPr>
          <w:p w14:paraId="63D71A4B" w14:textId="77777777" w:rsidR="00584683" w:rsidRPr="00CD76C0" w:rsidRDefault="00584683" w:rsidP="00584683">
            <w:pPr>
              <w:pStyle w:val="tboTableBody"/>
            </w:pPr>
            <w:r w:rsidRPr="00CD76C0">
              <w:lastRenderedPageBreak/>
              <w:t>HP SM Content Pathes</w:t>
            </w:r>
          </w:p>
        </w:tc>
        <w:tc>
          <w:tcPr>
            <w:tcW w:w="2267" w:type="pct"/>
            <w:shd w:val="clear" w:color="auto" w:fill="auto"/>
          </w:tcPr>
          <w:p w14:paraId="4E18A841" w14:textId="77777777" w:rsidR="00584683" w:rsidRPr="00CD76C0" w:rsidRDefault="00584683" w:rsidP="00584683">
            <w:pPr>
              <w:pStyle w:val="tboTableBody"/>
            </w:pPr>
            <w:r w:rsidRPr="00CD76C0">
              <w:t>Process Designer</w:t>
            </w:r>
          </w:p>
        </w:tc>
        <w:tc>
          <w:tcPr>
            <w:tcW w:w="1517" w:type="pct"/>
            <w:shd w:val="clear" w:color="auto" w:fill="auto"/>
          </w:tcPr>
          <w:p w14:paraId="22FBACDE" w14:textId="77777777" w:rsidR="00584683" w:rsidRPr="00CD76C0" w:rsidRDefault="00584683" w:rsidP="00584683">
            <w:pPr>
              <w:pStyle w:val="tboTableBody"/>
            </w:pPr>
            <w:r w:rsidRPr="00CD76C0">
              <w:t>9.30.027</w:t>
            </w:r>
          </w:p>
        </w:tc>
      </w:tr>
      <w:tr w:rsidR="00584683" w:rsidRPr="00DB7A6C" w14:paraId="7DC08BA5" w14:textId="77777777" w:rsidTr="00ED1619">
        <w:trPr>
          <w:trHeight w:val="252"/>
        </w:trPr>
        <w:tc>
          <w:tcPr>
            <w:tcW w:w="1216" w:type="pct"/>
            <w:shd w:val="clear" w:color="auto" w:fill="auto"/>
          </w:tcPr>
          <w:p w14:paraId="68E56D61" w14:textId="77777777" w:rsidR="00584683" w:rsidRPr="00CD76C0" w:rsidRDefault="00584683" w:rsidP="00584683">
            <w:pPr>
              <w:pStyle w:val="tboTableBody"/>
            </w:pPr>
          </w:p>
        </w:tc>
        <w:tc>
          <w:tcPr>
            <w:tcW w:w="2267" w:type="pct"/>
            <w:shd w:val="clear" w:color="auto" w:fill="auto"/>
          </w:tcPr>
          <w:p w14:paraId="44A20D29" w14:textId="77777777" w:rsidR="00584683" w:rsidRPr="00CD76C0" w:rsidRDefault="00584683" w:rsidP="00584683">
            <w:pPr>
              <w:pStyle w:val="tboTableBody"/>
            </w:pPr>
            <w:r w:rsidRPr="00CD76C0">
              <w:t>UCMDB Integration</w:t>
            </w:r>
          </w:p>
        </w:tc>
        <w:tc>
          <w:tcPr>
            <w:tcW w:w="1517" w:type="pct"/>
            <w:shd w:val="clear" w:color="auto" w:fill="auto"/>
          </w:tcPr>
          <w:p w14:paraId="17DFBF74" w14:textId="77777777" w:rsidR="00584683" w:rsidRPr="00CD76C0" w:rsidRDefault="00584683" w:rsidP="00584683">
            <w:pPr>
              <w:pStyle w:val="tboTableBody"/>
            </w:pPr>
            <w:r w:rsidRPr="00CD76C0">
              <w:t>9.30.0</w:t>
            </w:r>
          </w:p>
        </w:tc>
      </w:tr>
      <w:tr w:rsidR="00584683" w:rsidRPr="00550C91" w14:paraId="6B0F5C45" w14:textId="77777777" w:rsidTr="00B71696">
        <w:trPr>
          <w:trHeight w:val="252"/>
        </w:trPr>
        <w:tc>
          <w:tcPr>
            <w:tcW w:w="3483" w:type="pct"/>
            <w:gridSpan w:val="2"/>
            <w:shd w:val="clear" w:color="auto" w:fill="auto"/>
          </w:tcPr>
          <w:p w14:paraId="778553AC" w14:textId="307FB99C" w:rsidR="00584683" w:rsidRPr="00CD76C0" w:rsidRDefault="00584683" w:rsidP="00C279F5">
            <w:pPr>
              <w:pStyle w:val="tboTableBody"/>
            </w:pPr>
            <w:r w:rsidRPr="00CD76C0">
              <w:t>HP Service Virtualization (HP SV)</w:t>
            </w:r>
          </w:p>
        </w:tc>
        <w:tc>
          <w:tcPr>
            <w:tcW w:w="1517" w:type="pct"/>
            <w:shd w:val="clear" w:color="auto" w:fill="auto"/>
          </w:tcPr>
          <w:p w14:paraId="50E7E37F" w14:textId="5DAC9AC0" w:rsidR="00584683" w:rsidRPr="00CD76C0" w:rsidRDefault="00584683" w:rsidP="00B35EBF">
            <w:pPr>
              <w:pStyle w:val="tboTableBody"/>
            </w:pPr>
            <w:r w:rsidRPr="00CD76C0">
              <w:t>3.60</w:t>
            </w:r>
          </w:p>
        </w:tc>
      </w:tr>
      <w:tr w:rsidR="00584683" w:rsidRPr="00550C91" w14:paraId="064BD6EA" w14:textId="77777777" w:rsidTr="00B71696">
        <w:trPr>
          <w:trHeight w:val="252"/>
        </w:trPr>
        <w:tc>
          <w:tcPr>
            <w:tcW w:w="3483" w:type="pct"/>
            <w:gridSpan w:val="2"/>
            <w:shd w:val="clear" w:color="auto" w:fill="auto"/>
          </w:tcPr>
          <w:p w14:paraId="0154096B" w14:textId="25356821" w:rsidR="00584683" w:rsidRPr="00CD76C0" w:rsidRDefault="00584683" w:rsidP="00C279F5">
            <w:pPr>
              <w:pStyle w:val="tboTableBody"/>
            </w:pPr>
            <w:r w:rsidRPr="00CD76C0">
              <w:t>HP Service Virtualization Designer (HP SVD)</w:t>
            </w:r>
          </w:p>
        </w:tc>
        <w:tc>
          <w:tcPr>
            <w:tcW w:w="1517" w:type="pct"/>
            <w:shd w:val="clear" w:color="auto" w:fill="auto"/>
          </w:tcPr>
          <w:p w14:paraId="0FFA0984" w14:textId="6F1FAAA9" w:rsidR="00584683" w:rsidRPr="00CD76C0" w:rsidRDefault="00ED1619" w:rsidP="00B35EBF">
            <w:pPr>
              <w:pStyle w:val="tboTableBody"/>
            </w:pPr>
            <w:r w:rsidRPr="00CD76C0">
              <w:t>3.60</w:t>
            </w:r>
          </w:p>
        </w:tc>
      </w:tr>
      <w:tr w:rsidR="00584683" w:rsidRPr="00550C91" w14:paraId="40CC762E" w14:textId="77777777" w:rsidTr="00B71696">
        <w:trPr>
          <w:trHeight w:val="252"/>
        </w:trPr>
        <w:tc>
          <w:tcPr>
            <w:tcW w:w="3483" w:type="pct"/>
            <w:gridSpan w:val="2"/>
            <w:shd w:val="clear" w:color="auto" w:fill="auto"/>
          </w:tcPr>
          <w:p w14:paraId="6F58A913" w14:textId="3B14D6D2" w:rsidR="00584683" w:rsidRPr="00CD76C0" w:rsidRDefault="00584683" w:rsidP="00C279F5">
            <w:pPr>
              <w:pStyle w:val="tboTableBody"/>
            </w:pPr>
            <w:r w:rsidRPr="00CD76C0">
              <w:t>HP Network Virtualization (HP NV)</w:t>
            </w:r>
          </w:p>
        </w:tc>
        <w:tc>
          <w:tcPr>
            <w:tcW w:w="1517" w:type="pct"/>
            <w:shd w:val="clear" w:color="auto" w:fill="auto"/>
          </w:tcPr>
          <w:p w14:paraId="375B3351" w14:textId="34A8BCC2" w:rsidR="00584683" w:rsidRPr="00CD76C0" w:rsidRDefault="00584683" w:rsidP="00B35EBF">
            <w:pPr>
              <w:pStyle w:val="tboTableBody"/>
            </w:pPr>
            <w:r w:rsidRPr="00CD76C0">
              <w:t>8.5 SP1</w:t>
            </w:r>
          </w:p>
        </w:tc>
      </w:tr>
      <w:tr w:rsidR="00D13DC2" w:rsidRPr="00550C91" w14:paraId="030245FD" w14:textId="77777777" w:rsidTr="00B71696">
        <w:trPr>
          <w:trHeight w:val="252"/>
        </w:trPr>
        <w:tc>
          <w:tcPr>
            <w:tcW w:w="3483" w:type="pct"/>
            <w:gridSpan w:val="2"/>
            <w:shd w:val="clear" w:color="auto" w:fill="auto"/>
          </w:tcPr>
          <w:p w14:paraId="43E1095A" w14:textId="3FC8D5A3" w:rsidR="00D13DC2" w:rsidRPr="00DC0611" w:rsidRDefault="00D13DC2" w:rsidP="00C279F5">
            <w:pPr>
              <w:pStyle w:val="tboTableBody"/>
              <w:rPr>
                <w:highlight w:val="yellow"/>
              </w:rPr>
            </w:pPr>
          </w:p>
        </w:tc>
        <w:tc>
          <w:tcPr>
            <w:tcW w:w="1517" w:type="pct"/>
            <w:shd w:val="clear" w:color="auto" w:fill="auto"/>
          </w:tcPr>
          <w:p w14:paraId="2B309CF6" w14:textId="2467CB47" w:rsidR="00D13DC2" w:rsidRPr="00DC0611" w:rsidRDefault="00D13DC2" w:rsidP="0081066A">
            <w:pPr>
              <w:pStyle w:val="tboTableBody"/>
              <w:rPr>
                <w:highlight w:val="yellow"/>
              </w:rPr>
            </w:pPr>
          </w:p>
        </w:tc>
      </w:tr>
      <w:tr w:rsidR="003E3D06" w:rsidRPr="00550C91" w14:paraId="50B3EC56" w14:textId="77777777" w:rsidTr="00B71696">
        <w:trPr>
          <w:trHeight w:val="252"/>
        </w:trPr>
        <w:tc>
          <w:tcPr>
            <w:tcW w:w="3483" w:type="pct"/>
            <w:gridSpan w:val="2"/>
            <w:shd w:val="clear" w:color="auto" w:fill="auto"/>
          </w:tcPr>
          <w:p w14:paraId="6EBBA25F" w14:textId="16B8A1EA" w:rsidR="003E3D06" w:rsidRPr="00ED1619" w:rsidRDefault="00ED1619" w:rsidP="00D13DC2">
            <w:pPr>
              <w:pStyle w:val="tboTableBody"/>
              <w:rPr>
                <w:highlight w:val="yellow"/>
                <w:u w:val="single"/>
              </w:rPr>
            </w:pPr>
            <w:r w:rsidRPr="00ED1619">
              <w:rPr>
                <w:u w:val="single"/>
              </w:rPr>
              <w:t>Microsoft:</w:t>
            </w:r>
          </w:p>
        </w:tc>
        <w:tc>
          <w:tcPr>
            <w:tcW w:w="1517" w:type="pct"/>
            <w:shd w:val="clear" w:color="auto" w:fill="auto"/>
          </w:tcPr>
          <w:p w14:paraId="2F50FAD8" w14:textId="15F5B9F0" w:rsidR="003E3D06" w:rsidRPr="0081066A" w:rsidRDefault="003E3D06" w:rsidP="00721BCD">
            <w:pPr>
              <w:pStyle w:val="tboTableBody"/>
              <w:rPr>
                <w:highlight w:val="yellow"/>
              </w:rPr>
            </w:pPr>
          </w:p>
        </w:tc>
      </w:tr>
      <w:tr w:rsidR="0081066A" w:rsidRPr="00550C91" w14:paraId="3EF4677E" w14:textId="77777777" w:rsidTr="00B71696">
        <w:trPr>
          <w:trHeight w:val="252"/>
        </w:trPr>
        <w:tc>
          <w:tcPr>
            <w:tcW w:w="3483" w:type="pct"/>
            <w:gridSpan w:val="2"/>
            <w:shd w:val="clear" w:color="auto" w:fill="auto"/>
          </w:tcPr>
          <w:p w14:paraId="0DEAF564" w14:textId="4ADD7985" w:rsidR="0081066A" w:rsidRPr="00CD76C0" w:rsidRDefault="00437C70" w:rsidP="0081066A">
            <w:pPr>
              <w:pStyle w:val="tboTableBody"/>
            </w:pPr>
            <w:r w:rsidRPr="00CD76C0">
              <w:t xml:space="preserve">Microsoft </w:t>
            </w:r>
            <w:r w:rsidR="00AA031E" w:rsidRPr="00CD76C0">
              <w:t>Team Foundation Server (MS TFS)</w:t>
            </w:r>
          </w:p>
        </w:tc>
        <w:tc>
          <w:tcPr>
            <w:tcW w:w="1517" w:type="pct"/>
            <w:shd w:val="clear" w:color="auto" w:fill="auto"/>
          </w:tcPr>
          <w:p w14:paraId="09D4ACC3" w14:textId="58116EC8" w:rsidR="0081066A" w:rsidRPr="00CD76C0" w:rsidRDefault="008C7AB1" w:rsidP="0081066A">
            <w:pPr>
              <w:pStyle w:val="tboTableBody"/>
            </w:pPr>
            <w:r w:rsidRPr="00CD76C0">
              <w:t>2012, update 4</w:t>
            </w:r>
          </w:p>
        </w:tc>
      </w:tr>
      <w:tr w:rsidR="00437C70" w:rsidRPr="00550C91" w14:paraId="58866A76" w14:textId="77777777" w:rsidTr="00B71696">
        <w:trPr>
          <w:trHeight w:val="252"/>
        </w:trPr>
        <w:tc>
          <w:tcPr>
            <w:tcW w:w="3483" w:type="pct"/>
            <w:gridSpan w:val="2"/>
            <w:shd w:val="clear" w:color="auto" w:fill="auto"/>
          </w:tcPr>
          <w:p w14:paraId="5A13D3FE" w14:textId="4CB3ABF7" w:rsidR="00437C70" w:rsidRPr="00CD76C0" w:rsidRDefault="00437C70" w:rsidP="002C31D5">
            <w:pPr>
              <w:pStyle w:val="tboTableBody"/>
            </w:pPr>
            <w:r w:rsidRPr="00CD76C0">
              <w:t>Microsoft Team Explorer (MS T</w:t>
            </w:r>
            <w:r w:rsidR="002C31D5" w:rsidRPr="00CD76C0">
              <w:t>F</w:t>
            </w:r>
            <w:r w:rsidRPr="00CD76C0">
              <w:t>)</w:t>
            </w:r>
          </w:p>
        </w:tc>
        <w:tc>
          <w:tcPr>
            <w:tcW w:w="1517" w:type="pct"/>
            <w:shd w:val="clear" w:color="auto" w:fill="auto"/>
          </w:tcPr>
          <w:p w14:paraId="45B8AB0A" w14:textId="653215B6" w:rsidR="00437C70" w:rsidRPr="00CD76C0" w:rsidRDefault="00437C70" w:rsidP="0081066A">
            <w:pPr>
              <w:pStyle w:val="tboTableBody"/>
            </w:pPr>
            <w:r w:rsidRPr="00CD76C0">
              <w:t>2012, update 4</w:t>
            </w:r>
          </w:p>
        </w:tc>
      </w:tr>
      <w:tr w:rsidR="00DC6160" w:rsidRPr="00550C91" w14:paraId="413C6B99" w14:textId="77777777" w:rsidTr="00B71696">
        <w:trPr>
          <w:trHeight w:val="252"/>
        </w:trPr>
        <w:tc>
          <w:tcPr>
            <w:tcW w:w="3483" w:type="pct"/>
            <w:gridSpan w:val="2"/>
            <w:shd w:val="clear" w:color="auto" w:fill="auto"/>
          </w:tcPr>
          <w:p w14:paraId="63B3C68D" w14:textId="10DC7E8A" w:rsidR="00DC6160" w:rsidRPr="00CD76C0" w:rsidRDefault="00DC6160" w:rsidP="0081066A">
            <w:pPr>
              <w:pStyle w:val="tboTableBody"/>
            </w:pPr>
            <w:r w:rsidRPr="00CD76C0">
              <w:t>Microsoft Web Deployment Tool (MS WDT)</w:t>
            </w:r>
          </w:p>
        </w:tc>
        <w:tc>
          <w:tcPr>
            <w:tcW w:w="1517" w:type="pct"/>
            <w:shd w:val="clear" w:color="auto" w:fill="auto"/>
          </w:tcPr>
          <w:p w14:paraId="02D50563" w14:textId="75EF3FE2" w:rsidR="00DC6160" w:rsidRPr="00CD76C0" w:rsidRDefault="00DC6160" w:rsidP="0081066A">
            <w:pPr>
              <w:pStyle w:val="tboTableBody"/>
            </w:pPr>
            <w:r w:rsidRPr="00CD76C0">
              <w:t>3.0</w:t>
            </w:r>
          </w:p>
        </w:tc>
      </w:tr>
      <w:tr w:rsidR="007C204F" w:rsidRPr="00550C91" w14:paraId="57256CD2" w14:textId="77777777" w:rsidTr="00B71696">
        <w:trPr>
          <w:trHeight w:val="252"/>
        </w:trPr>
        <w:tc>
          <w:tcPr>
            <w:tcW w:w="3483" w:type="pct"/>
            <w:gridSpan w:val="2"/>
            <w:shd w:val="clear" w:color="auto" w:fill="auto"/>
          </w:tcPr>
          <w:p w14:paraId="4B230677" w14:textId="51CCA7AE" w:rsidR="007C204F" w:rsidRPr="00CD76C0" w:rsidRDefault="007C204F" w:rsidP="0081066A">
            <w:pPr>
              <w:pStyle w:val="tboTableBody"/>
            </w:pPr>
            <w:r w:rsidRPr="00CD76C0">
              <w:t>Microsoft .NET Framework</w:t>
            </w:r>
          </w:p>
        </w:tc>
        <w:tc>
          <w:tcPr>
            <w:tcW w:w="1517" w:type="pct"/>
            <w:shd w:val="clear" w:color="auto" w:fill="auto"/>
          </w:tcPr>
          <w:p w14:paraId="19BBDD4C" w14:textId="33498D90" w:rsidR="007C204F" w:rsidRPr="00CD76C0" w:rsidRDefault="007C204F" w:rsidP="0081066A">
            <w:pPr>
              <w:pStyle w:val="tboTableBody"/>
            </w:pPr>
            <w:r w:rsidRPr="00CD76C0">
              <w:t>4.5</w:t>
            </w:r>
          </w:p>
        </w:tc>
      </w:tr>
      <w:tr w:rsidR="00ED1619" w:rsidRPr="008C7AB1" w14:paraId="782FCDC8" w14:textId="77777777" w:rsidTr="00ED1619">
        <w:trPr>
          <w:trHeight w:val="252"/>
        </w:trPr>
        <w:tc>
          <w:tcPr>
            <w:tcW w:w="3483" w:type="pct"/>
            <w:gridSpan w:val="2"/>
            <w:shd w:val="clear" w:color="auto" w:fill="auto"/>
          </w:tcPr>
          <w:p w14:paraId="63B064B3" w14:textId="3B61332C" w:rsidR="00ED1619" w:rsidRPr="00CD76C0" w:rsidRDefault="00ED1619" w:rsidP="00ED1619">
            <w:pPr>
              <w:pStyle w:val="tboTableBody"/>
            </w:pPr>
            <w:r w:rsidRPr="00CD76C0">
              <w:t xml:space="preserve">Microsoft Visual Studio </w:t>
            </w:r>
            <w:r w:rsidR="00287B02" w:rsidRPr="00CD76C0">
              <w:t xml:space="preserve">Professional </w:t>
            </w:r>
            <w:r w:rsidRPr="00CD76C0">
              <w:t>(MS VS)</w:t>
            </w:r>
          </w:p>
        </w:tc>
        <w:tc>
          <w:tcPr>
            <w:tcW w:w="1517" w:type="pct"/>
            <w:shd w:val="clear" w:color="auto" w:fill="auto"/>
          </w:tcPr>
          <w:p w14:paraId="011405D1" w14:textId="77777777" w:rsidR="00ED1619" w:rsidRPr="00CD76C0" w:rsidRDefault="00ED1619" w:rsidP="00ED1619">
            <w:pPr>
              <w:pStyle w:val="tboTableBody"/>
              <w:tabs>
                <w:tab w:val="right" w:pos="2492"/>
              </w:tabs>
            </w:pPr>
            <w:r w:rsidRPr="00CD76C0">
              <w:t>2012, update 4</w:t>
            </w:r>
          </w:p>
        </w:tc>
      </w:tr>
      <w:tr w:rsidR="00ED1619" w:rsidRPr="000F5DDD" w14:paraId="71672767" w14:textId="77777777" w:rsidTr="00ED1619">
        <w:trPr>
          <w:trHeight w:val="252"/>
        </w:trPr>
        <w:tc>
          <w:tcPr>
            <w:tcW w:w="1216" w:type="pct"/>
            <w:shd w:val="clear" w:color="auto" w:fill="auto"/>
          </w:tcPr>
          <w:p w14:paraId="5CF66DF6" w14:textId="77777777" w:rsidR="00ED1619" w:rsidRPr="00CD76C0" w:rsidRDefault="00ED1619" w:rsidP="00ED1619">
            <w:pPr>
              <w:pStyle w:val="tboTableBody"/>
            </w:pPr>
            <w:r w:rsidRPr="00CD76C0">
              <w:t>MS VS plugins</w:t>
            </w:r>
          </w:p>
        </w:tc>
        <w:tc>
          <w:tcPr>
            <w:tcW w:w="2267" w:type="pct"/>
            <w:shd w:val="clear" w:color="auto" w:fill="auto"/>
          </w:tcPr>
          <w:p w14:paraId="74E568EE" w14:textId="77777777" w:rsidR="00ED1619" w:rsidRPr="00CD76C0" w:rsidRDefault="00ED1619" w:rsidP="00ED1619">
            <w:pPr>
              <w:pStyle w:val="tboTableBody"/>
            </w:pPr>
            <w:r w:rsidRPr="00CD76C0">
              <w:t xml:space="preserve">Microsoft team foundation git provider </w:t>
            </w:r>
            <w:hyperlink r:id="rId14" w:history="1"/>
          </w:p>
        </w:tc>
        <w:tc>
          <w:tcPr>
            <w:tcW w:w="1517" w:type="pct"/>
            <w:shd w:val="clear" w:color="auto" w:fill="auto"/>
          </w:tcPr>
          <w:p w14:paraId="1FF76840" w14:textId="77777777" w:rsidR="00ED1619" w:rsidRPr="00CD76C0" w:rsidRDefault="00ED1619" w:rsidP="00ED1619">
            <w:pPr>
              <w:pStyle w:val="tboTableBody"/>
            </w:pPr>
            <w:r w:rsidRPr="00CD76C0">
              <w:t>1.0.0.0</w:t>
            </w:r>
          </w:p>
        </w:tc>
      </w:tr>
      <w:tr w:rsidR="00ED1619" w:rsidRPr="00550C91" w14:paraId="187C63A4" w14:textId="77777777" w:rsidTr="00B71696">
        <w:trPr>
          <w:trHeight w:val="252"/>
        </w:trPr>
        <w:tc>
          <w:tcPr>
            <w:tcW w:w="3483" w:type="pct"/>
            <w:gridSpan w:val="2"/>
            <w:shd w:val="clear" w:color="auto" w:fill="auto"/>
          </w:tcPr>
          <w:p w14:paraId="282BC340" w14:textId="77777777" w:rsidR="00ED1619" w:rsidRDefault="00ED1619" w:rsidP="0081066A">
            <w:pPr>
              <w:pStyle w:val="tboTableBody"/>
              <w:rPr>
                <w:highlight w:val="yellow"/>
              </w:rPr>
            </w:pPr>
          </w:p>
        </w:tc>
        <w:tc>
          <w:tcPr>
            <w:tcW w:w="1517" w:type="pct"/>
            <w:shd w:val="clear" w:color="auto" w:fill="auto"/>
          </w:tcPr>
          <w:p w14:paraId="31EE27DF" w14:textId="77777777" w:rsidR="00ED1619" w:rsidRDefault="00ED1619" w:rsidP="0081066A">
            <w:pPr>
              <w:pStyle w:val="tboTableBody"/>
              <w:rPr>
                <w:highlight w:val="yellow"/>
              </w:rPr>
            </w:pPr>
          </w:p>
        </w:tc>
      </w:tr>
      <w:tr w:rsidR="00ED1619" w:rsidRPr="00550C91" w14:paraId="3552A5B6" w14:textId="77777777" w:rsidTr="00B71696">
        <w:trPr>
          <w:trHeight w:val="252"/>
        </w:trPr>
        <w:tc>
          <w:tcPr>
            <w:tcW w:w="3483" w:type="pct"/>
            <w:gridSpan w:val="2"/>
            <w:shd w:val="clear" w:color="auto" w:fill="auto"/>
          </w:tcPr>
          <w:p w14:paraId="7B107DA9" w14:textId="54387453" w:rsidR="00ED1619" w:rsidRPr="00ED1619" w:rsidRDefault="00ED1619" w:rsidP="0081066A">
            <w:pPr>
              <w:pStyle w:val="tboTableBody"/>
              <w:rPr>
                <w:highlight w:val="yellow"/>
                <w:u w:val="single"/>
              </w:rPr>
            </w:pPr>
            <w:r>
              <w:rPr>
                <w:u w:val="single"/>
              </w:rPr>
              <w:t>Third</w:t>
            </w:r>
            <w:r w:rsidRPr="00ED1619">
              <w:rPr>
                <w:u w:val="single"/>
              </w:rPr>
              <w:t xml:space="preserve"> party:</w:t>
            </w:r>
          </w:p>
        </w:tc>
        <w:tc>
          <w:tcPr>
            <w:tcW w:w="1517" w:type="pct"/>
            <w:shd w:val="clear" w:color="auto" w:fill="auto"/>
          </w:tcPr>
          <w:p w14:paraId="42B1AD50" w14:textId="77777777" w:rsidR="00ED1619" w:rsidRDefault="00ED1619" w:rsidP="0081066A">
            <w:pPr>
              <w:pStyle w:val="tboTableBody"/>
              <w:rPr>
                <w:highlight w:val="yellow"/>
              </w:rPr>
            </w:pPr>
          </w:p>
        </w:tc>
      </w:tr>
      <w:tr w:rsidR="00ED1619" w:rsidRPr="00550C91" w14:paraId="2FBE18AA" w14:textId="77777777" w:rsidTr="00B71696">
        <w:trPr>
          <w:trHeight w:val="252"/>
        </w:trPr>
        <w:tc>
          <w:tcPr>
            <w:tcW w:w="3483" w:type="pct"/>
            <w:gridSpan w:val="2"/>
            <w:shd w:val="clear" w:color="auto" w:fill="auto"/>
          </w:tcPr>
          <w:p w14:paraId="15C5C5A8" w14:textId="125EE43D" w:rsidR="00ED1619" w:rsidRPr="00CD76C0" w:rsidRDefault="00ED1619" w:rsidP="00ED1619">
            <w:pPr>
              <w:pStyle w:val="tboTableBody"/>
            </w:pPr>
            <w:r w:rsidRPr="00CD76C0">
              <w:t>Enterprise Chef On-Premises</w:t>
            </w:r>
          </w:p>
        </w:tc>
        <w:tc>
          <w:tcPr>
            <w:tcW w:w="1517" w:type="pct"/>
            <w:shd w:val="clear" w:color="auto" w:fill="auto"/>
          </w:tcPr>
          <w:p w14:paraId="5F3C84C3" w14:textId="5D66B154" w:rsidR="00ED1619" w:rsidRPr="00CD76C0" w:rsidRDefault="00ED1619" w:rsidP="00ED1619">
            <w:pPr>
              <w:pStyle w:val="tboTableBody"/>
            </w:pPr>
            <w:r w:rsidRPr="00CD76C0">
              <w:t>11.1.3</w:t>
            </w:r>
          </w:p>
        </w:tc>
      </w:tr>
      <w:tr w:rsidR="00ED1619" w:rsidRPr="00550C91" w14:paraId="3C8002BF" w14:textId="77777777" w:rsidTr="00B71696">
        <w:trPr>
          <w:trHeight w:val="252"/>
        </w:trPr>
        <w:tc>
          <w:tcPr>
            <w:tcW w:w="3483" w:type="pct"/>
            <w:gridSpan w:val="2"/>
            <w:shd w:val="clear" w:color="auto" w:fill="auto"/>
          </w:tcPr>
          <w:p w14:paraId="512157A3" w14:textId="47ADD40F" w:rsidR="00ED1619" w:rsidRPr="00CD76C0" w:rsidRDefault="00ED1619" w:rsidP="00ED1619">
            <w:pPr>
              <w:pStyle w:val="tboTableBody"/>
            </w:pPr>
            <w:r w:rsidRPr="00CD76C0">
              <w:t>Chef Client</w:t>
            </w:r>
          </w:p>
        </w:tc>
        <w:tc>
          <w:tcPr>
            <w:tcW w:w="1517" w:type="pct"/>
            <w:shd w:val="clear" w:color="auto" w:fill="auto"/>
          </w:tcPr>
          <w:p w14:paraId="072BF5C4" w14:textId="72AD168B" w:rsidR="00ED1619" w:rsidRPr="00CD76C0" w:rsidRDefault="00ED1619" w:rsidP="00ED1619">
            <w:pPr>
              <w:pStyle w:val="tboTableBody"/>
            </w:pPr>
            <w:r w:rsidRPr="00CD76C0">
              <w:t>11.14.2</w:t>
            </w:r>
          </w:p>
        </w:tc>
      </w:tr>
      <w:tr w:rsidR="00ED1619" w:rsidRPr="00550C91" w14:paraId="775AB898" w14:textId="77777777" w:rsidTr="00B71696">
        <w:trPr>
          <w:trHeight w:val="252"/>
        </w:trPr>
        <w:tc>
          <w:tcPr>
            <w:tcW w:w="3483" w:type="pct"/>
            <w:gridSpan w:val="2"/>
            <w:shd w:val="clear" w:color="auto" w:fill="auto"/>
          </w:tcPr>
          <w:p w14:paraId="3E10C80D" w14:textId="7546BD31" w:rsidR="00ED1619" w:rsidRPr="00CD76C0" w:rsidRDefault="00ED1619" w:rsidP="00ED1619">
            <w:pPr>
              <w:pStyle w:val="tboTableBody"/>
            </w:pPr>
            <w:r w:rsidRPr="00CD76C0">
              <w:t>Sonatype Nexus OSS</w:t>
            </w:r>
          </w:p>
        </w:tc>
        <w:tc>
          <w:tcPr>
            <w:tcW w:w="1517" w:type="pct"/>
            <w:shd w:val="clear" w:color="auto" w:fill="auto"/>
          </w:tcPr>
          <w:p w14:paraId="24D76C19" w14:textId="35D4F3D1" w:rsidR="00ED1619" w:rsidRPr="00CD76C0" w:rsidRDefault="00ED1619" w:rsidP="00ED1619">
            <w:pPr>
              <w:pStyle w:val="tboTableBody"/>
            </w:pPr>
            <w:r w:rsidRPr="00CD76C0">
              <w:t>2.8.1-01</w:t>
            </w:r>
          </w:p>
        </w:tc>
      </w:tr>
      <w:tr w:rsidR="00A307C4" w:rsidRPr="00550C91" w14:paraId="66270B1B" w14:textId="77777777" w:rsidTr="00B71696">
        <w:trPr>
          <w:trHeight w:val="252"/>
        </w:trPr>
        <w:tc>
          <w:tcPr>
            <w:tcW w:w="3483" w:type="pct"/>
            <w:gridSpan w:val="2"/>
            <w:shd w:val="clear" w:color="auto" w:fill="auto"/>
          </w:tcPr>
          <w:p w14:paraId="67E79F7E" w14:textId="02E1E986" w:rsidR="00A307C4" w:rsidRPr="00CD76C0" w:rsidRDefault="00A307C4" w:rsidP="00ED1619">
            <w:pPr>
              <w:pStyle w:val="tboTableBody"/>
            </w:pPr>
            <w:r w:rsidRPr="00CD76C0">
              <w:t>SCM</w:t>
            </w:r>
          </w:p>
        </w:tc>
        <w:tc>
          <w:tcPr>
            <w:tcW w:w="1517" w:type="pct"/>
            <w:shd w:val="clear" w:color="auto" w:fill="auto"/>
          </w:tcPr>
          <w:p w14:paraId="3BDE9C82" w14:textId="2FC85D92" w:rsidR="00A307C4" w:rsidRPr="00CD76C0" w:rsidRDefault="00A307C4" w:rsidP="00ED1619">
            <w:pPr>
              <w:pStyle w:val="tboTableBody"/>
            </w:pPr>
            <w:r w:rsidRPr="00CD76C0">
              <w:t>1.37</w:t>
            </w:r>
          </w:p>
        </w:tc>
      </w:tr>
      <w:tr w:rsidR="00ED1619" w:rsidRPr="00550C91" w14:paraId="4AB6266B" w14:textId="77777777" w:rsidTr="00B71696">
        <w:trPr>
          <w:trHeight w:val="252"/>
        </w:trPr>
        <w:tc>
          <w:tcPr>
            <w:tcW w:w="3483" w:type="pct"/>
            <w:gridSpan w:val="2"/>
            <w:shd w:val="clear" w:color="auto" w:fill="auto"/>
          </w:tcPr>
          <w:p w14:paraId="14A0DE6A" w14:textId="4DB987A1" w:rsidR="00ED1619" w:rsidRPr="00CD76C0" w:rsidRDefault="00ED1619" w:rsidP="00ED1619">
            <w:pPr>
              <w:pStyle w:val="tboTableBody"/>
            </w:pPr>
            <w:r w:rsidRPr="00CD76C0">
              <w:t>Maven</w:t>
            </w:r>
          </w:p>
        </w:tc>
        <w:tc>
          <w:tcPr>
            <w:tcW w:w="1517" w:type="pct"/>
            <w:shd w:val="clear" w:color="auto" w:fill="auto"/>
          </w:tcPr>
          <w:p w14:paraId="7A813AB5" w14:textId="6194F7FD" w:rsidR="00ED1619" w:rsidRPr="00CD76C0" w:rsidRDefault="00ED1619" w:rsidP="00ED1619">
            <w:pPr>
              <w:pStyle w:val="tboTableBody"/>
            </w:pPr>
            <w:r w:rsidRPr="00CD76C0">
              <w:t>3.2.2</w:t>
            </w:r>
          </w:p>
        </w:tc>
      </w:tr>
      <w:tr w:rsidR="00ED1619" w:rsidRPr="00550C91" w14:paraId="504B76C4" w14:textId="77777777" w:rsidTr="00B71696">
        <w:trPr>
          <w:trHeight w:val="252"/>
        </w:trPr>
        <w:tc>
          <w:tcPr>
            <w:tcW w:w="3483" w:type="pct"/>
            <w:gridSpan w:val="2"/>
            <w:shd w:val="clear" w:color="auto" w:fill="auto"/>
          </w:tcPr>
          <w:p w14:paraId="55C14ED3" w14:textId="736D8A04" w:rsidR="00ED1619" w:rsidRPr="00CD76C0" w:rsidRDefault="00ED1619" w:rsidP="00ED1619">
            <w:pPr>
              <w:pStyle w:val="tboTableBody"/>
            </w:pPr>
            <w:r w:rsidRPr="00CD76C0">
              <w:t>Git</w:t>
            </w:r>
          </w:p>
        </w:tc>
        <w:tc>
          <w:tcPr>
            <w:tcW w:w="1517" w:type="pct"/>
            <w:shd w:val="clear" w:color="auto" w:fill="auto"/>
          </w:tcPr>
          <w:p w14:paraId="73F9C6C5" w14:textId="4C54A806" w:rsidR="00ED1619" w:rsidRPr="00CD76C0" w:rsidRDefault="00ED1619" w:rsidP="00ED1619">
            <w:pPr>
              <w:pStyle w:val="tboTableBody"/>
            </w:pPr>
            <w:r w:rsidRPr="00CD76C0">
              <w:t>1.9.1</w:t>
            </w:r>
          </w:p>
        </w:tc>
      </w:tr>
      <w:tr w:rsidR="00ED1619" w:rsidRPr="00550C91" w14:paraId="4FD07697" w14:textId="77777777" w:rsidTr="00B71696">
        <w:trPr>
          <w:trHeight w:val="252"/>
        </w:trPr>
        <w:tc>
          <w:tcPr>
            <w:tcW w:w="3483" w:type="pct"/>
            <w:gridSpan w:val="2"/>
            <w:shd w:val="clear" w:color="auto" w:fill="auto"/>
          </w:tcPr>
          <w:p w14:paraId="5C62C465" w14:textId="7751A00D" w:rsidR="00ED1619" w:rsidRPr="00CD76C0" w:rsidRDefault="00ED1619" w:rsidP="00ED1619">
            <w:pPr>
              <w:pStyle w:val="tboTableBody"/>
            </w:pPr>
            <w:r w:rsidRPr="00CD76C0">
              <w:t>Nunit</w:t>
            </w:r>
          </w:p>
        </w:tc>
        <w:tc>
          <w:tcPr>
            <w:tcW w:w="1517" w:type="pct"/>
            <w:shd w:val="clear" w:color="auto" w:fill="auto"/>
          </w:tcPr>
          <w:p w14:paraId="54154A4E" w14:textId="117607EA" w:rsidR="00ED1619" w:rsidRPr="00CD76C0" w:rsidRDefault="00ED1619" w:rsidP="00ED1619">
            <w:pPr>
              <w:pStyle w:val="tboTableBody"/>
              <w:tabs>
                <w:tab w:val="right" w:pos="2492"/>
              </w:tabs>
            </w:pPr>
            <w:r w:rsidRPr="00CD76C0">
              <w:t>2.6.3</w:t>
            </w:r>
          </w:p>
        </w:tc>
      </w:tr>
      <w:tr w:rsidR="00ED1619" w:rsidRPr="00550C91" w14:paraId="05828E9B" w14:textId="77777777" w:rsidTr="00B71696">
        <w:trPr>
          <w:trHeight w:val="252"/>
        </w:trPr>
        <w:tc>
          <w:tcPr>
            <w:tcW w:w="3483" w:type="pct"/>
            <w:gridSpan w:val="2"/>
            <w:shd w:val="clear" w:color="auto" w:fill="auto"/>
          </w:tcPr>
          <w:p w14:paraId="5D0E95A4" w14:textId="781A6090" w:rsidR="00ED1619" w:rsidRPr="00CD76C0" w:rsidRDefault="00ED1619" w:rsidP="00ED1619">
            <w:pPr>
              <w:pStyle w:val="tboTableBody"/>
            </w:pPr>
            <w:r w:rsidRPr="00CD76C0">
              <w:t>NunitASP</w:t>
            </w:r>
          </w:p>
        </w:tc>
        <w:tc>
          <w:tcPr>
            <w:tcW w:w="1517" w:type="pct"/>
            <w:shd w:val="clear" w:color="auto" w:fill="auto"/>
          </w:tcPr>
          <w:p w14:paraId="138F8F8B" w14:textId="26F77C3C" w:rsidR="00ED1619" w:rsidRPr="00CD76C0" w:rsidRDefault="00ED1619" w:rsidP="00ED1619">
            <w:pPr>
              <w:pStyle w:val="tboTableBody"/>
              <w:tabs>
                <w:tab w:val="right" w:pos="2492"/>
              </w:tabs>
            </w:pPr>
            <w:r w:rsidRPr="00CD76C0">
              <w:t>2.0</w:t>
            </w:r>
          </w:p>
        </w:tc>
      </w:tr>
      <w:tr w:rsidR="00ED1619" w:rsidRPr="00550C91" w14:paraId="49490CAA" w14:textId="77777777" w:rsidTr="00B71696">
        <w:trPr>
          <w:trHeight w:val="252"/>
        </w:trPr>
        <w:tc>
          <w:tcPr>
            <w:tcW w:w="3483" w:type="pct"/>
            <w:gridSpan w:val="2"/>
            <w:shd w:val="clear" w:color="auto" w:fill="auto"/>
          </w:tcPr>
          <w:p w14:paraId="0B625A0C" w14:textId="77777777" w:rsidR="00ED1619" w:rsidRPr="00CD76C0" w:rsidRDefault="00ED1619" w:rsidP="00ED1619">
            <w:pPr>
              <w:pStyle w:val="tboTableBody"/>
            </w:pPr>
            <w:r w:rsidRPr="00CD76C0">
              <w:t xml:space="preserve">Eclipse </w:t>
            </w:r>
          </w:p>
        </w:tc>
        <w:tc>
          <w:tcPr>
            <w:tcW w:w="1517" w:type="pct"/>
            <w:shd w:val="clear" w:color="auto" w:fill="auto"/>
          </w:tcPr>
          <w:p w14:paraId="57253402" w14:textId="77777777" w:rsidR="00ED1619" w:rsidRPr="00CD76C0" w:rsidRDefault="00ED1619" w:rsidP="00ED1619">
            <w:pPr>
              <w:pStyle w:val="tboTableBody"/>
            </w:pPr>
            <w:r w:rsidRPr="00CD76C0">
              <w:t>4.3.2</w:t>
            </w:r>
          </w:p>
        </w:tc>
      </w:tr>
      <w:tr w:rsidR="00ED1619" w:rsidRPr="00550C91" w14:paraId="446DD469" w14:textId="77777777" w:rsidTr="00B71696">
        <w:trPr>
          <w:trHeight w:val="252"/>
        </w:trPr>
        <w:tc>
          <w:tcPr>
            <w:tcW w:w="1216" w:type="pct"/>
            <w:shd w:val="clear" w:color="auto" w:fill="auto"/>
          </w:tcPr>
          <w:p w14:paraId="1277AABB" w14:textId="77777777" w:rsidR="00ED1619" w:rsidRPr="00CD76C0" w:rsidRDefault="00ED1619" w:rsidP="00ED1619">
            <w:pPr>
              <w:pStyle w:val="tboTableBody"/>
            </w:pPr>
            <w:r w:rsidRPr="00CD76C0">
              <w:t>Eclipse plugins</w:t>
            </w:r>
          </w:p>
        </w:tc>
        <w:tc>
          <w:tcPr>
            <w:tcW w:w="2267" w:type="pct"/>
            <w:shd w:val="clear" w:color="auto" w:fill="auto"/>
          </w:tcPr>
          <w:p w14:paraId="13DD7AAA" w14:textId="2A737B9A" w:rsidR="00ED1619" w:rsidRPr="00CD76C0" w:rsidRDefault="00ED1619" w:rsidP="008F4C71">
            <w:pPr>
              <w:pStyle w:val="tboTableBody"/>
            </w:pPr>
            <w:r w:rsidRPr="00CD76C0">
              <w:t xml:space="preserve">HP ALI </w:t>
            </w:r>
            <w:r w:rsidR="008F4C71" w:rsidRPr="00CD76C0">
              <w:t>Dev</w:t>
            </w:r>
            <w:hyperlink r:id="rId15" w:history="1"/>
          </w:p>
        </w:tc>
        <w:tc>
          <w:tcPr>
            <w:tcW w:w="1517" w:type="pct"/>
            <w:shd w:val="clear" w:color="auto" w:fill="auto"/>
          </w:tcPr>
          <w:p w14:paraId="32B77E1C" w14:textId="23B90C8B" w:rsidR="00ED1619" w:rsidRPr="00CD76C0" w:rsidRDefault="00ED1619" w:rsidP="008F4C71">
            <w:pPr>
              <w:pStyle w:val="tboTableBody"/>
            </w:pPr>
            <w:r w:rsidRPr="00CD76C0">
              <w:t>3.</w:t>
            </w:r>
            <w:r w:rsidR="008F4C71" w:rsidRPr="00CD76C0">
              <w:t>5.</w:t>
            </w:r>
            <w:r w:rsidRPr="00CD76C0">
              <w:t>0</w:t>
            </w:r>
          </w:p>
        </w:tc>
      </w:tr>
      <w:tr w:rsidR="00ED1619" w:rsidRPr="00550C91" w14:paraId="0A858883" w14:textId="77777777" w:rsidTr="00B71696">
        <w:trPr>
          <w:trHeight w:val="252"/>
        </w:trPr>
        <w:tc>
          <w:tcPr>
            <w:tcW w:w="3483" w:type="pct"/>
            <w:gridSpan w:val="2"/>
            <w:shd w:val="clear" w:color="auto" w:fill="auto"/>
          </w:tcPr>
          <w:p w14:paraId="6993811D" w14:textId="77777777" w:rsidR="00ED1619" w:rsidRPr="00CD76C0" w:rsidRDefault="00ED1619" w:rsidP="00ED1619">
            <w:pPr>
              <w:pStyle w:val="tboTableBody"/>
            </w:pPr>
            <w:r w:rsidRPr="00CD76C0">
              <w:t>Jenkins</w:t>
            </w:r>
          </w:p>
        </w:tc>
        <w:tc>
          <w:tcPr>
            <w:tcW w:w="1517" w:type="pct"/>
            <w:shd w:val="clear" w:color="auto" w:fill="auto"/>
          </w:tcPr>
          <w:p w14:paraId="5ACD215B" w14:textId="2A8086C3" w:rsidR="00ED1619" w:rsidRPr="00CD76C0" w:rsidRDefault="00ED1619" w:rsidP="00ED1619">
            <w:pPr>
              <w:pStyle w:val="tboTableBody"/>
            </w:pPr>
            <w:r w:rsidRPr="00CD76C0">
              <w:t>1.565.3</w:t>
            </w:r>
          </w:p>
        </w:tc>
      </w:tr>
      <w:tr w:rsidR="00ED1619" w:rsidRPr="00550C91" w14:paraId="379C6A6D" w14:textId="77777777" w:rsidTr="00B71696">
        <w:trPr>
          <w:trHeight w:val="252"/>
        </w:trPr>
        <w:tc>
          <w:tcPr>
            <w:tcW w:w="1216" w:type="pct"/>
            <w:shd w:val="clear" w:color="auto" w:fill="auto"/>
          </w:tcPr>
          <w:p w14:paraId="3FD2C502" w14:textId="77777777" w:rsidR="00ED1619" w:rsidRPr="00CD76C0" w:rsidRDefault="00ED1619" w:rsidP="00ED1619">
            <w:pPr>
              <w:pStyle w:val="tboTableBody"/>
            </w:pPr>
            <w:r w:rsidRPr="00CD76C0">
              <w:t>Jenkins plugins</w:t>
            </w:r>
          </w:p>
        </w:tc>
        <w:tc>
          <w:tcPr>
            <w:tcW w:w="2267" w:type="pct"/>
            <w:shd w:val="clear" w:color="auto" w:fill="auto"/>
          </w:tcPr>
          <w:p w14:paraId="13DCB924" w14:textId="5699A8B1" w:rsidR="00ED1619" w:rsidRPr="00CD76C0" w:rsidRDefault="00ED1619" w:rsidP="00ED1619">
            <w:pPr>
              <w:pStyle w:val="tboTableBody"/>
            </w:pPr>
            <w:r w:rsidRPr="00CD76C0">
              <w:t>Ant Plugin</w:t>
            </w:r>
          </w:p>
        </w:tc>
        <w:tc>
          <w:tcPr>
            <w:tcW w:w="1517" w:type="pct"/>
            <w:shd w:val="clear" w:color="auto" w:fill="auto"/>
          </w:tcPr>
          <w:p w14:paraId="15B764A2" w14:textId="065D5635" w:rsidR="00ED1619" w:rsidRPr="00CD76C0" w:rsidRDefault="00ED1619" w:rsidP="00ED1619">
            <w:pPr>
              <w:pStyle w:val="tboTableBody"/>
            </w:pPr>
            <w:r w:rsidRPr="00CD76C0">
              <w:t>1.2</w:t>
            </w:r>
          </w:p>
        </w:tc>
      </w:tr>
      <w:tr w:rsidR="00ED1619" w:rsidRPr="00550C91" w14:paraId="028F450F" w14:textId="77777777" w:rsidTr="00B71696">
        <w:trPr>
          <w:trHeight w:val="252"/>
        </w:trPr>
        <w:tc>
          <w:tcPr>
            <w:tcW w:w="1216" w:type="pct"/>
            <w:shd w:val="clear" w:color="auto" w:fill="auto"/>
          </w:tcPr>
          <w:p w14:paraId="25F2AE6B" w14:textId="77777777" w:rsidR="00ED1619" w:rsidRPr="00CD76C0" w:rsidRDefault="00ED1619" w:rsidP="00ED1619">
            <w:pPr>
              <w:pStyle w:val="tboTableBody"/>
            </w:pPr>
          </w:p>
        </w:tc>
        <w:tc>
          <w:tcPr>
            <w:tcW w:w="2267" w:type="pct"/>
            <w:shd w:val="clear" w:color="auto" w:fill="auto"/>
          </w:tcPr>
          <w:p w14:paraId="6A19FF28" w14:textId="413C8364" w:rsidR="00ED1619" w:rsidRPr="00CD76C0" w:rsidRDefault="00ED1619" w:rsidP="00ED1619">
            <w:pPr>
              <w:pStyle w:val="tboTableBody"/>
            </w:pPr>
            <w:r w:rsidRPr="00CD76C0">
              <w:t>Any Build Step Plugin</w:t>
            </w:r>
          </w:p>
        </w:tc>
        <w:tc>
          <w:tcPr>
            <w:tcW w:w="1517" w:type="pct"/>
            <w:shd w:val="clear" w:color="auto" w:fill="auto"/>
          </w:tcPr>
          <w:p w14:paraId="025E9BE5" w14:textId="45C0EF05" w:rsidR="00ED1619" w:rsidRPr="00CD76C0" w:rsidRDefault="00ED1619" w:rsidP="00ED1619">
            <w:pPr>
              <w:pStyle w:val="tboTableBody"/>
            </w:pPr>
            <w:r w:rsidRPr="00CD76C0">
              <w:t>0.1</w:t>
            </w:r>
          </w:p>
        </w:tc>
      </w:tr>
      <w:tr w:rsidR="00ED1619" w:rsidRPr="00550C91" w14:paraId="6F3455DC" w14:textId="77777777" w:rsidTr="00B71696">
        <w:trPr>
          <w:trHeight w:val="252"/>
        </w:trPr>
        <w:tc>
          <w:tcPr>
            <w:tcW w:w="1216" w:type="pct"/>
            <w:shd w:val="clear" w:color="auto" w:fill="auto"/>
          </w:tcPr>
          <w:p w14:paraId="2A3B763C" w14:textId="77777777" w:rsidR="00ED1619" w:rsidRPr="00CD76C0" w:rsidRDefault="00ED1619" w:rsidP="00ED1619">
            <w:pPr>
              <w:pStyle w:val="tboTableBody"/>
            </w:pPr>
          </w:p>
        </w:tc>
        <w:tc>
          <w:tcPr>
            <w:tcW w:w="2267" w:type="pct"/>
            <w:shd w:val="clear" w:color="auto" w:fill="auto"/>
          </w:tcPr>
          <w:p w14:paraId="4633A321" w14:textId="51C122E3" w:rsidR="00ED1619" w:rsidRPr="00CD76C0" w:rsidRDefault="00ED1619" w:rsidP="00ED1619">
            <w:pPr>
              <w:pStyle w:val="tboTableBody"/>
            </w:pPr>
            <w:r w:rsidRPr="00CD76C0">
              <w:t>ArtifactDeployer Plugin</w:t>
            </w:r>
          </w:p>
        </w:tc>
        <w:tc>
          <w:tcPr>
            <w:tcW w:w="1517" w:type="pct"/>
            <w:shd w:val="clear" w:color="auto" w:fill="auto"/>
          </w:tcPr>
          <w:p w14:paraId="4605FFD5" w14:textId="159E5C66" w:rsidR="00ED1619" w:rsidRPr="00CD76C0" w:rsidRDefault="00ED1619" w:rsidP="00ED1619">
            <w:pPr>
              <w:pStyle w:val="tboTableBody"/>
            </w:pPr>
            <w:r w:rsidRPr="00CD76C0">
              <w:t>0.31</w:t>
            </w:r>
          </w:p>
        </w:tc>
      </w:tr>
      <w:tr w:rsidR="00ED1619" w:rsidRPr="00550C91" w14:paraId="42C997D6" w14:textId="77777777" w:rsidTr="00B71696">
        <w:trPr>
          <w:trHeight w:val="252"/>
        </w:trPr>
        <w:tc>
          <w:tcPr>
            <w:tcW w:w="1216" w:type="pct"/>
            <w:shd w:val="clear" w:color="auto" w:fill="auto"/>
          </w:tcPr>
          <w:p w14:paraId="2BD1867D" w14:textId="77777777" w:rsidR="00ED1619" w:rsidRPr="00CD76C0" w:rsidRDefault="00ED1619" w:rsidP="00ED1619">
            <w:pPr>
              <w:pStyle w:val="tboTableBody"/>
            </w:pPr>
          </w:p>
        </w:tc>
        <w:tc>
          <w:tcPr>
            <w:tcW w:w="2267" w:type="pct"/>
            <w:shd w:val="clear" w:color="auto" w:fill="auto"/>
          </w:tcPr>
          <w:p w14:paraId="2021371D" w14:textId="62D50079" w:rsidR="00ED1619" w:rsidRPr="00CD76C0" w:rsidRDefault="00481F9A" w:rsidP="00ED1619">
            <w:pPr>
              <w:pStyle w:val="tboTableBody"/>
            </w:pPr>
            <w:hyperlink r:id="rId16" w:history="1">
              <w:r w:rsidR="00ED1619" w:rsidRPr="00CD76C0">
                <w:t>Build Pipeline Plugin</w:t>
              </w:r>
            </w:hyperlink>
          </w:p>
        </w:tc>
        <w:tc>
          <w:tcPr>
            <w:tcW w:w="1517" w:type="pct"/>
            <w:shd w:val="clear" w:color="auto" w:fill="auto"/>
          </w:tcPr>
          <w:p w14:paraId="354C14E0" w14:textId="7C9F4D17" w:rsidR="00ED1619" w:rsidRPr="00CD76C0" w:rsidRDefault="00ED1619" w:rsidP="00ED1619">
            <w:pPr>
              <w:pStyle w:val="tboTableBody"/>
            </w:pPr>
            <w:r w:rsidRPr="00CD76C0">
              <w:t>1.4.3</w:t>
            </w:r>
          </w:p>
        </w:tc>
      </w:tr>
      <w:tr w:rsidR="00ED1619" w:rsidRPr="00550C91" w14:paraId="13ABD902" w14:textId="77777777" w:rsidTr="00B71696">
        <w:trPr>
          <w:trHeight w:val="252"/>
        </w:trPr>
        <w:tc>
          <w:tcPr>
            <w:tcW w:w="1216" w:type="pct"/>
            <w:shd w:val="clear" w:color="auto" w:fill="auto"/>
          </w:tcPr>
          <w:p w14:paraId="217261DA" w14:textId="77777777" w:rsidR="00ED1619" w:rsidRPr="00CD76C0" w:rsidRDefault="00ED1619" w:rsidP="00ED1619">
            <w:pPr>
              <w:pStyle w:val="tboTableBody"/>
            </w:pPr>
          </w:p>
        </w:tc>
        <w:tc>
          <w:tcPr>
            <w:tcW w:w="2267" w:type="pct"/>
            <w:shd w:val="clear" w:color="auto" w:fill="auto"/>
          </w:tcPr>
          <w:p w14:paraId="3C20A3D7" w14:textId="1254888B" w:rsidR="00ED1619" w:rsidRPr="00CD76C0" w:rsidRDefault="00481F9A" w:rsidP="00ED1619">
            <w:pPr>
              <w:pStyle w:val="tboTableBody"/>
            </w:pPr>
            <w:hyperlink r:id="rId17" w:history="1">
              <w:r w:rsidR="00ED1619" w:rsidRPr="00CD76C0">
                <w:t>Cobertura Plugin</w:t>
              </w:r>
            </w:hyperlink>
          </w:p>
        </w:tc>
        <w:tc>
          <w:tcPr>
            <w:tcW w:w="1517" w:type="pct"/>
            <w:shd w:val="clear" w:color="auto" w:fill="auto"/>
          </w:tcPr>
          <w:p w14:paraId="4B3A390F" w14:textId="7ED65717" w:rsidR="00ED1619" w:rsidRPr="00CD76C0" w:rsidRDefault="00ED1619" w:rsidP="00ED1619">
            <w:pPr>
              <w:pStyle w:val="tboTableBody"/>
            </w:pPr>
            <w:r w:rsidRPr="00CD76C0">
              <w:t>1.9.5</w:t>
            </w:r>
          </w:p>
        </w:tc>
      </w:tr>
      <w:tr w:rsidR="00ED1619" w:rsidRPr="00550C91" w14:paraId="748F88A6" w14:textId="77777777" w:rsidTr="00B71696">
        <w:trPr>
          <w:trHeight w:val="252"/>
        </w:trPr>
        <w:tc>
          <w:tcPr>
            <w:tcW w:w="1216" w:type="pct"/>
            <w:shd w:val="clear" w:color="auto" w:fill="auto"/>
          </w:tcPr>
          <w:p w14:paraId="06ABADB2" w14:textId="77777777" w:rsidR="00ED1619" w:rsidRPr="00CD76C0" w:rsidRDefault="00ED1619" w:rsidP="00ED1619">
            <w:pPr>
              <w:pStyle w:val="tboTableBody"/>
            </w:pPr>
          </w:p>
        </w:tc>
        <w:tc>
          <w:tcPr>
            <w:tcW w:w="2267" w:type="pct"/>
            <w:shd w:val="clear" w:color="auto" w:fill="auto"/>
          </w:tcPr>
          <w:p w14:paraId="03332DD4" w14:textId="522F47FA" w:rsidR="00ED1619" w:rsidRPr="00CD76C0" w:rsidRDefault="00ED1619" w:rsidP="00ED1619">
            <w:pPr>
              <w:pStyle w:val="tboTableBody"/>
            </w:pPr>
            <w:r w:rsidRPr="00CD76C0">
              <w:t>Conditional Buildstep</w:t>
            </w:r>
          </w:p>
        </w:tc>
        <w:tc>
          <w:tcPr>
            <w:tcW w:w="1517" w:type="pct"/>
            <w:shd w:val="clear" w:color="auto" w:fill="auto"/>
          </w:tcPr>
          <w:p w14:paraId="5D71DF47" w14:textId="7AE9197C" w:rsidR="00ED1619" w:rsidRPr="00CD76C0" w:rsidRDefault="00ED1619" w:rsidP="00ED1619">
            <w:pPr>
              <w:pStyle w:val="tboTableBody"/>
            </w:pPr>
            <w:r w:rsidRPr="00CD76C0">
              <w:t>1.3.3</w:t>
            </w:r>
          </w:p>
        </w:tc>
      </w:tr>
      <w:tr w:rsidR="00ED1619" w:rsidRPr="00550C91" w14:paraId="553BB3B0" w14:textId="77777777" w:rsidTr="00B71696">
        <w:trPr>
          <w:trHeight w:val="252"/>
        </w:trPr>
        <w:tc>
          <w:tcPr>
            <w:tcW w:w="1216" w:type="pct"/>
            <w:shd w:val="clear" w:color="auto" w:fill="auto"/>
          </w:tcPr>
          <w:p w14:paraId="417A41B0" w14:textId="77777777" w:rsidR="00ED1619" w:rsidRPr="00CD76C0" w:rsidRDefault="00ED1619" w:rsidP="00ED1619">
            <w:pPr>
              <w:pStyle w:val="tboTableBody"/>
            </w:pPr>
          </w:p>
        </w:tc>
        <w:tc>
          <w:tcPr>
            <w:tcW w:w="2267" w:type="pct"/>
            <w:shd w:val="clear" w:color="auto" w:fill="auto"/>
          </w:tcPr>
          <w:p w14:paraId="0A36E0AC" w14:textId="77777777" w:rsidR="00ED1619" w:rsidRPr="00CD76C0" w:rsidRDefault="00481F9A" w:rsidP="00ED1619">
            <w:pPr>
              <w:pStyle w:val="tboTableBody"/>
            </w:pPr>
            <w:hyperlink r:id="rId18" w:history="1">
              <w:r w:rsidR="00ED1619" w:rsidRPr="00CD76C0">
                <w:t>Copy Artifact Plugin</w:t>
              </w:r>
            </w:hyperlink>
          </w:p>
        </w:tc>
        <w:tc>
          <w:tcPr>
            <w:tcW w:w="1517" w:type="pct"/>
            <w:shd w:val="clear" w:color="auto" w:fill="auto"/>
          </w:tcPr>
          <w:p w14:paraId="7655D0E4" w14:textId="5B8397D1" w:rsidR="00ED1619" w:rsidRPr="00CD76C0" w:rsidRDefault="00ED1619" w:rsidP="00ED1619">
            <w:pPr>
              <w:pStyle w:val="tboTableBody"/>
            </w:pPr>
            <w:r w:rsidRPr="00CD76C0">
              <w:t>1.31</w:t>
            </w:r>
          </w:p>
        </w:tc>
      </w:tr>
      <w:tr w:rsidR="00ED1619" w:rsidRPr="00550C91" w14:paraId="374B79BA" w14:textId="77777777" w:rsidTr="00B71696">
        <w:trPr>
          <w:trHeight w:val="252"/>
        </w:trPr>
        <w:tc>
          <w:tcPr>
            <w:tcW w:w="1216" w:type="pct"/>
            <w:shd w:val="clear" w:color="auto" w:fill="auto"/>
          </w:tcPr>
          <w:p w14:paraId="5D0F6860" w14:textId="77777777" w:rsidR="00ED1619" w:rsidRPr="00CD76C0" w:rsidRDefault="00ED1619" w:rsidP="00ED1619">
            <w:pPr>
              <w:pStyle w:val="tboTableBody"/>
            </w:pPr>
          </w:p>
        </w:tc>
        <w:tc>
          <w:tcPr>
            <w:tcW w:w="2267" w:type="pct"/>
            <w:shd w:val="clear" w:color="auto" w:fill="auto"/>
          </w:tcPr>
          <w:p w14:paraId="33241EA4" w14:textId="2EC3240D" w:rsidR="00ED1619" w:rsidRPr="00CD76C0" w:rsidRDefault="00ED1619" w:rsidP="00ED1619">
            <w:pPr>
              <w:pStyle w:val="tboTableBody"/>
            </w:pPr>
            <w:r w:rsidRPr="00CD76C0">
              <w:t>Copy To Slave Plugin</w:t>
            </w:r>
          </w:p>
        </w:tc>
        <w:tc>
          <w:tcPr>
            <w:tcW w:w="1517" w:type="pct"/>
            <w:shd w:val="clear" w:color="auto" w:fill="auto"/>
          </w:tcPr>
          <w:p w14:paraId="0BB84569" w14:textId="681109F2" w:rsidR="00ED1619" w:rsidRPr="00CD76C0" w:rsidRDefault="00ED1619" w:rsidP="00ED1619">
            <w:pPr>
              <w:pStyle w:val="tboTableBody"/>
            </w:pPr>
            <w:r w:rsidRPr="00CD76C0">
              <w:t>1.4.3</w:t>
            </w:r>
          </w:p>
        </w:tc>
      </w:tr>
      <w:tr w:rsidR="00ED1619" w:rsidRPr="00550C91" w14:paraId="26A8DC5C" w14:textId="77777777" w:rsidTr="00B71696">
        <w:trPr>
          <w:trHeight w:val="252"/>
        </w:trPr>
        <w:tc>
          <w:tcPr>
            <w:tcW w:w="1216" w:type="pct"/>
            <w:shd w:val="clear" w:color="auto" w:fill="auto"/>
          </w:tcPr>
          <w:p w14:paraId="7CB0A685" w14:textId="77777777" w:rsidR="00ED1619" w:rsidRPr="00CD76C0" w:rsidRDefault="00ED1619" w:rsidP="00ED1619">
            <w:pPr>
              <w:pStyle w:val="tboTableBody"/>
            </w:pPr>
          </w:p>
        </w:tc>
        <w:tc>
          <w:tcPr>
            <w:tcW w:w="2267" w:type="pct"/>
            <w:shd w:val="clear" w:color="auto" w:fill="auto"/>
          </w:tcPr>
          <w:p w14:paraId="1FF13B06" w14:textId="5E2C455F" w:rsidR="00ED1619" w:rsidRPr="00CD76C0" w:rsidRDefault="00ED1619" w:rsidP="00ED1619">
            <w:pPr>
              <w:pStyle w:val="tboTableBody"/>
            </w:pPr>
            <w:r w:rsidRPr="00CD76C0">
              <w:t>Credentials Plugin</w:t>
            </w:r>
          </w:p>
        </w:tc>
        <w:tc>
          <w:tcPr>
            <w:tcW w:w="1517" w:type="pct"/>
            <w:shd w:val="clear" w:color="auto" w:fill="auto"/>
          </w:tcPr>
          <w:p w14:paraId="04720EA7" w14:textId="70B7788E" w:rsidR="00ED1619" w:rsidRPr="00CD76C0" w:rsidRDefault="00ED1619" w:rsidP="00ED1619">
            <w:pPr>
              <w:pStyle w:val="tboTableBody"/>
            </w:pPr>
            <w:r w:rsidRPr="00CD76C0">
              <w:t>1.15</w:t>
            </w:r>
          </w:p>
        </w:tc>
      </w:tr>
      <w:tr w:rsidR="00ED1619" w:rsidRPr="00550C91" w14:paraId="5BAE87BF" w14:textId="77777777" w:rsidTr="00B71696">
        <w:trPr>
          <w:trHeight w:val="252"/>
        </w:trPr>
        <w:tc>
          <w:tcPr>
            <w:tcW w:w="1216" w:type="pct"/>
            <w:shd w:val="clear" w:color="auto" w:fill="auto"/>
          </w:tcPr>
          <w:p w14:paraId="291EDE6A" w14:textId="77777777" w:rsidR="00ED1619" w:rsidRPr="00CD76C0" w:rsidRDefault="00ED1619" w:rsidP="00ED1619">
            <w:pPr>
              <w:pStyle w:val="tboTableBody"/>
            </w:pPr>
          </w:p>
        </w:tc>
        <w:tc>
          <w:tcPr>
            <w:tcW w:w="2267" w:type="pct"/>
            <w:shd w:val="clear" w:color="auto" w:fill="auto"/>
          </w:tcPr>
          <w:p w14:paraId="204758C2" w14:textId="408B0A57" w:rsidR="00ED1619" w:rsidRPr="00CD76C0" w:rsidRDefault="00ED1619" w:rsidP="00ED1619">
            <w:pPr>
              <w:pStyle w:val="tboTableBody"/>
            </w:pPr>
            <w:r w:rsidRPr="00CD76C0">
              <w:t>CVS Plug-in</w:t>
            </w:r>
          </w:p>
        </w:tc>
        <w:tc>
          <w:tcPr>
            <w:tcW w:w="1517" w:type="pct"/>
            <w:shd w:val="clear" w:color="auto" w:fill="auto"/>
          </w:tcPr>
          <w:p w14:paraId="6C24D28E" w14:textId="4998D227" w:rsidR="00ED1619" w:rsidRPr="00CD76C0" w:rsidRDefault="00ED1619" w:rsidP="00ED1619">
            <w:pPr>
              <w:pStyle w:val="tboTableBody"/>
            </w:pPr>
            <w:r w:rsidRPr="00CD76C0">
              <w:t>2.12</w:t>
            </w:r>
          </w:p>
        </w:tc>
      </w:tr>
      <w:tr w:rsidR="00ED1619" w:rsidRPr="00550C91" w14:paraId="2E1FB570" w14:textId="77777777" w:rsidTr="00B71696">
        <w:trPr>
          <w:trHeight w:val="252"/>
        </w:trPr>
        <w:tc>
          <w:tcPr>
            <w:tcW w:w="1216" w:type="pct"/>
            <w:shd w:val="clear" w:color="auto" w:fill="auto"/>
          </w:tcPr>
          <w:p w14:paraId="4FDD2F5E" w14:textId="77777777" w:rsidR="00ED1619" w:rsidRPr="00CD76C0" w:rsidRDefault="00ED1619" w:rsidP="00ED1619">
            <w:pPr>
              <w:pStyle w:val="tboTableBody"/>
            </w:pPr>
          </w:p>
        </w:tc>
        <w:tc>
          <w:tcPr>
            <w:tcW w:w="2267" w:type="pct"/>
            <w:shd w:val="clear" w:color="auto" w:fill="auto"/>
          </w:tcPr>
          <w:p w14:paraId="736F16EA" w14:textId="3094AFF9" w:rsidR="00ED1619" w:rsidRPr="00CD76C0" w:rsidRDefault="00ED1619" w:rsidP="00ED1619">
            <w:pPr>
              <w:pStyle w:val="tboTableBody"/>
            </w:pPr>
            <w:r w:rsidRPr="00CD76C0">
              <w:t>CVS Tagging Plug-in</w:t>
            </w:r>
          </w:p>
        </w:tc>
        <w:tc>
          <w:tcPr>
            <w:tcW w:w="1517" w:type="pct"/>
            <w:shd w:val="clear" w:color="auto" w:fill="auto"/>
          </w:tcPr>
          <w:p w14:paraId="07CF132F" w14:textId="06C2F1AC" w:rsidR="00ED1619" w:rsidRPr="00CD76C0" w:rsidRDefault="00ED1619" w:rsidP="00ED1619">
            <w:pPr>
              <w:pStyle w:val="tboTableBody"/>
            </w:pPr>
            <w:r w:rsidRPr="00CD76C0">
              <w:t>1.7</w:t>
            </w:r>
          </w:p>
        </w:tc>
      </w:tr>
      <w:tr w:rsidR="00ED1619" w:rsidRPr="00550C91" w14:paraId="4CCCCE3E" w14:textId="77777777" w:rsidTr="00B71696">
        <w:trPr>
          <w:trHeight w:val="252"/>
        </w:trPr>
        <w:tc>
          <w:tcPr>
            <w:tcW w:w="1216" w:type="pct"/>
            <w:shd w:val="clear" w:color="auto" w:fill="auto"/>
          </w:tcPr>
          <w:p w14:paraId="241EBAA8" w14:textId="77777777" w:rsidR="00ED1619" w:rsidRPr="00CD76C0" w:rsidRDefault="00ED1619" w:rsidP="00ED1619">
            <w:pPr>
              <w:pStyle w:val="tboTableBody"/>
            </w:pPr>
          </w:p>
        </w:tc>
        <w:tc>
          <w:tcPr>
            <w:tcW w:w="2267" w:type="pct"/>
            <w:shd w:val="clear" w:color="auto" w:fill="auto"/>
          </w:tcPr>
          <w:p w14:paraId="49EB969F" w14:textId="74ADB2A2" w:rsidR="00ED1619" w:rsidRPr="00CD76C0" w:rsidRDefault="00ED1619" w:rsidP="00ED1619">
            <w:pPr>
              <w:pStyle w:val="tboTableBody"/>
            </w:pPr>
            <w:r w:rsidRPr="00CD76C0">
              <w:t>EnvInject Plugin</w:t>
            </w:r>
          </w:p>
        </w:tc>
        <w:tc>
          <w:tcPr>
            <w:tcW w:w="1517" w:type="pct"/>
            <w:shd w:val="clear" w:color="auto" w:fill="auto"/>
          </w:tcPr>
          <w:p w14:paraId="6DFE3890" w14:textId="7D1821BB" w:rsidR="00ED1619" w:rsidRPr="00CD76C0" w:rsidRDefault="00ED1619" w:rsidP="00ED1619">
            <w:pPr>
              <w:pStyle w:val="tboTableBody"/>
            </w:pPr>
            <w:r w:rsidRPr="00CD76C0">
              <w:t>1.89</w:t>
            </w:r>
          </w:p>
        </w:tc>
      </w:tr>
      <w:tr w:rsidR="00ED1619" w:rsidRPr="00550C91" w14:paraId="45E6BBD6" w14:textId="77777777" w:rsidTr="00B71696">
        <w:trPr>
          <w:trHeight w:val="252"/>
        </w:trPr>
        <w:tc>
          <w:tcPr>
            <w:tcW w:w="1216" w:type="pct"/>
            <w:shd w:val="clear" w:color="auto" w:fill="auto"/>
          </w:tcPr>
          <w:p w14:paraId="18EB89EC" w14:textId="77777777" w:rsidR="00ED1619" w:rsidRPr="00CD76C0" w:rsidRDefault="00ED1619" w:rsidP="00ED1619">
            <w:pPr>
              <w:pStyle w:val="tboTableBody"/>
            </w:pPr>
          </w:p>
        </w:tc>
        <w:tc>
          <w:tcPr>
            <w:tcW w:w="2267" w:type="pct"/>
            <w:shd w:val="clear" w:color="auto" w:fill="auto"/>
          </w:tcPr>
          <w:p w14:paraId="1F16DB4F" w14:textId="3546FE8F" w:rsidR="00ED1619" w:rsidRPr="00CD76C0" w:rsidRDefault="00ED1619" w:rsidP="00ED1619">
            <w:pPr>
              <w:pStyle w:val="tboTableBody"/>
            </w:pPr>
            <w:r w:rsidRPr="00CD76C0">
              <w:t>External Monitor Job Type Plugin</w:t>
            </w:r>
          </w:p>
        </w:tc>
        <w:tc>
          <w:tcPr>
            <w:tcW w:w="1517" w:type="pct"/>
            <w:shd w:val="clear" w:color="auto" w:fill="auto"/>
          </w:tcPr>
          <w:p w14:paraId="4AE81E7F" w14:textId="21D2F0B5" w:rsidR="00ED1619" w:rsidRPr="00CD76C0" w:rsidRDefault="00ED1619" w:rsidP="00ED1619">
            <w:pPr>
              <w:pStyle w:val="tboTableBody"/>
            </w:pPr>
            <w:r w:rsidRPr="00CD76C0">
              <w:t>1.2</w:t>
            </w:r>
          </w:p>
        </w:tc>
      </w:tr>
      <w:tr w:rsidR="00ED1619" w:rsidRPr="00550C91" w14:paraId="7EC8AF9F" w14:textId="77777777" w:rsidTr="00B71696">
        <w:trPr>
          <w:trHeight w:val="252"/>
        </w:trPr>
        <w:tc>
          <w:tcPr>
            <w:tcW w:w="1216" w:type="pct"/>
            <w:shd w:val="clear" w:color="auto" w:fill="auto"/>
          </w:tcPr>
          <w:p w14:paraId="42808FC0" w14:textId="77777777" w:rsidR="00ED1619" w:rsidRPr="00CD76C0" w:rsidRDefault="00ED1619" w:rsidP="00ED1619">
            <w:pPr>
              <w:pStyle w:val="tboTableBody"/>
            </w:pPr>
          </w:p>
        </w:tc>
        <w:tc>
          <w:tcPr>
            <w:tcW w:w="2267" w:type="pct"/>
            <w:shd w:val="clear" w:color="auto" w:fill="auto"/>
          </w:tcPr>
          <w:p w14:paraId="59177E95" w14:textId="6120B5B1" w:rsidR="00ED1619" w:rsidRPr="00CD76C0" w:rsidRDefault="00ED1619" w:rsidP="00ED1619">
            <w:pPr>
              <w:pStyle w:val="tboTableBody"/>
            </w:pPr>
            <w:r w:rsidRPr="00CD76C0">
              <w:t>Flexible Publish Plugin</w:t>
            </w:r>
          </w:p>
        </w:tc>
        <w:tc>
          <w:tcPr>
            <w:tcW w:w="1517" w:type="pct"/>
            <w:shd w:val="clear" w:color="auto" w:fill="auto"/>
          </w:tcPr>
          <w:p w14:paraId="755FFF0E" w14:textId="34690747" w:rsidR="00ED1619" w:rsidRPr="00CD76C0" w:rsidRDefault="00ED1619" w:rsidP="00ED1619">
            <w:pPr>
              <w:pStyle w:val="tboTableBody"/>
            </w:pPr>
            <w:r w:rsidRPr="00CD76C0">
              <w:t>0.12</w:t>
            </w:r>
          </w:p>
        </w:tc>
      </w:tr>
      <w:tr w:rsidR="00ED1619" w:rsidRPr="00550C91" w14:paraId="76E1178C" w14:textId="77777777" w:rsidTr="00B71696">
        <w:trPr>
          <w:trHeight w:val="252"/>
        </w:trPr>
        <w:tc>
          <w:tcPr>
            <w:tcW w:w="1216" w:type="pct"/>
            <w:shd w:val="clear" w:color="auto" w:fill="auto"/>
          </w:tcPr>
          <w:p w14:paraId="3777A148" w14:textId="77777777" w:rsidR="00ED1619" w:rsidRPr="00CD76C0" w:rsidRDefault="00ED1619" w:rsidP="00ED1619">
            <w:pPr>
              <w:pStyle w:val="tboTableBody"/>
            </w:pPr>
          </w:p>
        </w:tc>
        <w:tc>
          <w:tcPr>
            <w:tcW w:w="2267" w:type="pct"/>
            <w:shd w:val="clear" w:color="auto" w:fill="auto"/>
          </w:tcPr>
          <w:p w14:paraId="037313A9" w14:textId="6C0E512F" w:rsidR="00ED1619" w:rsidRPr="00CD76C0" w:rsidRDefault="00ED1619" w:rsidP="00ED1619">
            <w:pPr>
              <w:pStyle w:val="tboTableBody"/>
            </w:pPr>
            <w:r w:rsidRPr="00CD76C0">
              <w:t>Git Client Plugin</w:t>
            </w:r>
          </w:p>
        </w:tc>
        <w:tc>
          <w:tcPr>
            <w:tcW w:w="1517" w:type="pct"/>
            <w:shd w:val="clear" w:color="auto" w:fill="auto"/>
          </w:tcPr>
          <w:p w14:paraId="70C5FF53" w14:textId="3C48F91F" w:rsidR="00ED1619" w:rsidRPr="00CD76C0" w:rsidRDefault="00ED1619" w:rsidP="00ED1619">
            <w:pPr>
              <w:pStyle w:val="tboTableBody"/>
            </w:pPr>
            <w:r w:rsidRPr="00CD76C0">
              <w:t>1.10.1</w:t>
            </w:r>
          </w:p>
        </w:tc>
      </w:tr>
      <w:tr w:rsidR="00ED1619" w:rsidRPr="00550C91" w14:paraId="2FAF8F45" w14:textId="77777777" w:rsidTr="00B71696">
        <w:trPr>
          <w:trHeight w:val="252"/>
        </w:trPr>
        <w:tc>
          <w:tcPr>
            <w:tcW w:w="1216" w:type="pct"/>
            <w:shd w:val="clear" w:color="auto" w:fill="auto"/>
          </w:tcPr>
          <w:p w14:paraId="5EBD588C" w14:textId="77777777" w:rsidR="00ED1619" w:rsidRPr="00CD76C0" w:rsidRDefault="00ED1619" w:rsidP="00ED1619">
            <w:pPr>
              <w:pStyle w:val="tboTableBody"/>
            </w:pPr>
          </w:p>
        </w:tc>
        <w:tc>
          <w:tcPr>
            <w:tcW w:w="2267" w:type="pct"/>
            <w:shd w:val="clear" w:color="auto" w:fill="auto"/>
          </w:tcPr>
          <w:p w14:paraId="20FADDEF" w14:textId="02BD9331" w:rsidR="00ED1619" w:rsidRPr="00CD76C0" w:rsidRDefault="00ED1619" w:rsidP="00ED1619">
            <w:pPr>
              <w:pStyle w:val="tboTableBody"/>
            </w:pPr>
            <w:r w:rsidRPr="00CD76C0">
              <w:t>Git Parameter Plug-In</w:t>
            </w:r>
          </w:p>
        </w:tc>
        <w:tc>
          <w:tcPr>
            <w:tcW w:w="1517" w:type="pct"/>
            <w:shd w:val="clear" w:color="auto" w:fill="auto"/>
          </w:tcPr>
          <w:p w14:paraId="5320E2F4" w14:textId="3F7E14CD" w:rsidR="00ED1619" w:rsidRPr="00CD76C0" w:rsidRDefault="00ED1619" w:rsidP="00ED1619">
            <w:pPr>
              <w:pStyle w:val="tboTableBody"/>
            </w:pPr>
            <w:r w:rsidRPr="00CD76C0">
              <w:t>0.3.2</w:t>
            </w:r>
          </w:p>
        </w:tc>
      </w:tr>
      <w:tr w:rsidR="00ED1619" w:rsidRPr="00550C91" w14:paraId="382680AC" w14:textId="77777777" w:rsidTr="00B71696">
        <w:trPr>
          <w:trHeight w:val="252"/>
        </w:trPr>
        <w:tc>
          <w:tcPr>
            <w:tcW w:w="1216" w:type="pct"/>
            <w:shd w:val="clear" w:color="auto" w:fill="auto"/>
          </w:tcPr>
          <w:p w14:paraId="28109163" w14:textId="77777777" w:rsidR="00ED1619" w:rsidRPr="00CD76C0" w:rsidRDefault="00ED1619" w:rsidP="00ED1619">
            <w:pPr>
              <w:pStyle w:val="tboTableBody"/>
            </w:pPr>
          </w:p>
        </w:tc>
        <w:tc>
          <w:tcPr>
            <w:tcW w:w="2267" w:type="pct"/>
            <w:shd w:val="clear" w:color="auto" w:fill="auto"/>
          </w:tcPr>
          <w:p w14:paraId="1EA64C52" w14:textId="01F01232" w:rsidR="00ED1619" w:rsidRPr="00CD76C0" w:rsidRDefault="00ED1619" w:rsidP="00ED1619">
            <w:pPr>
              <w:pStyle w:val="tboTableBody"/>
            </w:pPr>
            <w:r w:rsidRPr="00CD76C0">
              <w:t>Git Plugin</w:t>
            </w:r>
          </w:p>
        </w:tc>
        <w:tc>
          <w:tcPr>
            <w:tcW w:w="1517" w:type="pct"/>
            <w:shd w:val="clear" w:color="auto" w:fill="auto"/>
          </w:tcPr>
          <w:p w14:paraId="6CCAB8F5" w14:textId="62F0C381" w:rsidR="00ED1619" w:rsidRPr="00CD76C0" w:rsidRDefault="00ED1619" w:rsidP="00ED1619">
            <w:pPr>
              <w:pStyle w:val="tboTableBody"/>
            </w:pPr>
            <w:r w:rsidRPr="00CD76C0">
              <w:t>2.2.4</w:t>
            </w:r>
          </w:p>
        </w:tc>
      </w:tr>
      <w:tr w:rsidR="00ED1619" w:rsidRPr="00550C91" w14:paraId="0915BBD9" w14:textId="77777777" w:rsidTr="00B71696">
        <w:trPr>
          <w:trHeight w:val="252"/>
        </w:trPr>
        <w:tc>
          <w:tcPr>
            <w:tcW w:w="1216" w:type="pct"/>
            <w:shd w:val="clear" w:color="auto" w:fill="auto"/>
          </w:tcPr>
          <w:p w14:paraId="01590605" w14:textId="77777777" w:rsidR="00ED1619" w:rsidRPr="00CD76C0" w:rsidRDefault="00ED1619" w:rsidP="00ED1619">
            <w:pPr>
              <w:pStyle w:val="tboTableBody"/>
            </w:pPr>
          </w:p>
        </w:tc>
        <w:tc>
          <w:tcPr>
            <w:tcW w:w="2267" w:type="pct"/>
            <w:shd w:val="clear" w:color="auto" w:fill="auto"/>
          </w:tcPr>
          <w:p w14:paraId="4F4895E7" w14:textId="2127D05E" w:rsidR="00ED1619" w:rsidRPr="00CD76C0" w:rsidRDefault="00ED1619" w:rsidP="00ED1619">
            <w:pPr>
              <w:pStyle w:val="tboTableBody"/>
            </w:pPr>
            <w:r w:rsidRPr="00CD76C0">
              <w:t>Git support for Jenkins HP ALI integration</w:t>
            </w:r>
          </w:p>
        </w:tc>
        <w:tc>
          <w:tcPr>
            <w:tcW w:w="1517" w:type="pct"/>
            <w:shd w:val="clear" w:color="auto" w:fill="auto"/>
          </w:tcPr>
          <w:p w14:paraId="2EAB9F94" w14:textId="223A5560" w:rsidR="00ED1619" w:rsidRPr="00CD76C0" w:rsidRDefault="00ED1619" w:rsidP="00ED1619">
            <w:pPr>
              <w:pStyle w:val="tboTableBody"/>
            </w:pPr>
            <w:r w:rsidRPr="00CD76C0">
              <w:t>2.2.10-133.879</w:t>
            </w:r>
          </w:p>
        </w:tc>
      </w:tr>
      <w:tr w:rsidR="00ED1619" w:rsidRPr="00550C91" w14:paraId="4996418E" w14:textId="77777777" w:rsidTr="00B71696">
        <w:trPr>
          <w:trHeight w:val="252"/>
        </w:trPr>
        <w:tc>
          <w:tcPr>
            <w:tcW w:w="1216" w:type="pct"/>
            <w:shd w:val="clear" w:color="auto" w:fill="auto"/>
          </w:tcPr>
          <w:p w14:paraId="4AAFF624" w14:textId="77777777" w:rsidR="00ED1619" w:rsidRPr="00CD76C0" w:rsidRDefault="00ED1619" w:rsidP="00ED1619">
            <w:pPr>
              <w:pStyle w:val="tboTableBody"/>
            </w:pPr>
          </w:p>
        </w:tc>
        <w:tc>
          <w:tcPr>
            <w:tcW w:w="2267" w:type="pct"/>
            <w:shd w:val="clear" w:color="auto" w:fill="auto"/>
          </w:tcPr>
          <w:p w14:paraId="5B829ABE" w14:textId="1FA83A47" w:rsidR="00ED1619" w:rsidRPr="00CD76C0" w:rsidRDefault="00ED1619" w:rsidP="00ED1619">
            <w:pPr>
              <w:pStyle w:val="tboTableBody"/>
            </w:pPr>
            <w:r w:rsidRPr="00CD76C0">
              <w:t>Git-notes Plugin</w:t>
            </w:r>
          </w:p>
        </w:tc>
        <w:tc>
          <w:tcPr>
            <w:tcW w:w="1517" w:type="pct"/>
            <w:shd w:val="clear" w:color="auto" w:fill="auto"/>
          </w:tcPr>
          <w:p w14:paraId="3C7758CB" w14:textId="32EA1912" w:rsidR="00ED1619" w:rsidRPr="00CD76C0" w:rsidRDefault="00ED1619" w:rsidP="00ED1619">
            <w:pPr>
              <w:pStyle w:val="tboTableBody"/>
            </w:pPr>
            <w:r w:rsidRPr="00CD76C0">
              <w:t>0.0.4</w:t>
            </w:r>
          </w:p>
        </w:tc>
      </w:tr>
      <w:tr w:rsidR="00ED1619" w:rsidRPr="00550C91" w14:paraId="036B6E3D" w14:textId="77777777" w:rsidTr="00B71696">
        <w:trPr>
          <w:trHeight w:val="252"/>
        </w:trPr>
        <w:tc>
          <w:tcPr>
            <w:tcW w:w="1216" w:type="pct"/>
            <w:shd w:val="clear" w:color="auto" w:fill="auto"/>
          </w:tcPr>
          <w:p w14:paraId="6C8012B1" w14:textId="77777777" w:rsidR="00ED1619" w:rsidRPr="00CD76C0" w:rsidRDefault="00ED1619" w:rsidP="00ED1619">
            <w:pPr>
              <w:pStyle w:val="tboTableBody"/>
            </w:pPr>
          </w:p>
        </w:tc>
        <w:tc>
          <w:tcPr>
            <w:tcW w:w="2267" w:type="pct"/>
            <w:shd w:val="clear" w:color="auto" w:fill="auto"/>
          </w:tcPr>
          <w:p w14:paraId="0859F861" w14:textId="6FC2B414" w:rsidR="00ED1619" w:rsidRPr="00CD76C0" w:rsidRDefault="00ED1619" w:rsidP="00ED1619">
            <w:pPr>
              <w:pStyle w:val="tboTableBody"/>
            </w:pPr>
            <w:r w:rsidRPr="00CD76C0">
              <w:t>Groovy Postbuild Plugin</w:t>
            </w:r>
          </w:p>
        </w:tc>
        <w:tc>
          <w:tcPr>
            <w:tcW w:w="1517" w:type="pct"/>
            <w:shd w:val="clear" w:color="auto" w:fill="auto"/>
          </w:tcPr>
          <w:p w14:paraId="7E9A6040" w14:textId="59D08F2B" w:rsidR="00ED1619" w:rsidRPr="00CD76C0" w:rsidRDefault="00ED1619" w:rsidP="00ED1619">
            <w:pPr>
              <w:pStyle w:val="tboTableBody"/>
            </w:pPr>
            <w:r w:rsidRPr="00CD76C0">
              <w:t>1.10</w:t>
            </w:r>
          </w:p>
        </w:tc>
      </w:tr>
      <w:tr w:rsidR="00ED1619" w:rsidRPr="00550C91" w14:paraId="333626DF" w14:textId="77777777" w:rsidTr="00B71696">
        <w:trPr>
          <w:trHeight w:val="252"/>
        </w:trPr>
        <w:tc>
          <w:tcPr>
            <w:tcW w:w="1216" w:type="pct"/>
            <w:shd w:val="clear" w:color="auto" w:fill="auto"/>
          </w:tcPr>
          <w:p w14:paraId="7EAFC693" w14:textId="77777777" w:rsidR="00ED1619" w:rsidRPr="00CD76C0" w:rsidRDefault="00ED1619" w:rsidP="00ED1619">
            <w:pPr>
              <w:pStyle w:val="tboTableBody"/>
            </w:pPr>
          </w:p>
        </w:tc>
        <w:tc>
          <w:tcPr>
            <w:tcW w:w="2267" w:type="pct"/>
            <w:shd w:val="clear" w:color="auto" w:fill="auto"/>
          </w:tcPr>
          <w:p w14:paraId="3861E220" w14:textId="15A084B6" w:rsidR="00ED1619" w:rsidRPr="00CD76C0" w:rsidRDefault="00ED1619" w:rsidP="00ED1619">
            <w:pPr>
              <w:pStyle w:val="tboTableBody"/>
            </w:pPr>
            <w:r w:rsidRPr="00CD76C0">
              <w:t>HP Application Automation Tools</w:t>
            </w:r>
          </w:p>
        </w:tc>
        <w:tc>
          <w:tcPr>
            <w:tcW w:w="1517" w:type="pct"/>
            <w:shd w:val="clear" w:color="auto" w:fill="auto"/>
          </w:tcPr>
          <w:p w14:paraId="1E2CAEAF" w14:textId="5BB1D795" w:rsidR="00ED1619" w:rsidRPr="00CD76C0" w:rsidRDefault="00ED1619" w:rsidP="00ED1619">
            <w:pPr>
              <w:pStyle w:val="tboTableBody"/>
            </w:pPr>
            <w:r w:rsidRPr="00CD76C0">
              <w:t>3.0.5</w:t>
            </w:r>
          </w:p>
        </w:tc>
      </w:tr>
      <w:tr w:rsidR="00ED1619" w:rsidRPr="00550C91" w14:paraId="6AFA51BD" w14:textId="77777777" w:rsidTr="00B71696">
        <w:trPr>
          <w:trHeight w:val="252"/>
        </w:trPr>
        <w:tc>
          <w:tcPr>
            <w:tcW w:w="1216" w:type="pct"/>
            <w:shd w:val="clear" w:color="auto" w:fill="auto"/>
          </w:tcPr>
          <w:p w14:paraId="24CBFA1E" w14:textId="77777777" w:rsidR="00ED1619" w:rsidRPr="00CD76C0" w:rsidRDefault="00ED1619" w:rsidP="00ED1619">
            <w:pPr>
              <w:pStyle w:val="tboTableBody"/>
            </w:pPr>
          </w:p>
        </w:tc>
        <w:tc>
          <w:tcPr>
            <w:tcW w:w="2267" w:type="pct"/>
            <w:shd w:val="clear" w:color="auto" w:fill="auto"/>
          </w:tcPr>
          <w:p w14:paraId="40470FB0" w14:textId="4DF37677" w:rsidR="00ED1619" w:rsidRPr="00CD76C0" w:rsidRDefault="00ED1619" w:rsidP="00ED1619">
            <w:pPr>
              <w:pStyle w:val="tboTableBody"/>
            </w:pPr>
            <w:r w:rsidRPr="00CD76C0">
              <w:t>Integration with HP ALI</w:t>
            </w:r>
          </w:p>
        </w:tc>
        <w:tc>
          <w:tcPr>
            <w:tcW w:w="1517" w:type="pct"/>
            <w:shd w:val="clear" w:color="auto" w:fill="auto"/>
          </w:tcPr>
          <w:p w14:paraId="0131B506" w14:textId="3FAC08ED" w:rsidR="00ED1619" w:rsidRPr="00CD76C0" w:rsidRDefault="00ED1619" w:rsidP="00ED1619">
            <w:pPr>
              <w:pStyle w:val="tboTableBody"/>
            </w:pPr>
            <w:r w:rsidRPr="00CD76C0">
              <w:t>2.2.10-97-OP.1128</w:t>
            </w:r>
          </w:p>
        </w:tc>
      </w:tr>
      <w:tr w:rsidR="00ED1619" w:rsidRPr="00550C91" w14:paraId="0D0C8693" w14:textId="77777777" w:rsidTr="00B71696">
        <w:trPr>
          <w:trHeight w:val="252"/>
        </w:trPr>
        <w:tc>
          <w:tcPr>
            <w:tcW w:w="1216" w:type="pct"/>
            <w:shd w:val="clear" w:color="auto" w:fill="auto"/>
          </w:tcPr>
          <w:p w14:paraId="46135535" w14:textId="77777777" w:rsidR="00ED1619" w:rsidRPr="00CD76C0" w:rsidRDefault="00ED1619" w:rsidP="00ED1619">
            <w:pPr>
              <w:pStyle w:val="tboTableBody"/>
            </w:pPr>
          </w:p>
        </w:tc>
        <w:tc>
          <w:tcPr>
            <w:tcW w:w="2267" w:type="pct"/>
            <w:shd w:val="clear" w:color="auto" w:fill="auto"/>
          </w:tcPr>
          <w:p w14:paraId="6EB8BD53" w14:textId="22B9FF37" w:rsidR="00ED1619" w:rsidRPr="00CD76C0" w:rsidRDefault="00ED1619" w:rsidP="00ED1619">
            <w:pPr>
              <w:pStyle w:val="tboTableBody"/>
            </w:pPr>
            <w:r w:rsidRPr="00CD76C0">
              <w:t>Javadoc Plugin</w:t>
            </w:r>
          </w:p>
        </w:tc>
        <w:tc>
          <w:tcPr>
            <w:tcW w:w="1517" w:type="pct"/>
            <w:shd w:val="clear" w:color="auto" w:fill="auto"/>
          </w:tcPr>
          <w:p w14:paraId="404408A5" w14:textId="45DF3082" w:rsidR="00ED1619" w:rsidRPr="00CD76C0" w:rsidRDefault="00ED1619" w:rsidP="00ED1619">
            <w:pPr>
              <w:pStyle w:val="tboTableBody"/>
            </w:pPr>
            <w:r w:rsidRPr="00CD76C0">
              <w:t>1.2</w:t>
            </w:r>
          </w:p>
        </w:tc>
      </w:tr>
      <w:tr w:rsidR="00ED1619" w:rsidRPr="00550C91" w14:paraId="24779132" w14:textId="77777777" w:rsidTr="00B71696">
        <w:trPr>
          <w:trHeight w:val="252"/>
        </w:trPr>
        <w:tc>
          <w:tcPr>
            <w:tcW w:w="1216" w:type="pct"/>
            <w:shd w:val="clear" w:color="auto" w:fill="auto"/>
          </w:tcPr>
          <w:p w14:paraId="11218DF4" w14:textId="77777777" w:rsidR="00ED1619" w:rsidRPr="00CD76C0" w:rsidRDefault="00ED1619" w:rsidP="00ED1619">
            <w:pPr>
              <w:pStyle w:val="tboTableBody"/>
            </w:pPr>
          </w:p>
        </w:tc>
        <w:tc>
          <w:tcPr>
            <w:tcW w:w="2267" w:type="pct"/>
            <w:shd w:val="clear" w:color="auto" w:fill="auto"/>
          </w:tcPr>
          <w:p w14:paraId="4F4F77CC" w14:textId="64AD96D5" w:rsidR="00ED1619" w:rsidRPr="00CD76C0" w:rsidRDefault="00ED1619" w:rsidP="00ED1619">
            <w:pPr>
              <w:pStyle w:val="tboTableBody"/>
            </w:pPr>
            <w:r w:rsidRPr="00CD76C0">
              <w:t>Job Import Plugin</w:t>
            </w:r>
          </w:p>
        </w:tc>
        <w:tc>
          <w:tcPr>
            <w:tcW w:w="1517" w:type="pct"/>
            <w:shd w:val="clear" w:color="auto" w:fill="auto"/>
          </w:tcPr>
          <w:p w14:paraId="36B3A2C1" w14:textId="1E54BED9" w:rsidR="00ED1619" w:rsidRPr="00CD76C0" w:rsidRDefault="00ED1619" w:rsidP="00ED1619">
            <w:pPr>
              <w:pStyle w:val="tboTableBody"/>
            </w:pPr>
            <w:r w:rsidRPr="00CD76C0">
              <w:t>1.2</w:t>
            </w:r>
          </w:p>
        </w:tc>
      </w:tr>
      <w:tr w:rsidR="00ED1619" w:rsidRPr="00550C91" w14:paraId="0154851B" w14:textId="77777777" w:rsidTr="00B71696">
        <w:trPr>
          <w:trHeight w:val="252"/>
        </w:trPr>
        <w:tc>
          <w:tcPr>
            <w:tcW w:w="1216" w:type="pct"/>
            <w:shd w:val="clear" w:color="auto" w:fill="auto"/>
          </w:tcPr>
          <w:p w14:paraId="2C528C04" w14:textId="77777777" w:rsidR="00ED1619" w:rsidRPr="00CD76C0" w:rsidRDefault="00ED1619" w:rsidP="00ED1619">
            <w:pPr>
              <w:pStyle w:val="tboTableBody"/>
            </w:pPr>
          </w:p>
        </w:tc>
        <w:tc>
          <w:tcPr>
            <w:tcW w:w="2267" w:type="pct"/>
            <w:shd w:val="clear" w:color="auto" w:fill="auto"/>
          </w:tcPr>
          <w:p w14:paraId="75D2512A" w14:textId="7580AE21" w:rsidR="00ED1619" w:rsidRPr="00CD76C0" w:rsidRDefault="00ED1619" w:rsidP="00ED1619">
            <w:pPr>
              <w:pStyle w:val="tboTableBody"/>
            </w:pPr>
            <w:r w:rsidRPr="00CD76C0">
              <w:t>jQuery plugin</w:t>
            </w:r>
          </w:p>
        </w:tc>
        <w:tc>
          <w:tcPr>
            <w:tcW w:w="1517" w:type="pct"/>
            <w:shd w:val="clear" w:color="auto" w:fill="auto"/>
          </w:tcPr>
          <w:p w14:paraId="20809EB0" w14:textId="57BB7F4C" w:rsidR="00ED1619" w:rsidRPr="00CD76C0" w:rsidRDefault="00ED1619" w:rsidP="00ED1619">
            <w:pPr>
              <w:pStyle w:val="tboTableBody"/>
            </w:pPr>
            <w:r w:rsidRPr="00CD76C0">
              <w:t>1.7.2-1</w:t>
            </w:r>
          </w:p>
        </w:tc>
      </w:tr>
      <w:tr w:rsidR="00ED1619" w:rsidRPr="00550C91" w14:paraId="497F98EB" w14:textId="77777777" w:rsidTr="00B71696">
        <w:trPr>
          <w:trHeight w:val="252"/>
        </w:trPr>
        <w:tc>
          <w:tcPr>
            <w:tcW w:w="1216" w:type="pct"/>
            <w:shd w:val="clear" w:color="auto" w:fill="auto"/>
          </w:tcPr>
          <w:p w14:paraId="2F87BF74" w14:textId="77777777" w:rsidR="00ED1619" w:rsidRPr="00CD76C0" w:rsidRDefault="00ED1619" w:rsidP="00ED1619">
            <w:pPr>
              <w:pStyle w:val="tboTableBody"/>
            </w:pPr>
          </w:p>
        </w:tc>
        <w:tc>
          <w:tcPr>
            <w:tcW w:w="2267" w:type="pct"/>
            <w:shd w:val="clear" w:color="auto" w:fill="auto"/>
          </w:tcPr>
          <w:p w14:paraId="05C88655" w14:textId="4843666F" w:rsidR="00ED1619" w:rsidRPr="00CD76C0" w:rsidRDefault="00ED1619" w:rsidP="00ED1619">
            <w:pPr>
              <w:pStyle w:val="tboTableBody"/>
            </w:pPr>
            <w:r w:rsidRPr="00CD76C0">
              <w:t>jQuery UI plugin</w:t>
            </w:r>
          </w:p>
        </w:tc>
        <w:tc>
          <w:tcPr>
            <w:tcW w:w="1517" w:type="pct"/>
            <w:shd w:val="clear" w:color="auto" w:fill="auto"/>
          </w:tcPr>
          <w:p w14:paraId="78D61F67" w14:textId="4F0F5C1A" w:rsidR="00ED1619" w:rsidRPr="00CD76C0" w:rsidRDefault="00ED1619" w:rsidP="00ED1619">
            <w:pPr>
              <w:pStyle w:val="tboTableBody"/>
            </w:pPr>
            <w:r w:rsidRPr="00CD76C0">
              <w:t>1.0.2</w:t>
            </w:r>
          </w:p>
        </w:tc>
      </w:tr>
      <w:tr w:rsidR="00ED1619" w:rsidRPr="00550C91" w14:paraId="784F9377" w14:textId="77777777" w:rsidTr="00B71696">
        <w:trPr>
          <w:trHeight w:val="252"/>
        </w:trPr>
        <w:tc>
          <w:tcPr>
            <w:tcW w:w="1216" w:type="pct"/>
            <w:shd w:val="clear" w:color="auto" w:fill="auto"/>
          </w:tcPr>
          <w:p w14:paraId="2C26CB5A" w14:textId="77777777" w:rsidR="00ED1619" w:rsidRPr="00CD76C0" w:rsidRDefault="00ED1619" w:rsidP="00ED1619">
            <w:pPr>
              <w:pStyle w:val="tboTableBody"/>
            </w:pPr>
          </w:p>
        </w:tc>
        <w:tc>
          <w:tcPr>
            <w:tcW w:w="2267" w:type="pct"/>
            <w:shd w:val="clear" w:color="auto" w:fill="auto"/>
          </w:tcPr>
          <w:p w14:paraId="67541216" w14:textId="47EF64A1" w:rsidR="00ED1619" w:rsidRPr="00CD76C0" w:rsidRDefault="00ED1619" w:rsidP="00ED1619">
            <w:pPr>
              <w:pStyle w:val="tboTableBody"/>
            </w:pPr>
            <w:r w:rsidRPr="00CD76C0">
              <w:t>LDAP Plugin</w:t>
            </w:r>
          </w:p>
        </w:tc>
        <w:tc>
          <w:tcPr>
            <w:tcW w:w="1517" w:type="pct"/>
            <w:shd w:val="clear" w:color="auto" w:fill="auto"/>
          </w:tcPr>
          <w:p w14:paraId="1F46C065" w14:textId="1B4D34F4" w:rsidR="00ED1619" w:rsidRPr="00CD76C0" w:rsidRDefault="00ED1619" w:rsidP="00ED1619">
            <w:pPr>
              <w:pStyle w:val="tboTableBody"/>
            </w:pPr>
            <w:r w:rsidRPr="00CD76C0">
              <w:t>1.10.2</w:t>
            </w:r>
          </w:p>
        </w:tc>
      </w:tr>
      <w:tr w:rsidR="00ED1619" w:rsidRPr="00550C91" w14:paraId="5D121645" w14:textId="77777777" w:rsidTr="00B71696">
        <w:trPr>
          <w:trHeight w:val="252"/>
        </w:trPr>
        <w:tc>
          <w:tcPr>
            <w:tcW w:w="1216" w:type="pct"/>
            <w:shd w:val="clear" w:color="auto" w:fill="auto"/>
          </w:tcPr>
          <w:p w14:paraId="6E694053" w14:textId="77777777" w:rsidR="00ED1619" w:rsidRPr="00CD76C0" w:rsidRDefault="00ED1619" w:rsidP="00ED1619">
            <w:pPr>
              <w:pStyle w:val="tboTableBody"/>
            </w:pPr>
          </w:p>
        </w:tc>
        <w:tc>
          <w:tcPr>
            <w:tcW w:w="2267" w:type="pct"/>
            <w:shd w:val="clear" w:color="auto" w:fill="auto"/>
          </w:tcPr>
          <w:p w14:paraId="56D5A4BD" w14:textId="6259EB94" w:rsidR="00ED1619" w:rsidRPr="00CD76C0" w:rsidRDefault="00ED1619" w:rsidP="00ED1619">
            <w:pPr>
              <w:pStyle w:val="tboTableBody"/>
            </w:pPr>
            <w:r w:rsidRPr="00CD76C0">
              <w:t>Mailer</w:t>
            </w:r>
          </w:p>
        </w:tc>
        <w:tc>
          <w:tcPr>
            <w:tcW w:w="1517" w:type="pct"/>
            <w:shd w:val="clear" w:color="auto" w:fill="auto"/>
          </w:tcPr>
          <w:p w14:paraId="5D1DD8C6" w14:textId="7BF53081" w:rsidR="00ED1619" w:rsidRPr="00CD76C0" w:rsidRDefault="00ED1619" w:rsidP="00ED1619">
            <w:pPr>
              <w:pStyle w:val="tboTableBody"/>
            </w:pPr>
            <w:r w:rsidRPr="00CD76C0">
              <w:t>1.10</w:t>
            </w:r>
          </w:p>
        </w:tc>
      </w:tr>
      <w:tr w:rsidR="00ED1619" w:rsidRPr="00550C91" w14:paraId="6EBCCA82" w14:textId="77777777" w:rsidTr="00B71696">
        <w:trPr>
          <w:trHeight w:val="252"/>
        </w:trPr>
        <w:tc>
          <w:tcPr>
            <w:tcW w:w="1216" w:type="pct"/>
            <w:shd w:val="clear" w:color="auto" w:fill="auto"/>
          </w:tcPr>
          <w:p w14:paraId="35DAF5DD" w14:textId="77777777" w:rsidR="00ED1619" w:rsidRPr="00CD76C0" w:rsidRDefault="00ED1619" w:rsidP="00ED1619">
            <w:pPr>
              <w:pStyle w:val="tboTableBody"/>
            </w:pPr>
          </w:p>
        </w:tc>
        <w:tc>
          <w:tcPr>
            <w:tcW w:w="2267" w:type="pct"/>
            <w:shd w:val="clear" w:color="auto" w:fill="auto"/>
          </w:tcPr>
          <w:p w14:paraId="2C16F29B" w14:textId="0D51EACE" w:rsidR="00ED1619" w:rsidRPr="00CD76C0" w:rsidRDefault="00ED1619" w:rsidP="00ED1619">
            <w:pPr>
              <w:pStyle w:val="tboTableBody"/>
            </w:pPr>
            <w:r w:rsidRPr="00CD76C0">
              <w:t>MapDB API Plugin</w:t>
            </w:r>
          </w:p>
        </w:tc>
        <w:tc>
          <w:tcPr>
            <w:tcW w:w="1517" w:type="pct"/>
            <w:shd w:val="clear" w:color="auto" w:fill="auto"/>
          </w:tcPr>
          <w:p w14:paraId="0765FD8D" w14:textId="44ED6DB1" w:rsidR="00ED1619" w:rsidRPr="00CD76C0" w:rsidRDefault="00ED1619" w:rsidP="00ED1619">
            <w:pPr>
              <w:pStyle w:val="tboTableBody"/>
            </w:pPr>
            <w:r w:rsidRPr="00CD76C0">
              <w:t>1.0.1.0</w:t>
            </w:r>
          </w:p>
        </w:tc>
      </w:tr>
      <w:tr w:rsidR="00ED1619" w:rsidRPr="00550C91" w14:paraId="2E442504" w14:textId="77777777" w:rsidTr="00B71696">
        <w:trPr>
          <w:trHeight w:val="252"/>
        </w:trPr>
        <w:tc>
          <w:tcPr>
            <w:tcW w:w="1216" w:type="pct"/>
            <w:shd w:val="clear" w:color="auto" w:fill="auto"/>
          </w:tcPr>
          <w:p w14:paraId="01FA616F" w14:textId="77777777" w:rsidR="00ED1619" w:rsidRPr="00CD76C0" w:rsidRDefault="00ED1619" w:rsidP="00ED1619">
            <w:pPr>
              <w:pStyle w:val="tboTableBody"/>
            </w:pPr>
          </w:p>
        </w:tc>
        <w:tc>
          <w:tcPr>
            <w:tcW w:w="2267" w:type="pct"/>
            <w:shd w:val="clear" w:color="auto" w:fill="auto"/>
          </w:tcPr>
          <w:p w14:paraId="7D78A3CE" w14:textId="234342E1" w:rsidR="00ED1619" w:rsidRPr="00CD76C0" w:rsidRDefault="00ED1619" w:rsidP="00ED1619">
            <w:pPr>
              <w:pStyle w:val="tboTableBody"/>
            </w:pPr>
            <w:r w:rsidRPr="00CD76C0">
              <w:t>Matrix Authorization Strategy Plugin</w:t>
            </w:r>
          </w:p>
        </w:tc>
        <w:tc>
          <w:tcPr>
            <w:tcW w:w="1517" w:type="pct"/>
            <w:shd w:val="clear" w:color="auto" w:fill="auto"/>
          </w:tcPr>
          <w:p w14:paraId="183116CB" w14:textId="6395FF35" w:rsidR="00ED1619" w:rsidRPr="00CD76C0" w:rsidRDefault="00ED1619" w:rsidP="00ED1619">
            <w:pPr>
              <w:pStyle w:val="tboTableBody"/>
            </w:pPr>
            <w:r w:rsidRPr="00CD76C0">
              <w:t>1.2</w:t>
            </w:r>
          </w:p>
        </w:tc>
      </w:tr>
      <w:tr w:rsidR="00ED1619" w:rsidRPr="00550C91" w14:paraId="50CA4B3E" w14:textId="77777777" w:rsidTr="00B71696">
        <w:trPr>
          <w:trHeight w:val="252"/>
        </w:trPr>
        <w:tc>
          <w:tcPr>
            <w:tcW w:w="1216" w:type="pct"/>
            <w:shd w:val="clear" w:color="auto" w:fill="auto"/>
          </w:tcPr>
          <w:p w14:paraId="17E50894" w14:textId="77777777" w:rsidR="00ED1619" w:rsidRPr="00CD76C0" w:rsidRDefault="00ED1619" w:rsidP="00ED1619">
            <w:pPr>
              <w:pStyle w:val="tboTableBody"/>
            </w:pPr>
          </w:p>
        </w:tc>
        <w:tc>
          <w:tcPr>
            <w:tcW w:w="2267" w:type="pct"/>
            <w:shd w:val="clear" w:color="auto" w:fill="auto"/>
          </w:tcPr>
          <w:p w14:paraId="4886CA24" w14:textId="137EECD8" w:rsidR="00ED1619" w:rsidRPr="00CD76C0" w:rsidRDefault="00ED1619" w:rsidP="00ED1619">
            <w:pPr>
              <w:pStyle w:val="tboTableBody"/>
            </w:pPr>
            <w:r w:rsidRPr="00CD76C0">
              <w:t>Matrix Project Plugin</w:t>
            </w:r>
          </w:p>
        </w:tc>
        <w:tc>
          <w:tcPr>
            <w:tcW w:w="1517" w:type="pct"/>
            <w:shd w:val="clear" w:color="auto" w:fill="auto"/>
          </w:tcPr>
          <w:p w14:paraId="76059FA4" w14:textId="0C6C8147" w:rsidR="00ED1619" w:rsidRPr="00CD76C0" w:rsidRDefault="00ED1619" w:rsidP="00ED1619">
            <w:pPr>
              <w:pStyle w:val="tboTableBody"/>
            </w:pPr>
            <w:r w:rsidRPr="00CD76C0">
              <w:t>1.3</w:t>
            </w:r>
          </w:p>
        </w:tc>
      </w:tr>
      <w:tr w:rsidR="00ED1619" w:rsidRPr="00550C91" w14:paraId="3A073A9D" w14:textId="77777777" w:rsidTr="00B71696">
        <w:trPr>
          <w:trHeight w:val="252"/>
        </w:trPr>
        <w:tc>
          <w:tcPr>
            <w:tcW w:w="1216" w:type="pct"/>
            <w:shd w:val="clear" w:color="auto" w:fill="auto"/>
          </w:tcPr>
          <w:p w14:paraId="166BE758" w14:textId="77777777" w:rsidR="00ED1619" w:rsidRPr="00CD76C0" w:rsidRDefault="00ED1619" w:rsidP="00ED1619">
            <w:pPr>
              <w:pStyle w:val="tboTableBody"/>
            </w:pPr>
          </w:p>
        </w:tc>
        <w:tc>
          <w:tcPr>
            <w:tcW w:w="2267" w:type="pct"/>
            <w:shd w:val="clear" w:color="auto" w:fill="auto"/>
          </w:tcPr>
          <w:p w14:paraId="4496CA2C" w14:textId="6E48B6A3" w:rsidR="00ED1619" w:rsidRPr="00CD76C0" w:rsidRDefault="00ED1619" w:rsidP="00ED1619">
            <w:pPr>
              <w:pStyle w:val="tboTableBody"/>
            </w:pPr>
            <w:r w:rsidRPr="00CD76C0">
              <w:t>Maven Project Plugin</w:t>
            </w:r>
          </w:p>
        </w:tc>
        <w:tc>
          <w:tcPr>
            <w:tcW w:w="1517" w:type="pct"/>
            <w:shd w:val="clear" w:color="auto" w:fill="auto"/>
          </w:tcPr>
          <w:p w14:paraId="67D6E475" w14:textId="39A83F49" w:rsidR="00ED1619" w:rsidRPr="00CD76C0" w:rsidRDefault="00ED1619" w:rsidP="00ED1619">
            <w:pPr>
              <w:pStyle w:val="tboTableBody"/>
            </w:pPr>
            <w:r w:rsidRPr="00CD76C0">
              <w:t>2.5</w:t>
            </w:r>
          </w:p>
        </w:tc>
      </w:tr>
      <w:tr w:rsidR="00ED1619" w:rsidRPr="00550C91" w14:paraId="3FFCEFB0" w14:textId="77777777" w:rsidTr="00B71696">
        <w:trPr>
          <w:trHeight w:val="252"/>
        </w:trPr>
        <w:tc>
          <w:tcPr>
            <w:tcW w:w="1216" w:type="pct"/>
            <w:shd w:val="clear" w:color="auto" w:fill="auto"/>
          </w:tcPr>
          <w:p w14:paraId="058F89C3" w14:textId="77777777" w:rsidR="00ED1619" w:rsidRPr="00CD76C0" w:rsidRDefault="00ED1619" w:rsidP="00ED1619">
            <w:pPr>
              <w:pStyle w:val="tboTableBody"/>
            </w:pPr>
          </w:p>
        </w:tc>
        <w:tc>
          <w:tcPr>
            <w:tcW w:w="2267" w:type="pct"/>
            <w:shd w:val="clear" w:color="auto" w:fill="auto"/>
          </w:tcPr>
          <w:p w14:paraId="6EA4B8CE" w14:textId="2D3255A7" w:rsidR="00ED1619" w:rsidRPr="00CD76C0" w:rsidRDefault="00ED1619" w:rsidP="00ED1619">
            <w:pPr>
              <w:pStyle w:val="tboTableBody"/>
            </w:pPr>
            <w:r w:rsidRPr="00CD76C0">
              <w:t>MSBuild Plugin</w:t>
            </w:r>
          </w:p>
        </w:tc>
        <w:tc>
          <w:tcPr>
            <w:tcW w:w="1517" w:type="pct"/>
            <w:shd w:val="clear" w:color="auto" w:fill="auto"/>
          </w:tcPr>
          <w:p w14:paraId="4052B52A" w14:textId="069099BB" w:rsidR="00ED1619" w:rsidRPr="00CD76C0" w:rsidRDefault="00ED1619" w:rsidP="00ED1619">
            <w:pPr>
              <w:pStyle w:val="tboTableBody"/>
            </w:pPr>
            <w:r w:rsidRPr="00CD76C0">
              <w:t>1.24</w:t>
            </w:r>
          </w:p>
        </w:tc>
      </w:tr>
      <w:tr w:rsidR="00ED1619" w:rsidRPr="00550C91" w14:paraId="37DED4C9" w14:textId="77777777" w:rsidTr="00B71696">
        <w:trPr>
          <w:trHeight w:val="252"/>
        </w:trPr>
        <w:tc>
          <w:tcPr>
            <w:tcW w:w="1216" w:type="pct"/>
            <w:shd w:val="clear" w:color="auto" w:fill="auto"/>
          </w:tcPr>
          <w:p w14:paraId="511A1C75" w14:textId="77777777" w:rsidR="00ED1619" w:rsidRPr="00CD76C0" w:rsidRDefault="00ED1619" w:rsidP="00ED1619">
            <w:pPr>
              <w:pStyle w:val="tboTableBody"/>
            </w:pPr>
          </w:p>
        </w:tc>
        <w:tc>
          <w:tcPr>
            <w:tcW w:w="2267" w:type="pct"/>
            <w:shd w:val="clear" w:color="auto" w:fill="auto"/>
          </w:tcPr>
          <w:p w14:paraId="71C29FA6" w14:textId="5FECC650" w:rsidR="00ED1619" w:rsidRPr="00CD76C0" w:rsidRDefault="00ED1619" w:rsidP="00ED1619">
            <w:pPr>
              <w:pStyle w:val="tboTableBody"/>
            </w:pPr>
            <w:r w:rsidRPr="00CD76C0">
              <w:t>Nexus Task Runner Plugin</w:t>
            </w:r>
          </w:p>
        </w:tc>
        <w:tc>
          <w:tcPr>
            <w:tcW w:w="1517" w:type="pct"/>
            <w:shd w:val="clear" w:color="auto" w:fill="auto"/>
          </w:tcPr>
          <w:p w14:paraId="527399C4" w14:textId="746655F9" w:rsidR="00ED1619" w:rsidRPr="00CD76C0" w:rsidRDefault="00ED1619" w:rsidP="00ED1619">
            <w:pPr>
              <w:pStyle w:val="tboTableBody"/>
            </w:pPr>
            <w:r w:rsidRPr="00CD76C0">
              <w:t>0.9.2</w:t>
            </w:r>
          </w:p>
        </w:tc>
      </w:tr>
      <w:tr w:rsidR="00ED1619" w:rsidRPr="00550C91" w14:paraId="6A215537" w14:textId="77777777" w:rsidTr="00B71696">
        <w:trPr>
          <w:trHeight w:val="252"/>
        </w:trPr>
        <w:tc>
          <w:tcPr>
            <w:tcW w:w="1216" w:type="pct"/>
            <w:shd w:val="clear" w:color="auto" w:fill="auto"/>
          </w:tcPr>
          <w:p w14:paraId="72B2F730" w14:textId="77777777" w:rsidR="00ED1619" w:rsidRPr="00CD76C0" w:rsidRDefault="00ED1619" w:rsidP="00ED1619">
            <w:pPr>
              <w:pStyle w:val="tboTableBody"/>
            </w:pPr>
          </w:p>
        </w:tc>
        <w:tc>
          <w:tcPr>
            <w:tcW w:w="2267" w:type="pct"/>
            <w:shd w:val="clear" w:color="auto" w:fill="auto"/>
          </w:tcPr>
          <w:p w14:paraId="56C1E8D1" w14:textId="758B6585" w:rsidR="00ED1619" w:rsidRPr="00CD76C0" w:rsidRDefault="00ED1619" w:rsidP="00ED1619">
            <w:pPr>
              <w:pStyle w:val="tboTableBody"/>
            </w:pPr>
            <w:r w:rsidRPr="00CD76C0">
              <w:t>NUnit plugin</w:t>
            </w:r>
          </w:p>
        </w:tc>
        <w:tc>
          <w:tcPr>
            <w:tcW w:w="1517" w:type="pct"/>
            <w:shd w:val="clear" w:color="auto" w:fill="auto"/>
          </w:tcPr>
          <w:p w14:paraId="680D87D8" w14:textId="14FD36C2" w:rsidR="00ED1619" w:rsidRPr="00CD76C0" w:rsidRDefault="00ED1619" w:rsidP="00ED1619">
            <w:pPr>
              <w:pStyle w:val="tboTableBody"/>
            </w:pPr>
            <w:r w:rsidRPr="00CD76C0">
              <w:t>0.16</w:t>
            </w:r>
          </w:p>
        </w:tc>
      </w:tr>
      <w:tr w:rsidR="00ED1619" w:rsidRPr="00550C91" w14:paraId="7A2BFC5D" w14:textId="77777777" w:rsidTr="00B71696">
        <w:trPr>
          <w:trHeight w:val="252"/>
        </w:trPr>
        <w:tc>
          <w:tcPr>
            <w:tcW w:w="1216" w:type="pct"/>
            <w:shd w:val="clear" w:color="auto" w:fill="auto"/>
          </w:tcPr>
          <w:p w14:paraId="571F0339" w14:textId="77777777" w:rsidR="00ED1619" w:rsidRPr="00CD76C0" w:rsidRDefault="00ED1619" w:rsidP="00ED1619">
            <w:pPr>
              <w:pStyle w:val="tboTableBody"/>
            </w:pPr>
          </w:p>
        </w:tc>
        <w:tc>
          <w:tcPr>
            <w:tcW w:w="2267" w:type="pct"/>
            <w:shd w:val="clear" w:color="auto" w:fill="auto"/>
          </w:tcPr>
          <w:p w14:paraId="5BCB8A3B" w14:textId="1CA3B56B" w:rsidR="00ED1619" w:rsidRPr="00CD76C0" w:rsidRDefault="00ED1619" w:rsidP="00ED1619">
            <w:pPr>
              <w:pStyle w:val="tboTableBody"/>
            </w:pPr>
            <w:r w:rsidRPr="00CD76C0">
              <w:t>OWASP Markup Formatter Plugin</w:t>
            </w:r>
          </w:p>
        </w:tc>
        <w:tc>
          <w:tcPr>
            <w:tcW w:w="1517" w:type="pct"/>
            <w:shd w:val="clear" w:color="auto" w:fill="auto"/>
          </w:tcPr>
          <w:p w14:paraId="2A82E22F" w14:textId="512A6959" w:rsidR="00ED1619" w:rsidRPr="00CD76C0" w:rsidRDefault="00ED1619" w:rsidP="00ED1619">
            <w:pPr>
              <w:pStyle w:val="tboTableBody"/>
            </w:pPr>
            <w:r w:rsidRPr="00CD76C0">
              <w:t>1.2</w:t>
            </w:r>
          </w:p>
        </w:tc>
      </w:tr>
      <w:tr w:rsidR="00ED1619" w:rsidRPr="00550C91" w14:paraId="265A5E1B" w14:textId="77777777" w:rsidTr="00B71696">
        <w:trPr>
          <w:trHeight w:val="252"/>
        </w:trPr>
        <w:tc>
          <w:tcPr>
            <w:tcW w:w="1216" w:type="pct"/>
            <w:shd w:val="clear" w:color="auto" w:fill="auto"/>
          </w:tcPr>
          <w:p w14:paraId="7916F71B" w14:textId="77777777" w:rsidR="00ED1619" w:rsidRPr="00CD76C0" w:rsidRDefault="00ED1619" w:rsidP="00ED1619">
            <w:pPr>
              <w:pStyle w:val="tboTableBody"/>
            </w:pPr>
          </w:p>
        </w:tc>
        <w:tc>
          <w:tcPr>
            <w:tcW w:w="2267" w:type="pct"/>
            <w:shd w:val="clear" w:color="auto" w:fill="auto"/>
          </w:tcPr>
          <w:p w14:paraId="0112CBCF" w14:textId="1D70F158" w:rsidR="00ED1619" w:rsidRPr="00CD76C0" w:rsidRDefault="00ED1619" w:rsidP="00ED1619">
            <w:pPr>
              <w:pStyle w:val="tboTableBody"/>
            </w:pPr>
            <w:r w:rsidRPr="00CD76C0">
              <w:t>PAM Authentication Plugin</w:t>
            </w:r>
          </w:p>
        </w:tc>
        <w:tc>
          <w:tcPr>
            <w:tcW w:w="1517" w:type="pct"/>
            <w:shd w:val="clear" w:color="auto" w:fill="auto"/>
          </w:tcPr>
          <w:p w14:paraId="4921878F" w14:textId="63185000" w:rsidR="00ED1619" w:rsidRPr="00CD76C0" w:rsidRDefault="00ED1619" w:rsidP="00ED1619">
            <w:pPr>
              <w:pStyle w:val="tboTableBody"/>
            </w:pPr>
            <w:r w:rsidRPr="00CD76C0">
              <w:t>1.1</w:t>
            </w:r>
          </w:p>
        </w:tc>
      </w:tr>
      <w:tr w:rsidR="00ED1619" w:rsidRPr="00550C91" w14:paraId="7CF26213" w14:textId="77777777" w:rsidTr="00B71696">
        <w:trPr>
          <w:trHeight w:val="252"/>
        </w:trPr>
        <w:tc>
          <w:tcPr>
            <w:tcW w:w="1216" w:type="pct"/>
            <w:shd w:val="clear" w:color="auto" w:fill="auto"/>
          </w:tcPr>
          <w:p w14:paraId="0F4DC9C8" w14:textId="77777777" w:rsidR="00ED1619" w:rsidRPr="00CD76C0" w:rsidRDefault="00ED1619" w:rsidP="00ED1619">
            <w:pPr>
              <w:pStyle w:val="tboTableBody"/>
            </w:pPr>
          </w:p>
        </w:tc>
        <w:tc>
          <w:tcPr>
            <w:tcW w:w="2267" w:type="pct"/>
            <w:shd w:val="clear" w:color="auto" w:fill="auto"/>
          </w:tcPr>
          <w:p w14:paraId="3642C1EB" w14:textId="1A46AA3C" w:rsidR="00ED1619" w:rsidRPr="00CD76C0" w:rsidRDefault="00ED1619" w:rsidP="00ED1619">
            <w:pPr>
              <w:pStyle w:val="tboTableBody"/>
            </w:pPr>
            <w:r w:rsidRPr="00CD76C0">
              <w:t>Parameterized Remote Trigger Plugin</w:t>
            </w:r>
          </w:p>
        </w:tc>
        <w:tc>
          <w:tcPr>
            <w:tcW w:w="1517" w:type="pct"/>
            <w:shd w:val="clear" w:color="auto" w:fill="auto"/>
          </w:tcPr>
          <w:p w14:paraId="3A161A0E" w14:textId="36C1F395" w:rsidR="00ED1619" w:rsidRPr="00CD76C0" w:rsidRDefault="00ED1619" w:rsidP="00ED1619">
            <w:pPr>
              <w:pStyle w:val="tboTableBody"/>
            </w:pPr>
            <w:r w:rsidRPr="00CD76C0">
              <w:t>2.1.3</w:t>
            </w:r>
          </w:p>
        </w:tc>
      </w:tr>
      <w:tr w:rsidR="00ED1619" w:rsidRPr="00550C91" w14:paraId="2B064D28" w14:textId="77777777" w:rsidTr="00B71696">
        <w:trPr>
          <w:trHeight w:val="252"/>
        </w:trPr>
        <w:tc>
          <w:tcPr>
            <w:tcW w:w="1216" w:type="pct"/>
            <w:shd w:val="clear" w:color="auto" w:fill="auto"/>
          </w:tcPr>
          <w:p w14:paraId="7D7BDEF1" w14:textId="77777777" w:rsidR="00ED1619" w:rsidRPr="00CD76C0" w:rsidRDefault="00ED1619" w:rsidP="00ED1619">
            <w:pPr>
              <w:pStyle w:val="tboTableBody"/>
            </w:pPr>
          </w:p>
        </w:tc>
        <w:tc>
          <w:tcPr>
            <w:tcW w:w="2267" w:type="pct"/>
            <w:shd w:val="clear" w:color="auto" w:fill="auto"/>
          </w:tcPr>
          <w:p w14:paraId="1424C328" w14:textId="54C3AACC" w:rsidR="00ED1619" w:rsidRPr="00CD76C0" w:rsidRDefault="00ED1619" w:rsidP="00ED1619">
            <w:pPr>
              <w:pStyle w:val="tboTableBody"/>
            </w:pPr>
            <w:r w:rsidRPr="00CD76C0">
              <w:t>Parameterized Trigger plugin</w:t>
            </w:r>
          </w:p>
        </w:tc>
        <w:tc>
          <w:tcPr>
            <w:tcW w:w="1517" w:type="pct"/>
            <w:shd w:val="clear" w:color="auto" w:fill="auto"/>
          </w:tcPr>
          <w:p w14:paraId="615F95E5" w14:textId="49AA5DF7" w:rsidR="00ED1619" w:rsidRPr="00CD76C0" w:rsidRDefault="00ED1619" w:rsidP="00ED1619">
            <w:pPr>
              <w:pStyle w:val="tboTableBody"/>
            </w:pPr>
            <w:r w:rsidRPr="00CD76C0">
              <w:t>2.25</w:t>
            </w:r>
          </w:p>
        </w:tc>
      </w:tr>
      <w:tr w:rsidR="00ED1619" w:rsidRPr="00550C91" w14:paraId="4DCD30A0" w14:textId="77777777" w:rsidTr="00B71696">
        <w:trPr>
          <w:trHeight w:val="252"/>
        </w:trPr>
        <w:tc>
          <w:tcPr>
            <w:tcW w:w="1216" w:type="pct"/>
            <w:shd w:val="clear" w:color="auto" w:fill="auto"/>
          </w:tcPr>
          <w:p w14:paraId="2BFCDAA8" w14:textId="77777777" w:rsidR="00ED1619" w:rsidRPr="00CD76C0" w:rsidRDefault="00ED1619" w:rsidP="00ED1619">
            <w:pPr>
              <w:pStyle w:val="tboTableBody"/>
            </w:pPr>
          </w:p>
        </w:tc>
        <w:tc>
          <w:tcPr>
            <w:tcW w:w="2267" w:type="pct"/>
            <w:shd w:val="clear" w:color="auto" w:fill="auto"/>
          </w:tcPr>
          <w:p w14:paraId="1E5D25EA" w14:textId="1396376C" w:rsidR="00ED1619" w:rsidRPr="00CD76C0" w:rsidRDefault="00ED1619" w:rsidP="00ED1619">
            <w:pPr>
              <w:pStyle w:val="tboTableBody"/>
            </w:pPr>
            <w:r w:rsidRPr="00CD76C0">
              <w:t>Prerequisite build step plugin</w:t>
            </w:r>
          </w:p>
        </w:tc>
        <w:tc>
          <w:tcPr>
            <w:tcW w:w="1517" w:type="pct"/>
            <w:shd w:val="clear" w:color="auto" w:fill="auto"/>
          </w:tcPr>
          <w:p w14:paraId="76845566" w14:textId="27E3A778" w:rsidR="00ED1619" w:rsidRPr="00CD76C0" w:rsidRDefault="00ED1619" w:rsidP="00ED1619">
            <w:pPr>
              <w:pStyle w:val="tboTableBody"/>
            </w:pPr>
            <w:r w:rsidRPr="00CD76C0">
              <w:t>1.1</w:t>
            </w:r>
          </w:p>
        </w:tc>
      </w:tr>
      <w:tr w:rsidR="00ED1619" w:rsidRPr="00550C91" w14:paraId="5647DE1C" w14:textId="77777777" w:rsidTr="00B71696">
        <w:trPr>
          <w:trHeight w:val="252"/>
        </w:trPr>
        <w:tc>
          <w:tcPr>
            <w:tcW w:w="1216" w:type="pct"/>
            <w:shd w:val="clear" w:color="auto" w:fill="auto"/>
          </w:tcPr>
          <w:p w14:paraId="3611365D" w14:textId="77777777" w:rsidR="00ED1619" w:rsidRPr="00CD76C0" w:rsidRDefault="00ED1619" w:rsidP="00ED1619">
            <w:pPr>
              <w:pStyle w:val="tboTableBody"/>
            </w:pPr>
          </w:p>
        </w:tc>
        <w:tc>
          <w:tcPr>
            <w:tcW w:w="2267" w:type="pct"/>
            <w:shd w:val="clear" w:color="auto" w:fill="auto"/>
          </w:tcPr>
          <w:p w14:paraId="4D5F60FE" w14:textId="1CDB7FEB" w:rsidR="00ED1619" w:rsidRPr="00CD76C0" w:rsidRDefault="00ED1619" w:rsidP="00ED1619">
            <w:pPr>
              <w:pStyle w:val="tboTableBody"/>
            </w:pPr>
            <w:r w:rsidRPr="00CD76C0">
              <w:t>Promoted Builds Plugin</w:t>
            </w:r>
          </w:p>
        </w:tc>
        <w:tc>
          <w:tcPr>
            <w:tcW w:w="1517" w:type="pct"/>
            <w:shd w:val="clear" w:color="auto" w:fill="auto"/>
          </w:tcPr>
          <w:p w14:paraId="5F18D247" w14:textId="639C7F28" w:rsidR="00ED1619" w:rsidRPr="00CD76C0" w:rsidRDefault="00ED1619" w:rsidP="00ED1619">
            <w:pPr>
              <w:pStyle w:val="tboTableBody"/>
            </w:pPr>
            <w:r w:rsidRPr="00CD76C0">
              <w:t>2.17</w:t>
            </w:r>
          </w:p>
        </w:tc>
      </w:tr>
      <w:tr w:rsidR="00ED1619" w:rsidRPr="00550C91" w14:paraId="26D64300" w14:textId="77777777" w:rsidTr="00B71696">
        <w:trPr>
          <w:trHeight w:val="252"/>
        </w:trPr>
        <w:tc>
          <w:tcPr>
            <w:tcW w:w="1216" w:type="pct"/>
            <w:shd w:val="clear" w:color="auto" w:fill="auto"/>
          </w:tcPr>
          <w:p w14:paraId="70783D04" w14:textId="77777777" w:rsidR="00ED1619" w:rsidRPr="00CD76C0" w:rsidRDefault="00ED1619" w:rsidP="00ED1619">
            <w:pPr>
              <w:pStyle w:val="tboTableBody"/>
            </w:pPr>
          </w:p>
        </w:tc>
        <w:tc>
          <w:tcPr>
            <w:tcW w:w="2267" w:type="pct"/>
            <w:shd w:val="clear" w:color="auto" w:fill="auto"/>
          </w:tcPr>
          <w:p w14:paraId="4FC9B5FE" w14:textId="6D0209EB" w:rsidR="00ED1619" w:rsidRPr="00CD76C0" w:rsidRDefault="00ED1619" w:rsidP="00ED1619">
            <w:pPr>
              <w:pStyle w:val="tboTableBody"/>
            </w:pPr>
            <w:r w:rsidRPr="00CD76C0">
              <w:t>Quality Center Plugin</w:t>
            </w:r>
          </w:p>
        </w:tc>
        <w:tc>
          <w:tcPr>
            <w:tcW w:w="1517" w:type="pct"/>
            <w:shd w:val="clear" w:color="auto" w:fill="auto"/>
          </w:tcPr>
          <w:p w14:paraId="0857AEB6" w14:textId="05C71633" w:rsidR="00ED1619" w:rsidRPr="00CD76C0" w:rsidRDefault="00ED1619" w:rsidP="00ED1619">
            <w:pPr>
              <w:pStyle w:val="tboTableBody"/>
            </w:pPr>
            <w:r w:rsidRPr="00CD76C0">
              <w:t>1.2.1</w:t>
            </w:r>
          </w:p>
        </w:tc>
      </w:tr>
      <w:tr w:rsidR="00ED1619" w:rsidRPr="00550C91" w14:paraId="77AE8778" w14:textId="77777777" w:rsidTr="00B71696">
        <w:trPr>
          <w:trHeight w:val="252"/>
        </w:trPr>
        <w:tc>
          <w:tcPr>
            <w:tcW w:w="1216" w:type="pct"/>
            <w:shd w:val="clear" w:color="auto" w:fill="auto"/>
          </w:tcPr>
          <w:p w14:paraId="1C492E74" w14:textId="77777777" w:rsidR="00ED1619" w:rsidRPr="00CD76C0" w:rsidRDefault="00ED1619" w:rsidP="00ED1619">
            <w:pPr>
              <w:pStyle w:val="tboTableBody"/>
            </w:pPr>
          </w:p>
        </w:tc>
        <w:tc>
          <w:tcPr>
            <w:tcW w:w="2267" w:type="pct"/>
            <w:shd w:val="clear" w:color="auto" w:fill="auto"/>
          </w:tcPr>
          <w:p w14:paraId="3E87C672" w14:textId="49303941" w:rsidR="00ED1619" w:rsidRPr="00CD76C0" w:rsidRDefault="00ED1619" w:rsidP="00ED1619">
            <w:pPr>
              <w:pStyle w:val="tboTableBody"/>
            </w:pPr>
            <w:r w:rsidRPr="00CD76C0">
              <w:t>Repository Connector Plugin</w:t>
            </w:r>
          </w:p>
        </w:tc>
        <w:tc>
          <w:tcPr>
            <w:tcW w:w="1517" w:type="pct"/>
            <w:shd w:val="clear" w:color="auto" w:fill="auto"/>
          </w:tcPr>
          <w:p w14:paraId="79D4E6FE" w14:textId="41AB4EE3" w:rsidR="00ED1619" w:rsidRPr="00CD76C0" w:rsidRDefault="00ED1619" w:rsidP="00ED1619">
            <w:pPr>
              <w:pStyle w:val="tboTableBody"/>
            </w:pPr>
            <w:r w:rsidRPr="00CD76C0">
              <w:t>1.0.0</w:t>
            </w:r>
          </w:p>
        </w:tc>
      </w:tr>
      <w:tr w:rsidR="00ED1619" w:rsidRPr="00550C91" w14:paraId="26204A85" w14:textId="77777777" w:rsidTr="00B71696">
        <w:trPr>
          <w:trHeight w:val="252"/>
        </w:trPr>
        <w:tc>
          <w:tcPr>
            <w:tcW w:w="1216" w:type="pct"/>
            <w:shd w:val="clear" w:color="auto" w:fill="auto"/>
          </w:tcPr>
          <w:p w14:paraId="734D411E" w14:textId="77777777" w:rsidR="00ED1619" w:rsidRPr="00CD76C0" w:rsidRDefault="00ED1619" w:rsidP="00ED1619">
            <w:pPr>
              <w:pStyle w:val="tboTableBody"/>
            </w:pPr>
          </w:p>
        </w:tc>
        <w:tc>
          <w:tcPr>
            <w:tcW w:w="2267" w:type="pct"/>
            <w:shd w:val="clear" w:color="auto" w:fill="auto"/>
          </w:tcPr>
          <w:p w14:paraId="75C807F1" w14:textId="0D06C230" w:rsidR="00ED1619" w:rsidRPr="00CD76C0" w:rsidRDefault="00ED1619" w:rsidP="00ED1619">
            <w:pPr>
              <w:pStyle w:val="tboTableBody"/>
            </w:pPr>
            <w:r w:rsidRPr="00CD76C0">
              <w:t>ruby-runtime</w:t>
            </w:r>
          </w:p>
        </w:tc>
        <w:tc>
          <w:tcPr>
            <w:tcW w:w="1517" w:type="pct"/>
            <w:shd w:val="clear" w:color="auto" w:fill="auto"/>
          </w:tcPr>
          <w:p w14:paraId="15E5A60F" w14:textId="63FE2252" w:rsidR="00ED1619" w:rsidRPr="00CD76C0" w:rsidRDefault="00ED1619" w:rsidP="00ED1619">
            <w:pPr>
              <w:pStyle w:val="tboTableBody"/>
            </w:pPr>
            <w:r w:rsidRPr="00CD76C0">
              <w:t>0.12</w:t>
            </w:r>
          </w:p>
        </w:tc>
      </w:tr>
      <w:tr w:rsidR="00ED1619" w:rsidRPr="00550C91" w14:paraId="72CE7722" w14:textId="77777777" w:rsidTr="00B71696">
        <w:trPr>
          <w:trHeight w:val="252"/>
        </w:trPr>
        <w:tc>
          <w:tcPr>
            <w:tcW w:w="1216" w:type="pct"/>
            <w:shd w:val="clear" w:color="auto" w:fill="auto"/>
          </w:tcPr>
          <w:p w14:paraId="5F0FC1E9" w14:textId="77777777" w:rsidR="00ED1619" w:rsidRPr="00CD76C0" w:rsidRDefault="00ED1619" w:rsidP="00ED1619">
            <w:pPr>
              <w:pStyle w:val="tboTableBody"/>
            </w:pPr>
          </w:p>
        </w:tc>
        <w:tc>
          <w:tcPr>
            <w:tcW w:w="2267" w:type="pct"/>
            <w:shd w:val="clear" w:color="auto" w:fill="auto"/>
          </w:tcPr>
          <w:p w14:paraId="7A8EE9DF" w14:textId="3B3B0329" w:rsidR="00ED1619" w:rsidRPr="00CD76C0" w:rsidRDefault="00ED1619" w:rsidP="00ED1619">
            <w:pPr>
              <w:pStyle w:val="tboTableBody"/>
            </w:pPr>
            <w:r w:rsidRPr="00CD76C0">
              <w:t>Run Condition Extras Plugin</w:t>
            </w:r>
          </w:p>
        </w:tc>
        <w:tc>
          <w:tcPr>
            <w:tcW w:w="1517" w:type="pct"/>
            <w:shd w:val="clear" w:color="auto" w:fill="auto"/>
          </w:tcPr>
          <w:p w14:paraId="57AF153C" w14:textId="2777850C" w:rsidR="00ED1619" w:rsidRPr="00CD76C0" w:rsidRDefault="00ED1619" w:rsidP="00ED1619">
            <w:pPr>
              <w:pStyle w:val="tboTableBody"/>
            </w:pPr>
            <w:r w:rsidRPr="00CD76C0">
              <w:t>0.1</w:t>
            </w:r>
          </w:p>
        </w:tc>
      </w:tr>
      <w:tr w:rsidR="00ED1619" w:rsidRPr="00550C91" w14:paraId="429A1E8A" w14:textId="77777777" w:rsidTr="00B71696">
        <w:trPr>
          <w:trHeight w:val="252"/>
        </w:trPr>
        <w:tc>
          <w:tcPr>
            <w:tcW w:w="1216" w:type="pct"/>
            <w:shd w:val="clear" w:color="auto" w:fill="auto"/>
          </w:tcPr>
          <w:p w14:paraId="05F5CFE3" w14:textId="77777777" w:rsidR="00ED1619" w:rsidRPr="00CD76C0" w:rsidRDefault="00ED1619" w:rsidP="00ED1619">
            <w:pPr>
              <w:pStyle w:val="tboTableBody"/>
            </w:pPr>
          </w:p>
        </w:tc>
        <w:tc>
          <w:tcPr>
            <w:tcW w:w="2267" w:type="pct"/>
            <w:shd w:val="clear" w:color="auto" w:fill="auto"/>
          </w:tcPr>
          <w:p w14:paraId="4234D822" w14:textId="213FFD41" w:rsidR="00ED1619" w:rsidRPr="00CD76C0" w:rsidRDefault="00ED1619" w:rsidP="00ED1619">
            <w:pPr>
              <w:pStyle w:val="tboTableBody"/>
            </w:pPr>
            <w:r w:rsidRPr="00CD76C0">
              <w:t>Run Condition Plugin</w:t>
            </w:r>
          </w:p>
        </w:tc>
        <w:tc>
          <w:tcPr>
            <w:tcW w:w="1517" w:type="pct"/>
            <w:shd w:val="clear" w:color="auto" w:fill="auto"/>
          </w:tcPr>
          <w:p w14:paraId="005471B0" w14:textId="2F37EE5C" w:rsidR="00ED1619" w:rsidRPr="00CD76C0" w:rsidRDefault="00ED1619" w:rsidP="00ED1619">
            <w:pPr>
              <w:pStyle w:val="tboTableBody"/>
            </w:pPr>
            <w:r w:rsidRPr="00CD76C0">
              <w:t>1.0</w:t>
            </w:r>
          </w:p>
        </w:tc>
      </w:tr>
      <w:tr w:rsidR="00ED1619" w:rsidRPr="00550C91" w14:paraId="49470AA5" w14:textId="77777777" w:rsidTr="00B71696">
        <w:trPr>
          <w:trHeight w:val="252"/>
        </w:trPr>
        <w:tc>
          <w:tcPr>
            <w:tcW w:w="1216" w:type="pct"/>
            <w:shd w:val="clear" w:color="auto" w:fill="auto"/>
          </w:tcPr>
          <w:p w14:paraId="2668DD07" w14:textId="77777777" w:rsidR="00ED1619" w:rsidRPr="00CD76C0" w:rsidRDefault="00ED1619" w:rsidP="00ED1619">
            <w:pPr>
              <w:pStyle w:val="tboTableBody"/>
            </w:pPr>
          </w:p>
        </w:tc>
        <w:tc>
          <w:tcPr>
            <w:tcW w:w="2267" w:type="pct"/>
            <w:shd w:val="clear" w:color="auto" w:fill="auto"/>
          </w:tcPr>
          <w:p w14:paraId="1FF40BDE" w14:textId="29C409B8" w:rsidR="00ED1619" w:rsidRPr="00CD76C0" w:rsidRDefault="00ED1619" w:rsidP="00ED1619">
            <w:pPr>
              <w:pStyle w:val="tboTableBody"/>
            </w:pPr>
            <w:r w:rsidRPr="00CD76C0">
              <w:t>SCM API Plugin</w:t>
            </w:r>
          </w:p>
        </w:tc>
        <w:tc>
          <w:tcPr>
            <w:tcW w:w="1517" w:type="pct"/>
            <w:shd w:val="clear" w:color="auto" w:fill="auto"/>
          </w:tcPr>
          <w:p w14:paraId="70781192" w14:textId="0FC00077" w:rsidR="00ED1619" w:rsidRPr="00CD76C0" w:rsidRDefault="00ED1619" w:rsidP="00ED1619">
            <w:pPr>
              <w:pStyle w:val="tboTableBody"/>
            </w:pPr>
            <w:r w:rsidRPr="00CD76C0">
              <w:t>0.2</w:t>
            </w:r>
          </w:p>
        </w:tc>
      </w:tr>
      <w:tr w:rsidR="00ED1619" w:rsidRPr="00550C91" w14:paraId="2CE172C0" w14:textId="77777777" w:rsidTr="00B71696">
        <w:trPr>
          <w:trHeight w:val="252"/>
        </w:trPr>
        <w:tc>
          <w:tcPr>
            <w:tcW w:w="1216" w:type="pct"/>
            <w:shd w:val="clear" w:color="auto" w:fill="auto"/>
          </w:tcPr>
          <w:p w14:paraId="1552FFAA" w14:textId="77777777" w:rsidR="00ED1619" w:rsidRPr="00CD76C0" w:rsidRDefault="00ED1619" w:rsidP="00ED1619">
            <w:pPr>
              <w:pStyle w:val="tboTableBody"/>
            </w:pPr>
          </w:p>
        </w:tc>
        <w:tc>
          <w:tcPr>
            <w:tcW w:w="2267" w:type="pct"/>
            <w:shd w:val="clear" w:color="auto" w:fill="auto"/>
          </w:tcPr>
          <w:p w14:paraId="2C26CFB6" w14:textId="128F3A23" w:rsidR="00ED1619" w:rsidRPr="00CD76C0" w:rsidRDefault="00ED1619" w:rsidP="00ED1619">
            <w:pPr>
              <w:pStyle w:val="tboTableBody"/>
            </w:pPr>
            <w:r w:rsidRPr="00CD76C0">
              <w:t>SSH Credentials Plugin</w:t>
            </w:r>
          </w:p>
        </w:tc>
        <w:tc>
          <w:tcPr>
            <w:tcW w:w="1517" w:type="pct"/>
            <w:shd w:val="clear" w:color="auto" w:fill="auto"/>
          </w:tcPr>
          <w:p w14:paraId="67FB405F" w14:textId="53DE7BD1" w:rsidR="00ED1619" w:rsidRPr="00CD76C0" w:rsidRDefault="00ED1619" w:rsidP="00ED1619">
            <w:pPr>
              <w:pStyle w:val="tboTableBody"/>
            </w:pPr>
            <w:r w:rsidRPr="00CD76C0">
              <w:t>1.7.1</w:t>
            </w:r>
          </w:p>
        </w:tc>
      </w:tr>
      <w:tr w:rsidR="00ED1619" w:rsidRPr="00550C91" w14:paraId="5EA82DF7" w14:textId="77777777" w:rsidTr="00B71696">
        <w:trPr>
          <w:trHeight w:val="252"/>
        </w:trPr>
        <w:tc>
          <w:tcPr>
            <w:tcW w:w="1216" w:type="pct"/>
            <w:shd w:val="clear" w:color="auto" w:fill="auto"/>
          </w:tcPr>
          <w:p w14:paraId="17DEA2C1" w14:textId="77777777" w:rsidR="00ED1619" w:rsidRPr="00CD76C0" w:rsidRDefault="00ED1619" w:rsidP="00ED1619">
            <w:pPr>
              <w:pStyle w:val="tboTableBody"/>
            </w:pPr>
          </w:p>
        </w:tc>
        <w:tc>
          <w:tcPr>
            <w:tcW w:w="2267" w:type="pct"/>
            <w:shd w:val="clear" w:color="auto" w:fill="auto"/>
          </w:tcPr>
          <w:p w14:paraId="53167D56" w14:textId="0C370B6E" w:rsidR="00ED1619" w:rsidRPr="00CD76C0" w:rsidRDefault="00ED1619" w:rsidP="00ED1619">
            <w:pPr>
              <w:pStyle w:val="tboTableBody"/>
            </w:pPr>
            <w:r w:rsidRPr="00CD76C0">
              <w:t>SSH plugin</w:t>
            </w:r>
          </w:p>
        </w:tc>
        <w:tc>
          <w:tcPr>
            <w:tcW w:w="1517" w:type="pct"/>
            <w:shd w:val="clear" w:color="auto" w:fill="auto"/>
          </w:tcPr>
          <w:p w14:paraId="20D32110" w14:textId="1940EFAC" w:rsidR="00ED1619" w:rsidRPr="00CD76C0" w:rsidRDefault="00ED1619" w:rsidP="00ED1619">
            <w:pPr>
              <w:pStyle w:val="tboTableBody"/>
            </w:pPr>
            <w:r w:rsidRPr="00CD76C0">
              <w:t>2.4</w:t>
            </w:r>
          </w:p>
        </w:tc>
      </w:tr>
      <w:tr w:rsidR="00ED1619" w:rsidRPr="00550C91" w14:paraId="1D090ABD" w14:textId="77777777" w:rsidTr="00B71696">
        <w:trPr>
          <w:trHeight w:val="252"/>
        </w:trPr>
        <w:tc>
          <w:tcPr>
            <w:tcW w:w="1216" w:type="pct"/>
            <w:shd w:val="clear" w:color="auto" w:fill="auto"/>
          </w:tcPr>
          <w:p w14:paraId="1E9FE49C" w14:textId="77777777" w:rsidR="00ED1619" w:rsidRPr="00CD76C0" w:rsidRDefault="00ED1619" w:rsidP="00ED1619">
            <w:pPr>
              <w:pStyle w:val="tboTableBody"/>
            </w:pPr>
          </w:p>
        </w:tc>
        <w:tc>
          <w:tcPr>
            <w:tcW w:w="2267" w:type="pct"/>
            <w:shd w:val="clear" w:color="auto" w:fill="auto"/>
          </w:tcPr>
          <w:p w14:paraId="7711EC57" w14:textId="0C9E05CD" w:rsidR="00ED1619" w:rsidRPr="00CD76C0" w:rsidRDefault="00ED1619" w:rsidP="00ED1619">
            <w:pPr>
              <w:pStyle w:val="tboTableBody"/>
            </w:pPr>
            <w:r w:rsidRPr="00CD76C0">
              <w:t>SSH Slaves plugin</w:t>
            </w:r>
          </w:p>
        </w:tc>
        <w:tc>
          <w:tcPr>
            <w:tcW w:w="1517" w:type="pct"/>
            <w:shd w:val="clear" w:color="auto" w:fill="auto"/>
          </w:tcPr>
          <w:p w14:paraId="05A4C43D" w14:textId="6B375ECA" w:rsidR="00ED1619" w:rsidRPr="00CD76C0" w:rsidRDefault="00ED1619" w:rsidP="00ED1619">
            <w:pPr>
              <w:pStyle w:val="tboTableBody"/>
            </w:pPr>
            <w:r w:rsidRPr="00CD76C0">
              <w:t>1.6</w:t>
            </w:r>
          </w:p>
        </w:tc>
      </w:tr>
      <w:tr w:rsidR="00ED1619" w:rsidRPr="00550C91" w14:paraId="4D349BA9" w14:textId="77777777" w:rsidTr="00B71696">
        <w:trPr>
          <w:trHeight w:val="252"/>
        </w:trPr>
        <w:tc>
          <w:tcPr>
            <w:tcW w:w="1216" w:type="pct"/>
            <w:shd w:val="clear" w:color="auto" w:fill="auto"/>
          </w:tcPr>
          <w:p w14:paraId="26A094FE" w14:textId="77777777" w:rsidR="00ED1619" w:rsidRPr="00CD76C0" w:rsidRDefault="00ED1619" w:rsidP="00ED1619">
            <w:pPr>
              <w:pStyle w:val="tboTableBody"/>
            </w:pPr>
          </w:p>
        </w:tc>
        <w:tc>
          <w:tcPr>
            <w:tcW w:w="2267" w:type="pct"/>
            <w:shd w:val="clear" w:color="auto" w:fill="auto"/>
          </w:tcPr>
          <w:p w14:paraId="798098E8" w14:textId="2D4B8300" w:rsidR="00ED1619" w:rsidRPr="00CD76C0" w:rsidRDefault="00ED1619" w:rsidP="00ED1619">
            <w:pPr>
              <w:pStyle w:val="tboTableBody"/>
            </w:pPr>
            <w:r w:rsidRPr="00CD76C0">
              <w:t>Subversion Plugin</w:t>
            </w:r>
          </w:p>
        </w:tc>
        <w:tc>
          <w:tcPr>
            <w:tcW w:w="1517" w:type="pct"/>
            <w:shd w:val="clear" w:color="auto" w:fill="auto"/>
          </w:tcPr>
          <w:p w14:paraId="5576E4CE" w14:textId="463C6C42" w:rsidR="00ED1619" w:rsidRPr="00CD76C0" w:rsidRDefault="00ED1619" w:rsidP="00ED1619">
            <w:pPr>
              <w:pStyle w:val="tboTableBody"/>
            </w:pPr>
            <w:r w:rsidRPr="00CD76C0">
              <w:t>2.4.1</w:t>
            </w:r>
          </w:p>
        </w:tc>
      </w:tr>
      <w:tr w:rsidR="00ED1619" w:rsidRPr="00550C91" w14:paraId="6B868CD0" w14:textId="77777777" w:rsidTr="00B71696">
        <w:trPr>
          <w:trHeight w:val="252"/>
        </w:trPr>
        <w:tc>
          <w:tcPr>
            <w:tcW w:w="1216" w:type="pct"/>
            <w:shd w:val="clear" w:color="auto" w:fill="auto"/>
          </w:tcPr>
          <w:p w14:paraId="4BB25F57" w14:textId="77777777" w:rsidR="00ED1619" w:rsidRPr="00CD76C0" w:rsidRDefault="00ED1619" w:rsidP="00ED1619">
            <w:pPr>
              <w:pStyle w:val="tboTableBody"/>
            </w:pPr>
          </w:p>
        </w:tc>
        <w:tc>
          <w:tcPr>
            <w:tcW w:w="2267" w:type="pct"/>
            <w:shd w:val="clear" w:color="auto" w:fill="auto"/>
          </w:tcPr>
          <w:p w14:paraId="15005C8F" w14:textId="3BB9575B" w:rsidR="00ED1619" w:rsidRPr="00CD76C0" w:rsidRDefault="00ED1619" w:rsidP="00ED1619">
            <w:pPr>
              <w:pStyle w:val="tboTableBody"/>
            </w:pPr>
            <w:r w:rsidRPr="00CD76C0">
              <w:t>Subversion Tagging Plugin</w:t>
            </w:r>
          </w:p>
        </w:tc>
        <w:tc>
          <w:tcPr>
            <w:tcW w:w="1517" w:type="pct"/>
            <w:shd w:val="clear" w:color="auto" w:fill="auto"/>
          </w:tcPr>
          <w:p w14:paraId="49EB8628" w14:textId="7DDAB8C9" w:rsidR="00ED1619" w:rsidRPr="00CD76C0" w:rsidRDefault="00ED1619" w:rsidP="00ED1619">
            <w:pPr>
              <w:pStyle w:val="tboTableBody"/>
            </w:pPr>
            <w:r w:rsidRPr="00CD76C0">
              <w:t>1.16</w:t>
            </w:r>
          </w:p>
        </w:tc>
      </w:tr>
      <w:tr w:rsidR="00ED1619" w:rsidRPr="00550C91" w14:paraId="44685DD5" w14:textId="77777777" w:rsidTr="00B71696">
        <w:trPr>
          <w:trHeight w:val="252"/>
        </w:trPr>
        <w:tc>
          <w:tcPr>
            <w:tcW w:w="1216" w:type="pct"/>
            <w:shd w:val="clear" w:color="auto" w:fill="auto"/>
          </w:tcPr>
          <w:p w14:paraId="6904D339" w14:textId="77777777" w:rsidR="00ED1619" w:rsidRPr="00CD76C0" w:rsidRDefault="00ED1619" w:rsidP="00ED1619">
            <w:pPr>
              <w:pStyle w:val="tboTableBody"/>
            </w:pPr>
          </w:p>
        </w:tc>
        <w:tc>
          <w:tcPr>
            <w:tcW w:w="2267" w:type="pct"/>
            <w:shd w:val="clear" w:color="auto" w:fill="auto"/>
          </w:tcPr>
          <w:p w14:paraId="7928167B" w14:textId="5FCC2B48" w:rsidR="00ED1619" w:rsidRPr="00CD76C0" w:rsidRDefault="00ED1619" w:rsidP="00ED1619">
            <w:pPr>
              <w:pStyle w:val="tboTableBody"/>
            </w:pPr>
            <w:r w:rsidRPr="00CD76C0">
              <w:t>Team Foundation Server Plug-in</w:t>
            </w:r>
          </w:p>
        </w:tc>
        <w:tc>
          <w:tcPr>
            <w:tcW w:w="1517" w:type="pct"/>
            <w:shd w:val="clear" w:color="auto" w:fill="auto"/>
          </w:tcPr>
          <w:p w14:paraId="11F378A7" w14:textId="4AEFE131" w:rsidR="00ED1619" w:rsidRPr="00CD76C0" w:rsidRDefault="00ED1619" w:rsidP="00ED1619">
            <w:pPr>
              <w:pStyle w:val="tboTableBody"/>
            </w:pPr>
            <w:r w:rsidRPr="00CD76C0">
              <w:t>3.1.1</w:t>
            </w:r>
          </w:p>
        </w:tc>
      </w:tr>
      <w:tr w:rsidR="00ED1619" w:rsidRPr="00550C91" w14:paraId="217168A4" w14:textId="77777777" w:rsidTr="00B71696">
        <w:trPr>
          <w:trHeight w:val="252"/>
        </w:trPr>
        <w:tc>
          <w:tcPr>
            <w:tcW w:w="1216" w:type="pct"/>
            <w:shd w:val="clear" w:color="auto" w:fill="auto"/>
          </w:tcPr>
          <w:p w14:paraId="458FA9AA" w14:textId="77777777" w:rsidR="00ED1619" w:rsidRPr="00CD76C0" w:rsidRDefault="00ED1619" w:rsidP="00ED1619">
            <w:pPr>
              <w:pStyle w:val="tboTableBody"/>
            </w:pPr>
          </w:p>
        </w:tc>
        <w:tc>
          <w:tcPr>
            <w:tcW w:w="2267" w:type="pct"/>
            <w:shd w:val="clear" w:color="auto" w:fill="auto"/>
          </w:tcPr>
          <w:p w14:paraId="336CC9FB" w14:textId="522C1D32" w:rsidR="00ED1619" w:rsidRPr="00CD76C0" w:rsidRDefault="00ED1619" w:rsidP="00ED1619">
            <w:pPr>
              <w:pStyle w:val="tboTableBody"/>
            </w:pPr>
            <w:r w:rsidRPr="00CD76C0">
              <w:t>TFS support for Jenkins HP ALI integration</w:t>
            </w:r>
          </w:p>
        </w:tc>
        <w:tc>
          <w:tcPr>
            <w:tcW w:w="1517" w:type="pct"/>
            <w:shd w:val="clear" w:color="auto" w:fill="auto"/>
          </w:tcPr>
          <w:p w14:paraId="6F8D793F" w14:textId="1CEA0CF4" w:rsidR="00ED1619" w:rsidRPr="00CD76C0" w:rsidRDefault="00ED1619" w:rsidP="00ED1619">
            <w:pPr>
              <w:pStyle w:val="tboTableBody"/>
            </w:pPr>
            <w:r w:rsidRPr="00CD76C0">
              <w:t>2.2.10-97-OP.1128</w:t>
            </w:r>
          </w:p>
        </w:tc>
      </w:tr>
      <w:tr w:rsidR="00ED1619" w:rsidRPr="00550C91" w14:paraId="2D5CC3E8" w14:textId="77777777" w:rsidTr="00B71696">
        <w:trPr>
          <w:trHeight w:val="252"/>
        </w:trPr>
        <w:tc>
          <w:tcPr>
            <w:tcW w:w="1216" w:type="pct"/>
            <w:shd w:val="clear" w:color="auto" w:fill="auto"/>
          </w:tcPr>
          <w:p w14:paraId="2AEEF77A" w14:textId="77777777" w:rsidR="00ED1619" w:rsidRPr="00CD76C0" w:rsidRDefault="00ED1619" w:rsidP="00ED1619">
            <w:pPr>
              <w:pStyle w:val="tboTableBody"/>
            </w:pPr>
          </w:p>
        </w:tc>
        <w:tc>
          <w:tcPr>
            <w:tcW w:w="2267" w:type="pct"/>
            <w:shd w:val="clear" w:color="auto" w:fill="auto"/>
          </w:tcPr>
          <w:p w14:paraId="2C98D19F" w14:textId="60FDCA4D" w:rsidR="00ED1619" w:rsidRPr="00CD76C0" w:rsidRDefault="00ED1619" w:rsidP="00ED1619">
            <w:pPr>
              <w:pStyle w:val="tboTableBody"/>
            </w:pPr>
            <w:r w:rsidRPr="00CD76C0">
              <w:t>Token Macro Plugin</w:t>
            </w:r>
          </w:p>
        </w:tc>
        <w:tc>
          <w:tcPr>
            <w:tcW w:w="1517" w:type="pct"/>
            <w:shd w:val="clear" w:color="auto" w:fill="auto"/>
          </w:tcPr>
          <w:p w14:paraId="7DAE937B" w14:textId="59FFB1A6" w:rsidR="00ED1619" w:rsidRPr="00CD76C0" w:rsidRDefault="00ED1619" w:rsidP="00ED1619">
            <w:pPr>
              <w:pStyle w:val="tboTableBody"/>
            </w:pPr>
            <w:r w:rsidRPr="00CD76C0">
              <w:t>1.10</w:t>
            </w:r>
          </w:p>
        </w:tc>
      </w:tr>
      <w:tr w:rsidR="00ED1619" w:rsidRPr="00550C91" w14:paraId="43826B0B" w14:textId="77777777" w:rsidTr="00B71696">
        <w:trPr>
          <w:trHeight w:val="252"/>
        </w:trPr>
        <w:tc>
          <w:tcPr>
            <w:tcW w:w="1216" w:type="pct"/>
            <w:shd w:val="clear" w:color="auto" w:fill="auto"/>
          </w:tcPr>
          <w:p w14:paraId="5579CFB5" w14:textId="77777777" w:rsidR="00ED1619" w:rsidRPr="00CD76C0" w:rsidRDefault="00ED1619" w:rsidP="00ED1619">
            <w:pPr>
              <w:pStyle w:val="tboTableBody"/>
            </w:pPr>
          </w:p>
        </w:tc>
        <w:tc>
          <w:tcPr>
            <w:tcW w:w="2267" w:type="pct"/>
            <w:shd w:val="clear" w:color="auto" w:fill="auto"/>
          </w:tcPr>
          <w:p w14:paraId="3D224612" w14:textId="15378CED" w:rsidR="00ED1619" w:rsidRPr="00CD76C0" w:rsidRDefault="00ED1619" w:rsidP="00ED1619">
            <w:pPr>
              <w:pStyle w:val="tboTableBody"/>
            </w:pPr>
            <w:r w:rsidRPr="00CD76C0">
              <w:t>Translation Assistance plugin</w:t>
            </w:r>
          </w:p>
        </w:tc>
        <w:tc>
          <w:tcPr>
            <w:tcW w:w="1517" w:type="pct"/>
            <w:shd w:val="clear" w:color="auto" w:fill="auto"/>
          </w:tcPr>
          <w:p w14:paraId="66E6E8EB" w14:textId="414F124F" w:rsidR="00ED1619" w:rsidRPr="00CD76C0" w:rsidRDefault="00ED1619" w:rsidP="00ED1619">
            <w:pPr>
              <w:pStyle w:val="tboTableBody"/>
            </w:pPr>
            <w:r w:rsidRPr="00CD76C0">
              <w:t>1.11</w:t>
            </w:r>
          </w:p>
        </w:tc>
      </w:tr>
      <w:tr w:rsidR="00ED1619" w:rsidRPr="00550C91" w14:paraId="63B1D931" w14:textId="77777777" w:rsidTr="00B71696">
        <w:trPr>
          <w:trHeight w:val="252"/>
        </w:trPr>
        <w:tc>
          <w:tcPr>
            <w:tcW w:w="1216" w:type="pct"/>
            <w:shd w:val="clear" w:color="auto" w:fill="auto"/>
          </w:tcPr>
          <w:p w14:paraId="19ED35F4" w14:textId="77777777" w:rsidR="00ED1619" w:rsidRPr="00CD76C0" w:rsidRDefault="00ED1619" w:rsidP="00ED1619">
            <w:pPr>
              <w:pStyle w:val="tboTableBody"/>
            </w:pPr>
          </w:p>
        </w:tc>
        <w:tc>
          <w:tcPr>
            <w:tcW w:w="2267" w:type="pct"/>
            <w:shd w:val="clear" w:color="auto" w:fill="auto"/>
          </w:tcPr>
          <w:p w14:paraId="3C3B7FCC" w14:textId="1C560DFD" w:rsidR="00ED1619" w:rsidRPr="00CD76C0" w:rsidRDefault="00ED1619" w:rsidP="00ED1619">
            <w:pPr>
              <w:pStyle w:val="tboTableBody"/>
            </w:pPr>
            <w:r w:rsidRPr="00CD76C0">
              <w:t>Windows Slaves Plugin</w:t>
            </w:r>
          </w:p>
        </w:tc>
        <w:tc>
          <w:tcPr>
            <w:tcW w:w="1517" w:type="pct"/>
            <w:shd w:val="clear" w:color="auto" w:fill="auto"/>
          </w:tcPr>
          <w:p w14:paraId="51A28AC0" w14:textId="117E34D9" w:rsidR="00ED1619" w:rsidRPr="00CD76C0" w:rsidRDefault="00ED1619" w:rsidP="00ED1619">
            <w:pPr>
              <w:pStyle w:val="tboTableBody"/>
            </w:pPr>
            <w:r w:rsidRPr="00CD76C0">
              <w:t>1.0</w:t>
            </w:r>
          </w:p>
        </w:tc>
      </w:tr>
    </w:tbl>
    <w:p w14:paraId="018CB8B9" w14:textId="77777777" w:rsidR="00611625" w:rsidRPr="00550C91" w:rsidRDefault="008E3028" w:rsidP="00611625">
      <w:pPr>
        <w:pStyle w:val="Body"/>
      </w:pPr>
      <w:bookmarkStart w:id="13" w:name="_Toc352337906"/>
      <w:r w:rsidRPr="00550C91">
        <w:lastRenderedPageBreak/>
        <w:br w:type="textWrapping" w:clear="all"/>
      </w:r>
    </w:p>
    <w:p w14:paraId="0E974F7A" w14:textId="77777777" w:rsidR="00E6737C" w:rsidRPr="00550C91" w:rsidRDefault="00E6737C" w:rsidP="00E6737C">
      <w:pPr>
        <w:pStyle w:val="h2Head2"/>
      </w:pPr>
      <w:bookmarkStart w:id="14" w:name="_Toc403409987"/>
      <w:r w:rsidRPr="00CD76C0">
        <w:t>Configuration requirements</w:t>
      </w:r>
      <w:bookmarkEnd w:id="13"/>
      <w:bookmarkEnd w:id="14"/>
      <w:r w:rsidRPr="00550C91">
        <w:t xml:space="preserve"> </w:t>
      </w:r>
    </w:p>
    <w:p w14:paraId="5DD0AC9F" w14:textId="77777777" w:rsidR="00E6737C" w:rsidRDefault="00E6737C" w:rsidP="00E6737C">
      <w:pPr>
        <w:pStyle w:val="Body"/>
      </w:pPr>
      <w:r w:rsidRPr="00550C91">
        <w:t xml:space="preserve">The following configuration should be completed and tested before you can set up this implementation. </w:t>
      </w:r>
    </w:p>
    <w:p w14:paraId="5C7A7F9D" w14:textId="77777777" w:rsidR="008F4C71" w:rsidRDefault="008F4C71" w:rsidP="00E6737C">
      <w:pPr>
        <w:pStyle w:val="Body"/>
      </w:pPr>
    </w:p>
    <w:p w14:paraId="40835CFC" w14:textId="0A92F89B" w:rsidR="007C204F" w:rsidRPr="007C204F" w:rsidRDefault="007C204F" w:rsidP="00E6737C">
      <w:pPr>
        <w:pStyle w:val="Body"/>
        <w:rPr>
          <w:u w:val="single"/>
        </w:rPr>
      </w:pPr>
      <w:r w:rsidRPr="007C204F">
        <w:rPr>
          <w:u w:val="single"/>
        </w:rPr>
        <w:t>Hewlett-Packard:</w:t>
      </w:r>
    </w:p>
    <w:p w14:paraId="297B4909" w14:textId="77777777" w:rsidR="00E6737C" w:rsidRPr="00CD76C0" w:rsidRDefault="00E6737C" w:rsidP="00C121A5">
      <w:pPr>
        <w:pStyle w:val="bu1Bullet1"/>
      </w:pPr>
      <w:r w:rsidRPr="00CD76C0">
        <w:t xml:space="preserve">HP Operations Orchestration </w:t>
      </w:r>
      <w:r w:rsidR="00AF0521" w:rsidRPr="00CD76C0">
        <w:t xml:space="preserve">must </w:t>
      </w:r>
      <w:r w:rsidRPr="00CD76C0">
        <w:t>be installed</w:t>
      </w:r>
      <w:r w:rsidR="002E7AF5" w:rsidRPr="00CD76C0">
        <w:t xml:space="preserve"> with the required content packs</w:t>
      </w:r>
      <w:r w:rsidRPr="00CD76C0">
        <w:t xml:space="preserve">. </w:t>
      </w:r>
    </w:p>
    <w:p w14:paraId="79ADA466" w14:textId="7EDA70E1" w:rsidR="00B50732" w:rsidRPr="00CD76C0" w:rsidRDefault="00B50732" w:rsidP="00C121A5">
      <w:pPr>
        <w:pStyle w:val="bu1Bullet1"/>
      </w:pPr>
      <w:r w:rsidRPr="00CD76C0">
        <w:t>HP C</w:t>
      </w:r>
      <w:r w:rsidR="007B33B1" w:rsidRPr="00CD76C0">
        <w:t xml:space="preserve">loud </w:t>
      </w:r>
      <w:r w:rsidRPr="00CD76C0">
        <w:t>S</w:t>
      </w:r>
      <w:r w:rsidR="007B33B1" w:rsidRPr="00CD76C0">
        <w:t xml:space="preserve">ervice </w:t>
      </w:r>
      <w:r w:rsidRPr="00CD76C0">
        <w:t>A</w:t>
      </w:r>
      <w:r w:rsidR="007B33B1" w:rsidRPr="00CD76C0">
        <w:t>utomation</w:t>
      </w:r>
      <w:r w:rsidRPr="00CD76C0">
        <w:t xml:space="preserve"> </w:t>
      </w:r>
      <w:r w:rsidR="007B33B1" w:rsidRPr="00CD76C0">
        <w:t>must be</w:t>
      </w:r>
      <w:r w:rsidRPr="00CD76C0">
        <w:t xml:space="preserve"> installed and configured</w:t>
      </w:r>
      <w:r w:rsidR="007B33B1" w:rsidRPr="00CD76C0">
        <w:t xml:space="preserve"> with required content packs.</w:t>
      </w:r>
    </w:p>
    <w:p w14:paraId="1588DDDC" w14:textId="77777777" w:rsidR="00E6737C" w:rsidRPr="00CD76C0" w:rsidRDefault="00FF1A79" w:rsidP="00E6737C">
      <w:pPr>
        <w:pStyle w:val="bu1Bullet1"/>
      </w:pPr>
      <w:r w:rsidRPr="00CD76C0">
        <w:t>HP Service Manager</w:t>
      </w:r>
      <w:r w:rsidR="008F000B" w:rsidRPr="00CD76C0">
        <w:t xml:space="preserve"> with Process Designer</w:t>
      </w:r>
      <w:r w:rsidR="002E7AF5" w:rsidRPr="00CD76C0">
        <w:t xml:space="preserve"> and UCMDB Integration pack</w:t>
      </w:r>
      <w:r w:rsidRPr="00CD76C0">
        <w:t xml:space="preserve"> </w:t>
      </w:r>
      <w:r w:rsidR="00AF0521" w:rsidRPr="00CD76C0">
        <w:t xml:space="preserve">must </w:t>
      </w:r>
      <w:r w:rsidR="00E6737C" w:rsidRPr="00CD76C0">
        <w:t>be installed.</w:t>
      </w:r>
    </w:p>
    <w:p w14:paraId="3EB3FDB0" w14:textId="77777777" w:rsidR="00FF1A79" w:rsidRPr="00CD76C0" w:rsidRDefault="00FF1A79" w:rsidP="00E6737C">
      <w:pPr>
        <w:pStyle w:val="bu1Bullet1"/>
      </w:pPr>
      <w:r w:rsidRPr="00CD76C0">
        <w:t xml:space="preserve">HP Universal CMDB </w:t>
      </w:r>
      <w:r w:rsidR="00AF0521" w:rsidRPr="00CD76C0">
        <w:t xml:space="preserve">must </w:t>
      </w:r>
      <w:r w:rsidRPr="00CD76C0">
        <w:t>be installed with DDM advanced license.</w:t>
      </w:r>
    </w:p>
    <w:p w14:paraId="1A182EB1" w14:textId="77777777" w:rsidR="00FF1A79" w:rsidRPr="00CD76C0" w:rsidRDefault="00FF1A79" w:rsidP="00E6737C">
      <w:pPr>
        <w:pStyle w:val="bu1Bullet1"/>
      </w:pPr>
      <w:r w:rsidRPr="00CD76C0">
        <w:t xml:space="preserve">HP Data Flow Probe </w:t>
      </w:r>
      <w:r w:rsidR="00AF0521" w:rsidRPr="00CD76C0">
        <w:t xml:space="preserve">must </w:t>
      </w:r>
      <w:r w:rsidRPr="00CD76C0">
        <w:t>be installed.</w:t>
      </w:r>
    </w:p>
    <w:p w14:paraId="2CC40967" w14:textId="77777777" w:rsidR="00E6737C" w:rsidRPr="00CD76C0" w:rsidRDefault="00F45623" w:rsidP="00E6737C">
      <w:pPr>
        <w:pStyle w:val="bu1Bullet1"/>
      </w:pPr>
      <w:r w:rsidRPr="00CD76C0">
        <w:t>HP Application Lifecycle Management must be installed.</w:t>
      </w:r>
    </w:p>
    <w:p w14:paraId="77A98ABB" w14:textId="25BBEA20" w:rsidR="0056290E" w:rsidRPr="00CD76C0" w:rsidRDefault="0056290E" w:rsidP="00E6737C">
      <w:pPr>
        <w:pStyle w:val="bu1Bullet1"/>
      </w:pPr>
      <w:r w:rsidRPr="00CD76C0">
        <w:t>HP A</w:t>
      </w:r>
      <w:r w:rsidR="00ED1619" w:rsidRPr="00CD76C0">
        <w:t xml:space="preserve">gile </w:t>
      </w:r>
      <w:r w:rsidRPr="00CD76C0">
        <w:t>M</w:t>
      </w:r>
      <w:r w:rsidR="00ED1619" w:rsidRPr="00CD76C0">
        <w:t>anager</w:t>
      </w:r>
      <w:r w:rsidRPr="00CD76C0">
        <w:t xml:space="preserve"> must be installed</w:t>
      </w:r>
    </w:p>
    <w:p w14:paraId="3E3C31BA" w14:textId="77777777" w:rsidR="0056290E" w:rsidRPr="00CD76C0" w:rsidRDefault="0056290E" w:rsidP="00E6737C">
      <w:pPr>
        <w:pStyle w:val="bu1Bullet1"/>
      </w:pPr>
      <w:r w:rsidRPr="00CD76C0">
        <w:t>HP ALM-SM Synchronizer must be installed.</w:t>
      </w:r>
    </w:p>
    <w:p w14:paraId="264C87E9" w14:textId="77777777" w:rsidR="0056290E" w:rsidRPr="00CD76C0" w:rsidRDefault="0056290E" w:rsidP="00E6737C">
      <w:pPr>
        <w:pStyle w:val="bu1Bullet1"/>
      </w:pPr>
      <w:r w:rsidRPr="00CD76C0">
        <w:t xml:space="preserve">HP ALM-AGM synchronizer must be </w:t>
      </w:r>
      <w:r w:rsidR="00996993" w:rsidRPr="00CD76C0">
        <w:t>installed</w:t>
      </w:r>
      <w:r w:rsidRPr="00CD76C0">
        <w:t>.</w:t>
      </w:r>
    </w:p>
    <w:p w14:paraId="6106B93A" w14:textId="77777777" w:rsidR="00E22C78" w:rsidRPr="00CD76C0" w:rsidRDefault="00F45623" w:rsidP="000814D1">
      <w:pPr>
        <w:pStyle w:val="bu1Bullet1"/>
      </w:pPr>
      <w:r w:rsidRPr="00CD76C0">
        <w:t>HP Unified Functional Testing must be installed.</w:t>
      </w:r>
    </w:p>
    <w:p w14:paraId="0A6E4F0B" w14:textId="77777777" w:rsidR="00ED1619" w:rsidRPr="00CD76C0" w:rsidRDefault="00ED1619" w:rsidP="00ED1619">
      <w:pPr>
        <w:pStyle w:val="bu1Bullet1"/>
      </w:pPr>
      <w:r w:rsidRPr="00CD76C0">
        <w:t>HP Performance Center Server and Host must be installed and configured.</w:t>
      </w:r>
    </w:p>
    <w:p w14:paraId="59FCE021" w14:textId="77777777" w:rsidR="00E22C78" w:rsidRPr="00CD76C0" w:rsidRDefault="00E22C78" w:rsidP="00E6737C">
      <w:pPr>
        <w:pStyle w:val="bu1Bullet1"/>
      </w:pPr>
      <w:r w:rsidRPr="00CD76C0">
        <w:t>HP SiteScope must be installed.</w:t>
      </w:r>
    </w:p>
    <w:p w14:paraId="47856CE8" w14:textId="4AB9D8A3" w:rsidR="00ED1619" w:rsidRPr="00CD76C0" w:rsidRDefault="00ED1619" w:rsidP="00E6737C">
      <w:pPr>
        <w:pStyle w:val="bu1Bullet1"/>
      </w:pPr>
      <w:r w:rsidRPr="00CD76C0">
        <w:t>HP Service Virtualization Server and Designer must be installed.</w:t>
      </w:r>
    </w:p>
    <w:p w14:paraId="64AFE38F" w14:textId="56B8D070" w:rsidR="00ED1619" w:rsidRPr="00CD76C0" w:rsidRDefault="00ED1619" w:rsidP="00E6737C">
      <w:pPr>
        <w:pStyle w:val="bu1Bullet1"/>
      </w:pPr>
      <w:r w:rsidRPr="00CD76C0">
        <w:t>HP Network Virtualization Server must be installed.</w:t>
      </w:r>
    </w:p>
    <w:p w14:paraId="4356EF2C" w14:textId="4C044E3E" w:rsidR="00B76560" w:rsidRPr="00CD76C0" w:rsidRDefault="00B76560" w:rsidP="00B76560">
      <w:pPr>
        <w:pStyle w:val="bu1Bullet1"/>
      </w:pPr>
      <w:r w:rsidRPr="00CD76C0">
        <w:t>HP TFS ALI service must be installed on the TFS server</w:t>
      </w:r>
    </w:p>
    <w:p w14:paraId="7ABE95EA" w14:textId="77777777" w:rsidR="00ED1619" w:rsidRDefault="00ED1619" w:rsidP="00ED1619">
      <w:pPr>
        <w:pStyle w:val="bu1Bullet1"/>
        <w:numPr>
          <w:ilvl w:val="0"/>
          <w:numId w:val="0"/>
        </w:numPr>
        <w:ind w:left="1800"/>
        <w:rPr>
          <w:highlight w:val="yellow"/>
        </w:rPr>
      </w:pPr>
    </w:p>
    <w:p w14:paraId="23755B19" w14:textId="4FB81BF0" w:rsidR="007C204F" w:rsidRDefault="007C204F" w:rsidP="007C204F">
      <w:pPr>
        <w:pStyle w:val="Body"/>
        <w:rPr>
          <w:u w:val="single"/>
        </w:rPr>
      </w:pPr>
      <w:r>
        <w:rPr>
          <w:u w:val="single"/>
        </w:rPr>
        <w:t>Microsoft</w:t>
      </w:r>
      <w:r w:rsidRPr="007C204F">
        <w:rPr>
          <w:u w:val="single"/>
        </w:rPr>
        <w:t>:</w:t>
      </w:r>
    </w:p>
    <w:p w14:paraId="1509C177" w14:textId="77777777" w:rsidR="007C204F" w:rsidRPr="00CD76C0" w:rsidRDefault="007C204F" w:rsidP="007C204F">
      <w:pPr>
        <w:pStyle w:val="bu1Bullet1"/>
      </w:pPr>
      <w:r w:rsidRPr="00CD76C0">
        <w:t>Microsoft Team Foundation Server must be installed.</w:t>
      </w:r>
    </w:p>
    <w:p w14:paraId="707FCD7F" w14:textId="0AC8D0BE" w:rsidR="007C204F" w:rsidRPr="00CD76C0" w:rsidRDefault="007C204F" w:rsidP="007C204F">
      <w:pPr>
        <w:pStyle w:val="bu1Bullet1"/>
      </w:pPr>
      <w:r w:rsidRPr="00CD76C0">
        <w:t>Microsoft .NET Framework must be installed</w:t>
      </w:r>
      <w:r w:rsidR="008F4C71" w:rsidRPr="00CD76C0">
        <w:t xml:space="preserve"> on the TFS server</w:t>
      </w:r>
      <w:r w:rsidRPr="00CD76C0">
        <w:t>.</w:t>
      </w:r>
    </w:p>
    <w:p w14:paraId="579DE3F0" w14:textId="54FCC065" w:rsidR="007C204F" w:rsidRPr="00CD76C0" w:rsidRDefault="007C204F" w:rsidP="007C204F">
      <w:pPr>
        <w:pStyle w:val="bu1Bullet1"/>
      </w:pPr>
      <w:r w:rsidRPr="00CD76C0">
        <w:t>Microsoft Web Deployment tool must be installed</w:t>
      </w:r>
      <w:r w:rsidR="008F4C71" w:rsidRPr="00CD76C0">
        <w:t xml:space="preserve"> on the TFS server</w:t>
      </w:r>
      <w:r w:rsidRPr="00CD76C0">
        <w:t>.</w:t>
      </w:r>
    </w:p>
    <w:p w14:paraId="346F841C" w14:textId="1AF4E8AE" w:rsidR="007C204F" w:rsidRPr="00CD76C0" w:rsidRDefault="007C204F" w:rsidP="007C204F">
      <w:pPr>
        <w:pStyle w:val="bu1Bullet1"/>
      </w:pPr>
      <w:r w:rsidRPr="00CD76C0">
        <w:t xml:space="preserve">Microsoft Visual Studio </w:t>
      </w:r>
      <w:r w:rsidR="00287B02" w:rsidRPr="00CD76C0">
        <w:t xml:space="preserve">Professional </w:t>
      </w:r>
      <w:r w:rsidRPr="00CD76C0">
        <w:t>must be installed with all required plugins.</w:t>
      </w:r>
    </w:p>
    <w:p w14:paraId="63480543" w14:textId="349C92B8" w:rsidR="00B76560" w:rsidRPr="00CD76C0" w:rsidRDefault="00B76560" w:rsidP="00B76560">
      <w:pPr>
        <w:pStyle w:val="bu1Bullet1"/>
      </w:pPr>
      <w:r w:rsidRPr="00CD76C0">
        <w:t>Microsoft Visual Studio 2010 Shell (Isolated) Redistributable Package must be installed on the TFS server.</w:t>
      </w:r>
    </w:p>
    <w:p w14:paraId="43B760F5" w14:textId="6D0F67ED" w:rsidR="00B76560" w:rsidRPr="00CD76C0" w:rsidRDefault="00B76560" w:rsidP="00B76560">
      <w:pPr>
        <w:pStyle w:val="bu1Bullet1"/>
      </w:pPr>
      <w:r w:rsidRPr="00CD76C0">
        <w:t>Microsoft Team Explorer must be installed on the TFS server.</w:t>
      </w:r>
    </w:p>
    <w:p w14:paraId="0312CF89" w14:textId="47FD2165" w:rsidR="00B76560" w:rsidRPr="00CD76C0" w:rsidRDefault="00B76560" w:rsidP="00B76560">
      <w:pPr>
        <w:pStyle w:val="bu1Bullet1"/>
      </w:pPr>
      <w:r w:rsidRPr="00CD76C0">
        <w:t>Git tools for Microsoft Visual Studio must be installed.</w:t>
      </w:r>
    </w:p>
    <w:p w14:paraId="72DBCD70" w14:textId="77777777" w:rsidR="008F4C71" w:rsidRDefault="008F4C71" w:rsidP="008F4C71">
      <w:pPr>
        <w:pStyle w:val="bu1Bullet1"/>
        <w:numPr>
          <w:ilvl w:val="0"/>
          <w:numId w:val="0"/>
        </w:numPr>
        <w:ind w:left="1800" w:hanging="360"/>
        <w:rPr>
          <w:highlight w:val="yellow"/>
        </w:rPr>
      </w:pPr>
    </w:p>
    <w:p w14:paraId="7D416D1D" w14:textId="77777777" w:rsidR="008F4C71" w:rsidRPr="008F4C71" w:rsidRDefault="008F4C71" w:rsidP="008F4C71">
      <w:pPr>
        <w:pStyle w:val="bu1Bullet1"/>
        <w:numPr>
          <w:ilvl w:val="0"/>
          <w:numId w:val="0"/>
        </w:numPr>
        <w:ind w:left="1800" w:hanging="360"/>
        <w:rPr>
          <w:highlight w:val="yellow"/>
          <w:u w:val="single"/>
        </w:rPr>
      </w:pPr>
      <w:r>
        <w:rPr>
          <w:u w:val="single"/>
        </w:rPr>
        <w:t>VMWare</w:t>
      </w:r>
      <w:r w:rsidRPr="008F4C71">
        <w:rPr>
          <w:u w:val="single"/>
        </w:rPr>
        <w:t>:</w:t>
      </w:r>
    </w:p>
    <w:p w14:paraId="5203FC60" w14:textId="77777777" w:rsidR="008F4C71" w:rsidRPr="00CD76C0" w:rsidRDefault="008F4C71" w:rsidP="008F4C71">
      <w:pPr>
        <w:pStyle w:val="bu1Bullet1"/>
      </w:pPr>
      <w:r w:rsidRPr="00CD76C0">
        <w:t>VMWare vCenter must be available.</w:t>
      </w:r>
    </w:p>
    <w:p w14:paraId="7DF5DF0A" w14:textId="77777777" w:rsidR="008F4C71" w:rsidRPr="00CD76C0" w:rsidRDefault="008F4C71" w:rsidP="008F4C71">
      <w:pPr>
        <w:pStyle w:val="bu1Bullet1"/>
      </w:pPr>
      <w:r w:rsidRPr="00CD76C0">
        <w:t>VMWare Windows (Server 2008R2) and Linux (Ubuntu 14.04.1 LTS) templates and customizations scripts must be available.</w:t>
      </w:r>
    </w:p>
    <w:p w14:paraId="4FFB7842" w14:textId="77777777" w:rsidR="008F4C71" w:rsidRPr="00CD76C0" w:rsidRDefault="008F4C71" w:rsidP="008F4C71">
      <w:pPr>
        <w:pStyle w:val="bu1Bullet1"/>
        <w:numPr>
          <w:ilvl w:val="0"/>
          <w:numId w:val="0"/>
        </w:numPr>
        <w:ind w:left="1800" w:hanging="360"/>
      </w:pPr>
    </w:p>
    <w:p w14:paraId="0B212FC2" w14:textId="408816FF" w:rsidR="00ED1619" w:rsidRPr="00CD76C0" w:rsidRDefault="008F4C71" w:rsidP="008F4C71">
      <w:pPr>
        <w:pStyle w:val="Body"/>
      </w:pPr>
      <w:r w:rsidRPr="00CD76C0">
        <w:rPr>
          <w:u w:val="single"/>
        </w:rPr>
        <w:lastRenderedPageBreak/>
        <w:t>Third party:</w:t>
      </w:r>
    </w:p>
    <w:p w14:paraId="0D131CCE" w14:textId="77777777" w:rsidR="00F45623" w:rsidRPr="00CD76C0" w:rsidRDefault="003037DA" w:rsidP="00E6737C">
      <w:pPr>
        <w:pStyle w:val="bu1Bullet1"/>
      </w:pPr>
      <w:r w:rsidRPr="00CD76C0">
        <w:t>Enterprise Chef On-Premises</w:t>
      </w:r>
      <w:r w:rsidR="00F45623" w:rsidRPr="00CD76C0">
        <w:t xml:space="preserve"> must be installed.</w:t>
      </w:r>
    </w:p>
    <w:p w14:paraId="3144BA57" w14:textId="77777777" w:rsidR="003037DA" w:rsidRPr="00CD76C0" w:rsidRDefault="003037DA" w:rsidP="003037DA">
      <w:pPr>
        <w:pStyle w:val="bu1Bullet1"/>
      </w:pPr>
      <w:r w:rsidRPr="00CD76C0">
        <w:t>Chef Client must be installed</w:t>
      </w:r>
      <w:r w:rsidR="00305059" w:rsidRPr="00CD76C0">
        <w:t xml:space="preserve"> and configured</w:t>
      </w:r>
      <w:r w:rsidR="00E22C78" w:rsidRPr="00CD76C0">
        <w:t xml:space="preserve"> on the Jenkins server</w:t>
      </w:r>
      <w:r w:rsidRPr="00CD76C0">
        <w:t>.</w:t>
      </w:r>
    </w:p>
    <w:p w14:paraId="34AD7B97" w14:textId="2ECD61F9" w:rsidR="003037DA" w:rsidRPr="00CD76C0" w:rsidRDefault="003037DA" w:rsidP="00E6737C">
      <w:pPr>
        <w:pStyle w:val="bu1Bullet1"/>
      </w:pPr>
      <w:r w:rsidRPr="00CD76C0">
        <w:t>Git must be installed.</w:t>
      </w:r>
    </w:p>
    <w:p w14:paraId="7E6B1D7A" w14:textId="77777777" w:rsidR="00305059" w:rsidRPr="00CD76C0" w:rsidRDefault="00305059" w:rsidP="00E6737C">
      <w:pPr>
        <w:pStyle w:val="bu1Bullet1"/>
      </w:pPr>
      <w:r w:rsidRPr="00CD76C0">
        <w:t xml:space="preserve">Sonatype Nexus OSS must be installed and </w:t>
      </w:r>
      <w:r w:rsidR="008424B9" w:rsidRPr="00CD76C0">
        <w:t>the required</w:t>
      </w:r>
      <w:r w:rsidRPr="00CD76C0">
        <w:t xml:space="preserve"> </w:t>
      </w:r>
      <w:r w:rsidR="00236497" w:rsidRPr="00CD76C0">
        <w:t>DevOps</w:t>
      </w:r>
      <w:r w:rsidRPr="00CD76C0">
        <w:t xml:space="preserve"> repositories must be created.</w:t>
      </w:r>
    </w:p>
    <w:p w14:paraId="6E56D86A" w14:textId="77777777" w:rsidR="00F45623" w:rsidRPr="00CD76C0" w:rsidRDefault="00F45623" w:rsidP="00E6737C">
      <w:pPr>
        <w:pStyle w:val="bu1Bullet1"/>
      </w:pPr>
      <w:r w:rsidRPr="00CD76C0">
        <w:t>Jenkins must be installed with all required plugins.</w:t>
      </w:r>
    </w:p>
    <w:p w14:paraId="14B94788" w14:textId="29B42B17" w:rsidR="008D1684" w:rsidRPr="00CD76C0" w:rsidRDefault="008D1684" w:rsidP="00E6737C">
      <w:pPr>
        <w:pStyle w:val="bu1Bullet1"/>
      </w:pPr>
      <w:r w:rsidRPr="00CD76C0">
        <w:t>Maven must be installed</w:t>
      </w:r>
      <w:r w:rsidR="00C51EFE" w:rsidRPr="00CD76C0">
        <w:t xml:space="preserve"> on the Jenkins server</w:t>
      </w:r>
      <w:r w:rsidRPr="00CD76C0">
        <w:t>.</w:t>
      </w:r>
    </w:p>
    <w:p w14:paraId="0D53D44D" w14:textId="15DEE175" w:rsidR="008F4C71" w:rsidRPr="00CD76C0" w:rsidRDefault="008F4C71" w:rsidP="00E6737C">
      <w:pPr>
        <w:pStyle w:val="bu1Bullet1"/>
      </w:pPr>
      <w:r w:rsidRPr="00CD76C0">
        <w:t>Nunit must be installed on the TFS server.</w:t>
      </w:r>
    </w:p>
    <w:p w14:paraId="64045933" w14:textId="227BF682" w:rsidR="008F4C71" w:rsidRPr="00CD76C0" w:rsidRDefault="008F4C71" w:rsidP="00E6737C">
      <w:pPr>
        <w:pStyle w:val="bu1Bullet1"/>
      </w:pPr>
      <w:r w:rsidRPr="00CD76C0">
        <w:t>NunitASP must be installed on the TFS server.</w:t>
      </w:r>
    </w:p>
    <w:p w14:paraId="68B81FA2" w14:textId="7F6DC571" w:rsidR="009F1C07" w:rsidRPr="00CD76C0" w:rsidRDefault="009F1C07" w:rsidP="00E6737C">
      <w:pPr>
        <w:pStyle w:val="bu1Bullet1"/>
      </w:pPr>
      <w:r w:rsidRPr="00CD76C0">
        <w:t>Wget</w:t>
      </w:r>
      <w:r w:rsidR="008F4C71" w:rsidRPr="00CD76C0">
        <w:t>, Curl and Zip</w:t>
      </w:r>
      <w:r w:rsidRPr="00CD76C0">
        <w:t xml:space="preserve"> must be installed</w:t>
      </w:r>
      <w:r w:rsidR="00970776" w:rsidRPr="00CD76C0">
        <w:t xml:space="preserve"> on the </w:t>
      </w:r>
      <w:r w:rsidR="00C92725" w:rsidRPr="00CD76C0">
        <w:t>Jenkins</w:t>
      </w:r>
      <w:r w:rsidR="00970776" w:rsidRPr="00CD76C0">
        <w:t xml:space="preserve"> server</w:t>
      </w:r>
      <w:r w:rsidRPr="00CD76C0">
        <w:t>.</w:t>
      </w:r>
    </w:p>
    <w:p w14:paraId="435B8906" w14:textId="77777777" w:rsidR="008D7E68" w:rsidRPr="00CD76C0" w:rsidRDefault="008D7E68" w:rsidP="00E6737C">
      <w:pPr>
        <w:pStyle w:val="bu1Bullet1"/>
      </w:pPr>
      <w:r w:rsidRPr="00CD76C0">
        <w:t>Eclipse IDE must be installed</w:t>
      </w:r>
      <w:r w:rsidR="002665A4" w:rsidRPr="00CD76C0">
        <w:t xml:space="preserve"> </w:t>
      </w:r>
      <w:r w:rsidR="00D26FE7" w:rsidRPr="00CD76C0">
        <w:t>with</w:t>
      </w:r>
      <w:r w:rsidR="002665A4" w:rsidRPr="00CD76C0">
        <w:t xml:space="preserve"> all required plugins</w:t>
      </w:r>
      <w:r w:rsidRPr="00CD76C0">
        <w:t>.</w:t>
      </w:r>
    </w:p>
    <w:p w14:paraId="313C8FB1" w14:textId="77777777" w:rsidR="008F4C71" w:rsidRDefault="008F4C71" w:rsidP="008F4C71">
      <w:pPr>
        <w:pStyle w:val="bu1Bullet1"/>
        <w:numPr>
          <w:ilvl w:val="0"/>
          <w:numId w:val="0"/>
        </w:numPr>
        <w:ind w:left="1800" w:hanging="360"/>
        <w:rPr>
          <w:highlight w:val="yellow"/>
        </w:rPr>
      </w:pPr>
    </w:p>
    <w:bookmarkEnd w:id="12"/>
    <w:p w14:paraId="27D4DF63" w14:textId="77777777" w:rsidR="002B2781" w:rsidRPr="00550C91" w:rsidRDefault="002B2781" w:rsidP="008C5EE6">
      <w:pPr>
        <w:pStyle w:val="Body"/>
      </w:pPr>
    </w:p>
    <w:p w14:paraId="2C8A9C2D" w14:textId="77777777" w:rsidR="00F45623" w:rsidRPr="00550C91" w:rsidRDefault="00F45623" w:rsidP="00800BD5">
      <w:pPr>
        <w:pStyle w:val="Body"/>
        <w:framePr w:w="8580" w:wrap="auto" w:hAnchor="text"/>
        <w:sectPr w:rsidR="00F45623" w:rsidRPr="00550C91" w:rsidSect="00081FEC">
          <w:footerReference w:type="even" r:id="rId19"/>
          <w:pgSz w:w="12240" w:h="15840" w:code="1"/>
          <w:pgMar w:top="1080" w:right="1080" w:bottom="1080" w:left="1080" w:header="475" w:footer="720" w:gutter="0"/>
          <w:cols w:space="720"/>
          <w:docGrid w:linePitch="360"/>
        </w:sectPr>
      </w:pPr>
    </w:p>
    <w:bookmarkStart w:id="17" w:name="_Toc95274185"/>
    <w:bookmarkStart w:id="18" w:name="CTitle_Chapter_2_Title"/>
    <w:bookmarkStart w:id="19" w:name="_Toc403409988"/>
    <w:p w14:paraId="5C964190" w14:textId="07B634C6" w:rsidR="00E9230A" w:rsidRPr="00550C91" w:rsidRDefault="00550C91" w:rsidP="00E6737C">
      <w:pPr>
        <w:pStyle w:val="ChapterTitle"/>
        <w:numPr>
          <w:ilvl w:val="0"/>
          <w:numId w:val="0"/>
        </w:numPr>
        <w:ind w:left="270"/>
      </w:pPr>
      <w:r w:rsidRPr="00550C91">
        <w:rPr>
          <w:noProof/>
        </w:rPr>
        <w:lastRenderedPageBreak/>
        <mc:AlternateContent>
          <mc:Choice Requires="wps">
            <w:drawing>
              <wp:anchor distT="4294967291" distB="4294967291" distL="114300" distR="114300" simplePos="0" relativeHeight="251664384" behindDoc="0" locked="1" layoutInCell="1" allowOverlap="1" wp14:anchorId="65B66BCF" wp14:editId="4D0E2935">
                <wp:simplePos x="0" y="0"/>
                <wp:positionH relativeFrom="column">
                  <wp:posOffset>0</wp:posOffset>
                </wp:positionH>
                <wp:positionV relativeFrom="paragraph">
                  <wp:posOffset>-1</wp:posOffset>
                </wp:positionV>
                <wp:extent cx="6400800" cy="0"/>
                <wp:effectExtent l="0" t="57150" r="38100" b="57150"/>
                <wp:wrapNone/>
                <wp:docPr id="56"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14300">
                          <a:solidFill>
                            <a:srgbClr val="000000">
                              <a:alpha val="89803"/>
                            </a:srgb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666F0" id="Line 43" o:spid="_x0000_s1026" style="position:absolute;z-index:25166438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0,0" to="7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" strokeweight="9pt">
                <v:stroke opacity="58853f"/>
                <w10:anchorlock/>
              </v:line>
            </w:pict>
          </mc:Fallback>
        </mc:AlternateContent>
      </w:r>
      <w:bookmarkEnd w:id="17"/>
      <w:bookmarkEnd w:id="18"/>
      <w:r w:rsidR="006644E3" w:rsidRPr="00550C91">
        <w:t>DevOps</w:t>
      </w:r>
      <w:r w:rsidR="00E6737C" w:rsidRPr="00550C91">
        <w:t xml:space="preserve"> </w:t>
      </w:r>
      <w:r w:rsidR="00CC1B16" w:rsidRPr="00550C91">
        <w:t>I</w:t>
      </w:r>
      <w:r w:rsidR="00ED302E" w:rsidRPr="00550C91">
        <w:t xml:space="preserve">ntegration </w:t>
      </w:r>
      <w:r w:rsidR="00CC1B16" w:rsidRPr="00550C91">
        <w:t>S</w:t>
      </w:r>
      <w:r w:rsidR="00E6737C" w:rsidRPr="00550C91">
        <w:t>ervice</w:t>
      </w:r>
      <w:bookmarkEnd w:id="19"/>
    </w:p>
    <w:p w14:paraId="0B5E1BA4" w14:textId="77777777" w:rsidR="00DA41AF" w:rsidRPr="00550C91" w:rsidRDefault="00DA41AF" w:rsidP="00DA41AF">
      <w:pPr>
        <w:pStyle w:val="Head1Anywhere"/>
      </w:pPr>
      <w:bookmarkStart w:id="20" w:name="_Toc403409989"/>
      <w:r w:rsidRPr="00CD76C0">
        <w:t>Download the distribution file</w:t>
      </w:r>
      <w:bookmarkEnd w:id="20"/>
    </w:p>
    <w:p w14:paraId="34570C64" w14:textId="7D754A60" w:rsidR="00DA41AF" w:rsidRPr="00550C91" w:rsidRDefault="00DA41AF" w:rsidP="00DA41AF">
      <w:pPr>
        <w:pStyle w:val="Body"/>
      </w:pPr>
      <w:r w:rsidRPr="00550C91">
        <w:t xml:space="preserve">Download the distribution zip file </w:t>
      </w:r>
      <w:r w:rsidR="00384523" w:rsidRPr="00550C91">
        <w:rPr>
          <w:b/>
        </w:rPr>
        <w:t>DevOps_R</w:t>
      </w:r>
      <w:r w:rsidR="00BE4BF0">
        <w:rPr>
          <w:b/>
        </w:rPr>
        <w:t>3.5</w:t>
      </w:r>
      <w:r w:rsidR="00FA4203" w:rsidRPr="00550C91">
        <w:rPr>
          <w:b/>
        </w:rPr>
        <w:t>_Solution</w:t>
      </w:r>
      <w:r w:rsidRPr="00550C91">
        <w:rPr>
          <w:b/>
        </w:rPr>
        <w:t>.zip</w:t>
      </w:r>
      <w:r w:rsidRPr="00550C91">
        <w:t xml:space="preserve"> and unpack it in a temporary location. The files listed in the following table are included in the distribution zip file.</w:t>
      </w:r>
    </w:p>
    <w:p w14:paraId="0A831972" w14:textId="77777777" w:rsidR="00DA41AF" w:rsidRPr="00550C91" w:rsidRDefault="00DA41AF" w:rsidP="00DA41AF">
      <w:pPr>
        <w:pStyle w:val="ttiTableTitleInColumn"/>
      </w:pPr>
      <w:r w:rsidRPr="00550C91">
        <w:t xml:space="preserve">Table </w:t>
      </w:r>
      <w:r w:rsidR="001A1111" w:rsidRPr="00550C91">
        <w:fldChar w:fldCharType="begin"/>
      </w:r>
      <w:r w:rsidRPr="00550C91">
        <w:instrText xml:space="preserve"> SEQ Table \* ARABIC </w:instrText>
      </w:r>
      <w:r w:rsidR="001A1111" w:rsidRPr="00550C91">
        <w:fldChar w:fldCharType="separate"/>
      </w:r>
      <w:r w:rsidR="00975F84" w:rsidRPr="00550C91">
        <w:rPr>
          <w:noProof/>
        </w:rPr>
        <w:t>2</w:t>
      </w:r>
      <w:r w:rsidR="001A1111" w:rsidRPr="00550C91">
        <w:fldChar w:fldCharType="end"/>
      </w:r>
      <w:r w:rsidRPr="00550C91">
        <w:t xml:space="preserve">: Contents of the distribution file </w:t>
      </w:r>
    </w:p>
    <w:tbl>
      <w:tblPr>
        <w:tblW w:w="4175" w:type="pct"/>
        <w:tblInd w:w="1590" w:type="dxa"/>
        <w:tblBorders>
          <w:top w:val="single" w:sz="18" w:space="0" w:color="0096D6"/>
          <w:bottom w:val="single" w:sz="6" w:space="0" w:color="0096D6"/>
          <w:insideH w:val="single" w:sz="6" w:space="0" w:color="0096D6"/>
        </w:tblBorders>
        <w:tblLayout w:type="fixed"/>
        <w:tblCellMar>
          <w:top w:w="60" w:type="dxa"/>
          <w:left w:w="60" w:type="dxa"/>
          <w:bottom w:w="60" w:type="dxa"/>
          <w:right w:w="60" w:type="dxa"/>
        </w:tblCellMar>
        <w:tblLook w:val="0000" w:firstRow="0" w:lastRow="0" w:firstColumn="0" w:lastColumn="0" w:noHBand="0" w:noVBand="0"/>
      </w:tblPr>
      <w:tblGrid>
        <w:gridCol w:w="1688"/>
        <w:gridCol w:w="1513"/>
        <w:gridCol w:w="2581"/>
        <w:gridCol w:w="2635"/>
      </w:tblGrid>
      <w:tr w:rsidR="00DA41AF" w:rsidRPr="00550C91" w14:paraId="5629F109" w14:textId="77777777" w:rsidTr="003C161A">
        <w:trPr>
          <w:trHeight w:val="232"/>
        </w:trPr>
        <w:tc>
          <w:tcPr>
            <w:tcW w:w="1902" w:type="pct"/>
            <w:gridSpan w:val="2"/>
            <w:shd w:val="clear" w:color="auto" w:fill="auto"/>
          </w:tcPr>
          <w:p w14:paraId="6273D7F8" w14:textId="77777777" w:rsidR="00DA41AF" w:rsidRPr="00550C91" w:rsidRDefault="00DA41AF" w:rsidP="00DA41AF">
            <w:pPr>
              <w:pStyle w:val="thTableHeading"/>
            </w:pPr>
            <w:r w:rsidRPr="00550C91">
              <w:t>Folder</w:t>
            </w:r>
          </w:p>
        </w:tc>
        <w:tc>
          <w:tcPr>
            <w:tcW w:w="1533" w:type="pct"/>
            <w:vAlign w:val="bottom"/>
          </w:tcPr>
          <w:p w14:paraId="11312FB8" w14:textId="77777777" w:rsidR="00DA41AF" w:rsidRPr="00550C91" w:rsidRDefault="00DA41AF" w:rsidP="00DA41AF">
            <w:pPr>
              <w:pStyle w:val="thTableHeading"/>
            </w:pPr>
            <w:r w:rsidRPr="00550C91">
              <w:t>File name</w:t>
            </w:r>
          </w:p>
        </w:tc>
        <w:tc>
          <w:tcPr>
            <w:tcW w:w="1565" w:type="pct"/>
            <w:shd w:val="clear" w:color="auto" w:fill="auto"/>
            <w:vAlign w:val="bottom"/>
          </w:tcPr>
          <w:p w14:paraId="27006B87" w14:textId="77777777" w:rsidR="00DA41AF" w:rsidRPr="00550C91" w:rsidRDefault="00DA41AF" w:rsidP="00DA41AF">
            <w:pPr>
              <w:pStyle w:val="thTableHeading"/>
            </w:pPr>
            <w:r w:rsidRPr="00550C91">
              <w:t>Description</w:t>
            </w:r>
          </w:p>
        </w:tc>
      </w:tr>
      <w:tr w:rsidR="0044721E" w:rsidRPr="00550C91" w14:paraId="57C08687" w14:textId="77777777" w:rsidTr="004E563F">
        <w:trPr>
          <w:trHeight w:val="252"/>
        </w:trPr>
        <w:tc>
          <w:tcPr>
            <w:tcW w:w="1003" w:type="pct"/>
            <w:vMerge w:val="restart"/>
            <w:shd w:val="clear" w:color="auto" w:fill="auto"/>
          </w:tcPr>
          <w:p w14:paraId="2210BBB1" w14:textId="77777777" w:rsidR="0044721E" w:rsidRPr="00550C91" w:rsidRDefault="0044721E" w:rsidP="007D3B47">
            <w:pPr>
              <w:pStyle w:val="tboTableBody"/>
            </w:pPr>
            <w:r w:rsidRPr="00550C91">
              <w:t xml:space="preserve">Content files </w:t>
            </w:r>
          </w:p>
        </w:tc>
        <w:tc>
          <w:tcPr>
            <w:tcW w:w="899" w:type="pct"/>
            <w:shd w:val="clear" w:color="auto" w:fill="auto"/>
          </w:tcPr>
          <w:p w14:paraId="76FD2B79" w14:textId="52D4F4B1" w:rsidR="0044721E" w:rsidRPr="00CD76C0" w:rsidRDefault="0044721E" w:rsidP="007D3B47">
            <w:pPr>
              <w:pStyle w:val="tboTableBody"/>
            </w:pPr>
            <w:r w:rsidRPr="00CD76C0">
              <w:t>hp_oo</w:t>
            </w:r>
          </w:p>
        </w:tc>
        <w:tc>
          <w:tcPr>
            <w:tcW w:w="1533" w:type="pct"/>
          </w:tcPr>
          <w:p w14:paraId="6979A74F" w14:textId="65C42849" w:rsidR="0044721E" w:rsidRPr="00CD76C0" w:rsidRDefault="0044721E" w:rsidP="007D3B47">
            <w:pPr>
              <w:pStyle w:val="tboTableBody"/>
            </w:pPr>
            <w:r w:rsidRPr="00CD76C0">
              <w:t>HP_DevOps-cp-1.0.2.jar</w:t>
            </w:r>
          </w:p>
        </w:tc>
        <w:tc>
          <w:tcPr>
            <w:tcW w:w="1565" w:type="pct"/>
            <w:shd w:val="clear" w:color="auto" w:fill="auto"/>
          </w:tcPr>
          <w:p w14:paraId="7B146055" w14:textId="78E3A8C3" w:rsidR="0044721E" w:rsidRPr="00CD76C0" w:rsidRDefault="0044721E" w:rsidP="007B33B1">
            <w:pPr>
              <w:pStyle w:val="tboTableBody"/>
            </w:pPr>
            <w:r w:rsidRPr="00CD76C0">
              <w:t>HP Operations Orchestration 10.x Content Pack</w:t>
            </w:r>
          </w:p>
        </w:tc>
      </w:tr>
      <w:tr w:rsidR="0044721E" w:rsidRPr="00550C91" w14:paraId="0C4D5D8C" w14:textId="77777777" w:rsidTr="004E563F">
        <w:trPr>
          <w:trHeight w:val="252"/>
        </w:trPr>
        <w:tc>
          <w:tcPr>
            <w:tcW w:w="1003" w:type="pct"/>
            <w:vMerge/>
            <w:shd w:val="clear" w:color="auto" w:fill="auto"/>
          </w:tcPr>
          <w:p w14:paraId="45F5B009" w14:textId="77777777" w:rsidR="0044721E" w:rsidRPr="00550C91" w:rsidRDefault="0044721E" w:rsidP="00904309">
            <w:pPr>
              <w:pStyle w:val="tboTableBody"/>
            </w:pPr>
          </w:p>
        </w:tc>
        <w:tc>
          <w:tcPr>
            <w:tcW w:w="899" w:type="pct"/>
            <w:vMerge w:val="restart"/>
            <w:shd w:val="clear" w:color="auto" w:fill="auto"/>
          </w:tcPr>
          <w:p w14:paraId="7D6F2A00" w14:textId="3B8C870D" w:rsidR="0044721E" w:rsidRPr="00CD76C0" w:rsidRDefault="0044721E" w:rsidP="00904309">
            <w:pPr>
              <w:pStyle w:val="tboTableBody"/>
            </w:pPr>
            <w:r w:rsidRPr="00CD76C0">
              <w:t>hp_csa</w:t>
            </w:r>
          </w:p>
        </w:tc>
        <w:tc>
          <w:tcPr>
            <w:tcW w:w="1533" w:type="pct"/>
          </w:tcPr>
          <w:p w14:paraId="2CAB2EF2" w14:textId="05B393C1" w:rsidR="0044721E" w:rsidRPr="00CD76C0" w:rsidRDefault="0044721E" w:rsidP="00904309">
            <w:pPr>
              <w:pStyle w:val="tboTableBody"/>
            </w:pPr>
            <w:r w:rsidRPr="00CD76C0">
              <w:t>SO_VCENTER_R3.5.zip</w:t>
            </w:r>
          </w:p>
        </w:tc>
        <w:tc>
          <w:tcPr>
            <w:tcW w:w="1565" w:type="pct"/>
            <w:shd w:val="clear" w:color="auto" w:fill="auto"/>
          </w:tcPr>
          <w:p w14:paraId="3E34D7F3" w14:textId="6BB1FAEF" w:rsidR="0044721E" w:rsidRPr="00CD76C0" w:rsidRDefault="0044721E" w:rsidP="00904309">
            <w:pPr>
              <w:pStyle w:val="tboTableBody"/>
            </w:pPr>
            <w:r w:rsidRPr="00CD76C0">
              <w:t>HP CSA Service Offering export - Provision Windows and Linux servers in vCenter.</w:t>
            </w:r>
          </w:p>
        </w:tc>
      </w:tr>
      <w:tr w:rsidR="0044721E" w:rsidRPr="00550C91" w14:paraId="7A4C6E4B" w14:textId="77777777" w:rsidTr="004E563F">
        <w:trPr>
          <w:trHeight w:val="252"/>
        </w:trPr>
        <w:tc>
          <w:tcPr>
            <w:tcW w:w="1003" w:type="pct"/>
            <w:vMerge/>
            <w:shd w:val="clear" w:color="auto" w:fill="auto"/>
          </w:tcPr>
          <w:p w14:paraId="11F48595" w14:textId="77777777" w:rsidR="0044721E" w:rsidRPr="00550C91" w:rsidRDefault="0044721E" w:rsidP="00904309">
            <w:pPr>
              <w:pStyle w:val="tboTableBody"/>
            </w:pPr>
          </w:p>
        </w:tc>
        <w:tc>
          <w:tcPr>
            <w:tcW w:w="899" w:type="pct"/>
            <w:vMerge/>
            <w:shd w:val="clear" w:color="auto" w:fill="auto"/>
          </w:tcPr>
          <w:p w14:paraId="6CB57021" w14:textId="77777777" w:rsidR="0044721E" w:rsidRPr="00CD76C0" w:rsidRDefault="0044721E" w:rsidP="00904309">
            <w:pPr>
              <w:pStyle w:val="tboTableBody"/>
            </w:pPr>
          </w:p>
        </w:tc>
        <w:tc>
          <w:tcPr>
            <w:tcW w:w="1533" w:type="pct"/>
          </w:tcPr>
          <w:p w14:paraId="079B9B60" w14:textId="61C16B45" w:rsidR="0044721E" w:rsidRPr="00CD76C0" w:rsidRDefault="0044721E" w:rsidP="00904309">
            <w:pPr>
              <w:pStyle w:val="tboTableBody"/>
            </w:pPr>
            <w:r w:rsidRPr="00CD76C0">
              <w:t>SO_VCENTER_R3.5_Windows.zip</w:t>
            </w:r>
          </w:p>
        </w:tc>
        <w:tc>
          <w:tcPr>
            <w:tcW w:w="1565" w:type="pct"/>
            <w:shd w:val="clear" w:color="auto" w:fill="auto"/>
          </w:tcPr>
          <w:p w14:paraId="77A46F3D" w14:textId="591981CC" w:rsidR="0044721E" w:rsidRPr="00CD76C0" w:rsidRDefault="0044721E" w:rsidP="00904309">
            <w:pPr>
              <w:pStyle w:val="tboTableBody"/>
            </w:pPr>
            <w:r w:rsidRPr="00CD76C0">
              <w:t>HP CSA Service Offering export - Provision Windows server in vCenter.</w:t>
            </w:r>
          </w:p>
        </w:tc>
      </w:tr>
      <w:tr w:rsidR="0044721E" w:rsidRPr="00550C91" w14:paraId="20EDB060" w14:textId="77777777" w:rsidTr="004E563F">
        <w:trPr>
          <w:trHeight w:val="252"/>
        </w:trPr>
        <w:tc>
          <w:tcPr>
            <w:tcW w:w="1003" w:type="pct"/>
            <w:vMerge/>
            <w:shd w:val="clear" w:color="auto" w:fill="auto"/>
          </w:tcPr>
          <w:p w14:paraId="1908BB1F" w14:textId="77777777" w:rsidR="0044721E" w:rsidRPr="00550C91" w:rsidRDefault="0044721E" w:rsidP="00904309">
            <w:pPr>
              <w:pStyle w:val="tboTableBody"/>
            </w:pPr>
          </w:p>
        </w:tc>
        <w:tc>
          <w:tcPr>
            <w:tcW w:w="899" w:type="pct"/>
            <w:vMerge/>
            <w:shd w:val="clear" w:color="auto" w:fill="auto"/>
          </w:tcPr>
          <w:p w14:paraId="7EFF49FB" w14:textId="77777777" w:rsidR="0044721E" w:rsidRPr="00CD76C0" w:rsidRDefault="0044721E" w:rsidP="00904309">
            <w:pPr>
              <w:pStyle w:val="tboTableBody"/>
            </w:pPr>
          </w:p>
        </w:tc>
        <w:tc>
          <w:tcPr>
            <w:tcW w:w="1533" w:type="pct"/>
          </w:tcPr>
          <w:p w14:paraId="22C62B74" w14:textId="61272D0F" w:rsidR="0044721E" w:rsidRPr="00CD76C0" w:rsidRDefault="0044721E" w:rsidP="00904309">
            <w:pPr>
              <w:pStyle w:val="tboTableBody"/>
            </w:pPr>
            <w:r w:rsidRPr="00CD76C0">
              <w:t>SO_VCENTER_R3.5_Linux.zip</w:t>
            </w:r>
          </w:p>
        </w:tc>
        <w:tc>
          <w:tcPr>
            <w:tcW w:w="1565" w:type="pct"/>
            <w:shd w:val="clear" w:color="auto" w:fill="auto"/>
          </w:tcPr>
          <w:p w14:paraId="277DD1FD" w14:textId="25A674AB" w:rsidR="0044721E" w:rsidRPr="00CD76C0" w:rsidRDefault="0044721E" w:rsidP="00904309">
            <w:pPr>
              <w:pStyle w:val="tboTableBody"/>
            </w:pPr>
            <w:r w:rsidRPr="00CD76C0">
              <w:t>HP CSA Service Offering export - Provision Linux server in vCenter.</w:t>
            </w:r>
          </w:p>
        </w:tc>
      </w:tr>
      <w:tr w:rsidR="0044721E" w:rsidRPr="00550C91" w14:paraId="1453D159" w14:textId="77777777" w:rsidTr="004E563F">
        <w:trPr>
          <w:trHeight w:val="252"/>
        </w:trPr>
        <w:tc>
          <w:tcPr>
            <w:tcW w:w="1003" w:type="pct"/>
            <w:vMerge/>
            <w:shd w:val="clear" w:color="auto" w:fill="auto"/>
          </w:tcPr>
          <w:p w14:paraId="0FF5C762" w14:textId="77777777" w:rsidR="0044721E" w:rsidRPr="00550C91" w:rsidRDefault="0044721E" w:rsidP="007D3B47">
            <w:pPr>
              <w:pStyle w:val="tboTableBody"/>
            </w:pPr>
          </w:p>
        </w:tc>
        <w:tc>
          <w:tcPr>
            <w:tcW w:w="899" w:type="pct"/>
            <w:vMerge w:val="restart"/>
            <w:shd w:val="clear" w:color="auto" w:fill="auto"/>
          </w:tcPr>
          <w:p w14:paraId="62EEA203" w14:textId="7F9EF2CF" w:rsidR="0044721E" w:rsidRPr="00CD76C0" w:rsidRDefault="0044721E" w:rsidP="007D3B47">
            <w:pPr>
              <w:pStyle w:val="tboTableBody"/>
            </w:pPr>
            <w:r w:rsidRPr="00CD76C0">
              <w:t>hp_sm</w:t>
            </w:r>
          </w:p>
        </w:tc>
        <w:tc>
          <w:tcPr>
            <w:tcW w:w="1533" w:type="pct"/>
          </w:tcPr>
          <w:p w14:paraId="77CA3BC1" w14:textId="0B54C473" w:rsidR="0044721E" w:rsidRPr="00CD76C0" w:rsidRDefault="0044721E" w:rsidP="007B33B1">
            <w:pPr>
              <w:pStyle w:val="tboTableBody"/>
            </w:pPr>
            <w:r w:rsidRPr="00CD76C0">
              <w:t>DevOps_R3.5_script.unl</w:t>
            </w:r>
          </w:p>
        </w:tc>
        <w:tc>
          <w:tcPr>
            <w:tcW w:w="1565" w:type="pct"/>
            <w:shd w:val="clear" w:color="auto" w:fill="auto"/>
          </w:tcPr>
          <w:p w14:paraId="2463662F" w14:textId="77777777" w:rsidR="0044721E" w:rsidRPr="00CD76C0" w:rsidRDefault="0044721E" w:rsidP="00845FDF">
            <w:pPr>
              <w:pStyle w:val="tboTableBody"/>
            </w:pPr>
            <w:r w:rsidRPr="00CD76C0">
              <w:t>HP Service Manager unload script</w:t>
            </w:r>
          </w:p>
        </w:tc>
      </w:tr>
      <w:tr w:rsidR="0044721E" w:rsidRPr="00550C91" w14:paraId="15D50372" w14:textId="77777777" w:rsidTr="004E563F">
        <w:trPr>
          <w:trHeight w:val="252"/>
        </w:trPr>
        <w:tc>
          <w:tcPr>
            <w:tcW w:w="1003" w:type="pct"/>
            <w:vMerge/>
            <w:shd w:val="clear" w:color="auto" w:fill="auto"/>
          </w:tcPr>
          <w:p w14:paraId="6E93069D" w14:textId="77777777" w:rsidR="0044721E" w:rsidRPr="00550C91" w:rsidRDefault="0044721E" w:rsidP="007D3B47">
            <w:pPr>
              <w:pStyle w:val="tboTableBody"/>
            </w:pPr>
          </w:p>
        </w:tc>
        <w:tc>
          <w:tcPr>
            <w:tcW w:w="899" w:type="pct"/>
            <w:vMerge/>
            <w:shd w:val="clear" w:color="auto" w:fill="auto"/>
          </w:tcPr>
          <w:p w14:paraId="1971B996" w14:textId="77777777" w:rsidR="0044721E" w:rsidRPr="00CD76C0" w:rsidRDefault="0044721E" w:rsidP="007D3B47">
            <w:pPr>
              <w:pStyle w:val="tboTableBody"/>
            </w:pPr>
          </w:p>
        </w:tc>
        <w:tc>
          <w:tcPr>
            <w:tcW w:w="1533" w:type="pct"/>
          </w:tcPr>
          <w:p w14:paraId="3AE96F68" w14:textId="35C49371" w:rsidR="0044721E" w:rsidRPr="00CD76C0" w:rsidRDefault="0044721E" w:rsidP="007B33B1">
            <w:pPr>
              <w:pStyle w:val="tboTableBody"/>
            </w:pPr>
            <w:r w:rsidRPr="00CD76C0">
              <w:t>DevOps_R3.5_content.unl</w:t>
            </w:r>
          </w:p>
        </w:tc>
        <w:tc>
          <w:tcPr>
            <w:tcW w:w="1565" w:type="pct"/>
            <w:shd w:val="clear" w:color="auto" w:fill="auto"/>
          </w:tcPr>
          <w:p w14:paraId="2863C04D" w14:textId="77777777" w:rsidR="0044721E" w:rsidRPr="00CD76C0" w:rsidRDefault="0044721E" w:rsidP="00845FDF">
            <w:pPr>
              <w:pStyle w:val="tboTableBody"/>
            </w:pPr>
            <w:r w:rsidRPr="00CD76C0">
              <w:t>HP Service Manager unload content</w:t>
            </w:r>
          </w:p>
        </w:tc>
      </w:tr>
      <w:tr w:rsidR="0044721E" w:rsidRPr="00550C91" w14:paraId="14C9F510" w14:textId="77777777" w:rsidTr="004E563F">
        <w:trPr>
          <w:trHeight w:val="252"/>
        </w:trPr>
        <w:tc>
          <w:tcPr>
            <w:tcW w:w="1003" w:type="pct"/>
            <w:vMerge/>
            <w:shd w:val="clear" w:color="auto" w:fill="auto"/>
          </w:tcPr>
          <w:p w14:paraId="27F1EC1B" w14:textId="77777777" w:rsidR="0044721E" w:rsidRPr="00550C91" w:rsidRDefault="0044721E" w:rsidP="007D3B47">
            <w:pPr>
              <w:pStyle w:val="tboTableBody"/>
            </w:pPr>
          </w:p>
        </w:tc>
        <w:tc>
          <w:tcPr>
            <w:tcW w:w="899" w:type="pct"/>
            <w:vMerge w:val="restart"/>
            <w:shd w:val="clear" w:color="auto" w:fill="auto"/>
          </w:tcPr>
          <w:p w14:paraId="06FB8A6C" w14:textId="5EEC6FBC" w:rsidR="0044721E" w:rsidRPr="00CD76C0" w:rsidRDefault="0044721E" w:rsidP="007D3B47">
            <w:pPr>
              <w:pStyle w:val="tboTableBody"/>
            </w:pPr>
            <w:r w:rsidRPr="00CD76C0">
              <w:t>hp_ucmdb</w:t>
            </w:r>
          </w:p>
        </w:tc>
        <w:tc>
          <w:tcPr>
            <w:tcW w:w="1533" w:type="pct"/>
          </w:tcPr>
          <w:p w14:paraId="7AFA1710" w14:textId="77777777" w:rsidR="0044721E" w:rsidRPr="00CD76C0" w:rsidRDefault="0044721E" w:rsidP="007D3B47">
            <w:pPr>
              <w:pStyle w:val="tboTableBody"/>
            </w:pPr>
            <w:r w:rsidRPr="00CD76C0">
              <w:t>business_application.xml</w:t>
            </w:r>
          </w:p>
        </w:tc>
        <w:tc>
          <w:tcPr>
            <w:tcW w:w="1565" w:type="pct"/>
            <w:shd w:val="clear" w:color="auto" w:fill="auto"/>
          </w:tcPr>
          <w:p w14:paraId="6753CC1A" w14:textId="77777777" w:rsidR="0044721E" w:rsidRPr="00CD76C0" w:rsidRDefault="0044721E" w:rsidP="007D3B47">
            <w:pPr>
              <w:pStyle w:val="tboTableBody"/>
            </w:pPr>
            <w:r w:rsidRPr="00CD76C0">
              <w:t>HP UCMDB custom device type for the Business Application CI type</w:t>
            </w:r>
          </w:p>
        </w:tc>
      </w:tr>
      <w:tr w:rsidR="0044721E" w:rsidRPr="00550C91" w14:paraId="374D7B67" w14:textId="77777777" w:rsidTr="004E563F">
        <w:trPr>
          <w:trHeight w:val="252"/>
        </w:trPr>
        <w:tc>
          <w:tcPr>
            <w:tcW w:w="1003" w:type="pct"/>
            <w:vMerge/>
            <w:shd w:val="clear" w:color="auto" w:fill="auto"/>
          </w:tcPr>
          <w:p w14:paraId="22CB24B5" w14:textId="77777777" w:rsidR="0044721E" w:rsidRPr="00550C91" w:rsidRDefault="0044721E" w:rsidP="007D3B47">
            <w:pPr>
              <w:pStyle w:val="tboTableBody"/>
            </w:pPr>
          </w:p>
        </w:tc>
        <w:tc>
          <w:tcPr>
            <w:tcW w:w="899" w:type="pct"/>
            <w:vMerge/>
            <w:shd w:val="clear" w:color="auto" w:fill="auto"/>
          </w:tcPr>
          <w:p w14:paraId="664BE894" w14:textId="77777777" w:rsidR="0044721E" w:rsidRPr="00CD76C0" w:rsidRDefault="0044721E" w:rsidP="007D3B47">
            <w:pPr>
              <w:pStyle w:val="tboTableBody"/>
            </w:pPr>
          </w:p>
        </w:tc>
        <w:tc>
          <w:tcPr>
            <w:tcW w:w="1533" w:type="pct"/>
          </w:tcPr>
          <w:p w14:paraId="092651C8" w14:textId="77777777" w:rsidR="0044721E" w:rsidRPr="00CD76C0" w:rsidRDefault="0044721E" w:rsidP="007D3B47">
            <w:pPr>
              <w:pStyle w:val="tboTableBody"/>
            </w:pPr>
            <w:r w:rsidRPr="00CD76C0">
              <w:t>DataPush_TQLs_SM9.x_adapter.zip</w:t>
            </w:r>
          </w:p>
        </w:tc>
        <w:tc>
          <w:tcPr>
            <w:tcW w:w="1565" w:type="pct"/>
            <w:shd w:val="clear" w:color="auto" w:fill="auto"/>
          </w:tcPr>
          <w:p w14:paraId="1E1C1B3B" w14:textId="77777777" w:rsidR="0044721E" w:rsidRPr="00CD76C0" w:rsidRDefault="0044721E" w:rsidP="007D3B47">
            <w:pPr>
              <w:pStyle w:val="tboTableBody"/>
            </w:pPr>
            <w:r w:rsidRPr="00CD76C0">
              <w:t>HP UCMDB custom TQL files for the Data Push to HP Service Manager</w:t>
            </w:r>
          </w:p>
        </w:tc>
      </w:tr>
      <w:tr w:rsidR="0044721E" w:rsidRPr="00550C91" w14:paraId="597B9E83" w14:textId="77777777" w:rsidTr="004E563F">
        <w:trPr>
          <w:trHeight w:val="252"/>
        </w:trPr>
        <w:tc>
          <w:tcPr>
            <w:tcW w:w="1003" w:type="pct"/>
            <w:vMerge/>
            <w:shd w:val="clear" w:color="auto" w:fill="auto"/>
          </w:tcPr>
          <w:p w14:paraId="17E67C27" w14:textId="77777777" w:rsidR="0044721E" w:rsidRPr="00550C91" w:rsidRDefault="0044721E" w:rsidP="00737AD0">
            <w:pPr>
              <w:pStyle w:val="tboTableBody"/>
            </w:pPr>
          </w:p>
        </w:tc>
        <w:tc>
          <w:tcPr>
            <w:tcW w:w="899" w:type="pct"/>
            <w:shd w:val="clear" w:color="auto" w:fill="auto"/>
          </w:tcPr>
          <w:p w14:paraId="00359FE4" w14:textId="1A17F928" w:rsidR="0044721E" w:rsidRPr="00CD76C0" w:rsidRDefault="0044721E" w:rsidP="002D629B">
            <w:pPr>
              <w:pStyle w:val="tboTableBody"/>
            </w:pPr>
            <w:r w:rsidRPr="00CD76C0">
              <w:t>hp_sitescope</w:t>
            </w:r>
          </w:p>
        </w:tc>
        <w:tc>
          <w:tcPr>
            <w:tcW w:w="1533" w:type="pct"/>
          </w:tcPr>
          <w:p w14:paraId="24439864" w14:textId="72450866" w:rsidR="0044721E" w:rsidRPr="00CD76C0" w:rsidRDefault="0044721E" w:rsidP="002D629B">
            <w:pPr>
              <w:pStyle w:val="tboTableBody"/>
            </w:pPr>
            <w:r w:rsidRPr="00CD76C0">
              <w:t>sitescope_R3.5</w:t>
            </w:r>
          </w:p>
        </w:tc>
        <w:tc>
          <w:tcPr>
            <w:tcW w:w="1565" w:type="pct"/>
            <w:shd w:val="clear" w:color="auto" w:fill="auto"/>
          </w:tcPr>
          <w:p w14:paraId="5039EE66" w14:textId="77777777" w:rsidR="0044721E" w:rsidRPr="00CD76C0" w:rsidRDefault="0044721E" w:rsidP="00845FDF">
            <w:pPr>
              <w:pStyle w:val="tboTableBody"/>
            </w:pPr>
            <w:r w:rsidRPr="00CD76C0">
              <w:t>HP SiteScope monitor templates</w:t>
            </w:r>
          </w:p>
        </w:tc>
      </w:tr>
      <w:tr w:rsidR="0044721E" w:rsidRPr="00550C91" w14:paraId="16E94F83" w14:textId="77777777" w:rsidTr="004E563F">
        <w:trPr>
          <w:trHeight w:val="252"/>
        </w:trPr>
        <w:tc>
          <w:tcPr>
            <w:tcW w:w="1003" w:type="pct"/>
            <w:vMerge/>
            <w:shd w:val="clear" w:color="auto" w:fill="auto"/>
          </w:tcPr>
          <w:p w14:paraId="5A1973FE" w14:textId="77777777" w:rsidR="0044721E" w:rsidRPr="00550C91" w:rsidRDefault="0044721E" w:rsidP="00737AD0">
            <w:pPr>
              <w:pStyle w:val="tboTableBody"/>
            </w:pPr>
          </w:p>
        </w:tc>
        <w:tc>
          <w:tcPr>
            <w:tcW w:w="899" w:type="pct"/>
            <w:vMerge w:val="restart"/>
            <w:shd w:val="clear" w:color="auto" w:fill="auto"/>
          </w:tcPr>
          <w:p w14:paraId="1D83C532" w14:textId="27F48123" w:rsidR="0044721E" w:rsidRPr="00CD76C0" w:rsidRDefault="0044721E" w:rsidP="002D629B">
            <w:pPr>
              <w:pStyle w:val="tboTableBody"/>
            </w:pPr>
            <w:r w:rsidRPr="00CD76C0">
              <w:t>hp_pc</w:t>
            </w:r>
          </w:p>
        </w:tc>
        <w:tc>
          <w:tcPr>
            <w:tcW w:w="1533" w:type="pct"/>
          </w:tcPr>
          <w:p w14:paraId="6330D48C" w14:textId="10EF060D" w:rsidR="0044721E" w:rsidRPr="00CD76C0" w:rsidRDefault="0044721E" w:rsidP="002D629B">
            <w:pPr>
              <w:pStyle w:val="tboTableBody"/>
            </w:pPr>
            <w:r w:rsidRPr="00CD76C0">
              <w:t>iBank_JAVA_PC.zip</w:t>
            </w:r>
          </w:p>
        </w:tc>
        <w:tc>
          <w:tcPr>
            <w:tcW w:w="1565" w:type="pct"/>
            <w:shd w:val="clear" w:color="auto" w:fill="auto"/>
          </w:tcPr>
          <w:p w14:paraId="6356E057" w14:textId="05790162" w:rsidR="0044721E" w:rsidRPr="00CD76C0" w:rsidRDefault="0044721E" w:rsidP="00845FDF">
            <w:pPr>
              <w:pStyle w:val="tboTableBody"/>
            </w:pPr>
            <w:r w:rsidRPr="00CD76C0">
              <w:t>PC scripts for iBank Java (iBank Internet Banking) web application</w:t>
            </w:r>
          </w:p>
        </w:tc>
      </w:tr>
      <w:tr w:rsidR="0044721E" w:rsidRPr="00550C91" w14:paraId="46E395B7" w14:textId="77777777" w:rsidTr="004E563F">
        <w:trPr>
          <w:trHeight w:val="252"/>
        </w:trPr>
        <w:tc>
          <w:tcPr>
            <w:tcW w:w="1003" w:type="pct"/>
            <w:vMerge/>
            <w:shd w:val="clear" w:color="auto" w:fill="auto"/>
          </w:tcPr>
          <w:p w14:paraId="76BAF169" w14:textId="77777777" w:rsidR="0044721E" w:rsidRPr="00550C91" w:rsidRDefault="0044721E" w:rsidP="00737AD0">
            <w:pPr>
              <w:pStyle w:val="tboTableBody"/>
            </w:pPr>
          </w:p>
        </w:tc>
        <w:tc>
          <w:tcPr>
            <w:tcW w:w="899" w:type="pct"/>
            <w:vMerge/>
            <w:shd w:val="clear" w:color="auto" w:fill="auto"/>
          </w:tcPr>
          <w:p w14:paraId="7CCC3197" w14:textId="77777777" w:rsidR="0044721E" w:rsidRPr="00CD76C0" w:rsidRDefault="0044721E" w:rsidP="002D629B">
            <w:pPr>
              <w:pStyle w:val="tboTableBody"/>
            </w:pPr>
          </w:p>
        </w:tc>
        <w:tc>
          <w:tcPr>
            <w:tcW w:w="1533" w:type="pct"/>
          </w:tcPr>
          <w:p w14:paraId="40977626" w14:textId="688D0801" w:rsidR="0044721E" w:rsidRPr="00CD76C0" w:rsidRDefault="0044721E" w:rsidP="002D629B">
            <w:pPr>
              <w:pStyle w:val="tboTableBody"/>
            </w:pPr>
            <w:r w:rsidRPr="00CD76C0">
              <w:t>iBank_dotNet_PC.zip</w:t>
            </w:r>
          </w:p>
        </w:tc>
        <w:tc>
          <w:tcPr>
            <w:tcW w:w="1565" w:type="pct"/>
            <w:shd w:val="clear" w:color="auto" w:fill="auto"/>
          </w:tcPr>
          <w:p w14:paraId="0D9C793B" w14:textId="0F1BFB94" w:rsidR="0044721E" w:rsidRPr="00CD76C0" w:rsidRDefault="0044721E" w:rsidP="00425CC9">
            <w:pPr>
              <w:pStyle w:val="tboTableBody"/>
            </w:pPr>
            <w:r w:rsidRPr="00CD76C0">
              <w:t>PC scripts for iBank dotNet (iBank Investor) web application</w:t>
            </w:r>
          </w:p>
        </w:tc>
      </w:tr>
      <w:tr w:rsidR="0044721E" w:rsidRPr="00550C91" w14:paraId="31C5575C" w14:textId="77777777" w:rsidTr="004E563F">
        <w:trPr>
          <w:trHeight w:val="252"/>
        </w:trPr>
        <w:tc>
          <w:tcPr>
            <w:tcW w:w="1003" w:type="pct"/>
            <w:vMerge/>
            <w:shd w:val="clear" w:color="auto" w:fill="auto"/>
          </w:tcPr>
          <w:p w14:paraId="0EA7F9D5" w14:textId="77777777" w:rsidR="0044721E" w:rsidRPr="00550C91" w:rsidRDefault="0044721E" w:rsidP="00737AD0">
            <w:pPr>
              <w:pStyle w:val="tboTableBody"/>
            </w:pPr>
          </w:p>
        </w:tc>
        <w:tc>
          <w:tcPr>
            <w:tcW w:w="899" w:type="pct"/>
            <w:vMerge w:val="restart"/>
            <w:shd w:val="clear" w:color="auto" w:fill="auto"/>
          </w:tcPr>
          <w:p w14:paraId="5D282BAE" w14:textId="032B0DCB" w:rsidR="0044721E" w:rsidRPr="00CD76C0" w:rsidRDefault="0044721E" w:rsidP="002D629B">
            <w:pPr>
              <w:pStyle w:val="tboTableBody"/>
            </w:pPr>
            <w:r w:rsidRPr="00CD76C0">
              <w:t>hp_uft</w:t>
            </w:r>
          </w:p>
        </w:tc>
        <w:tc>
          <w:tcPr>
            <w:tcW w:w="1533" w:type="pct"/>
          </w:tcPr>
          <w:p w14:paraId="6920A11A" w14:textId="54703F5B" w:rsidR="0044721E" w:rsidRPr="00CD76C0" w:rsidRDefault="0044721E" w:rsidP="002D629B">
            <w:pPr>
              <w:pStyle w:val="tboTableBody"/>
            </w:pPr>
            <w:r w:rsidRPr="00CD76C0">
              <w:t>iBank-JAVA-FT.zip</w:t>
            </w:r>
          </w:p>
        </w:tc>
        <w:tc>
          <w:tcPr>
            <w:tcW w:w="1565" w:type="pct"/>
            <w:shd w:val="clear" w:color="auto" w:fill="auto"/>
          </w:tcPr>
          <w:p w14:paraId="23D15C0E" w14:textId="0D0B0521" w:rsidR="0044721E" w:rsidRPr="00CD76C0" w:rsidRDefault="0044721E" w:rsidP="00845FDF">
            <w:pPr>
              <w:pStyle w:val="tboTableBody"/>
            </w:pPr>
            <w:r w:rsidRPr="00CD76C0">
              <w:t>UFT scripts for iBank Java (iBank Internet Banking) web application</w:t>
            </w:r>
          </w:p>
        </w:tc>
      </w:tr>
      <w:tr w:rsidR="0044721E" w:rsidRPr="00550C91" w14:paraId="1EBEE67C" w14:textId="77777777" w:rsidTr="004E563F">
        <w:trPr>
          <w:trHeight w:val="252"/>
        </w:trPr>
        <w:tc>
          <w:tcPr>
            <w:tcW w:w="1003" w:type="pct"/>
            <w:vMerge/>
            <w:shd w:val="clear" w:color="auto" w:fill="auto"/>
          </w:tcPr>
          <w:p w14:paraId="2989FC6E" w14:textId="77777777" w:rsidR="0044721E" w:rsidRPr="00550C91" w:rsidRDefault="0044721E" w:rsidP="00737AD0">
            <w:pPr>
              <w:pStyle w:val="tboTableBody"/>
            </w:pPr>
          </w:p>
        </w:tc>
        <w:tc>
          <w:tcPr>
            <w:tcW w:w="899" w:type="pct"/>
            <w:vMerge/>
            <w:shd w:val="clear" w:color="auto" w:fill="auto"/>
          </w:tcPr>
          <w:p w14:paraId="2DA5D3B7" w14:textId="77777777" w:rsidR="0044721E" w:rsidRPr="00CD76C0" w:rsidRDefault="0044721E" w:rsidP="002D629B">
            <w:pPr>
              <w:pStyle w:val="tboTableBody"/>
            </w:pPr>
          </w:p>
        </w:tc>
        <w:tc>
          <w:tcPr>
            <w:tcW w:w="1533" w:type="pct"/>
          </w:tcPr>
          <w:p w14:paraId="4DB7DF75" w14:textId="424A5A60" w:rsidR="0044721E" w:rsidRPr="00CD76C0" w:rsidRDefault="0044721E" w:rsidP="002D629B">
            <w:pPr>
              <w:pStyle w:val="tboTableBody"/>
            </w:pPr>
            <w:r w:rsidRPr="00CD76C0">
              <w:t>iBank-dotNet-without-Integration.zip</w:t>
            </w:r>
          </w:p>
        </w:tc>
        <w:tc>
          <w:tcPr>
            <w:tcW w:w="1565" w:type="pct"/>
            <w:shd w:val="clear" w:color="auto" w:fill="auto"/>
          </w:tcPr>
          <w:p w14:paraId="22046C63" w14:textId="48767391" w:rsidR="0044721E" w:rsidRPr="00CD76C0" w:rsidRDefault="0044721E" w:rsidP="00845FDF">
            <w:pPr>
              <w:pStyle w:val="tboTableBody"/>
            </w:pPr>
            <w:r w:rsidRPr="00CD76C0">
              <w:t>UFT scripts for iBank dotNet (iBank Investor) web application</w:t>
            </w:r>
          </w:p>
        </w:tc>
      </w:tr>
      <w:tr w:rsidR="0044721E" w:rsidRPr="00550C91" w14:paraId="1A43686A" w14:textId="77777777" w:rsidTr="004E563F">
        <w:trPr>
          <w:trHeight w:val="252"/>
        </w:trPr>
        <w:tc>
          <w:tcPr>
            <w:tcW w:w="1003" w:type="pct"/>
            <w:vMerge/>
            <w:shd w:val="clear" w:color="auto" w:fill="auto"/>
          </w:tcPr>
          <w:p w14:paraId="7E80A3A5" w14:textId="77777777" w:rsidR="0044721E" w:rsidRPr="00550C91" w:rsidRDefault="0044721E" w:rsidP="009659B7">
            <w:pPr>
              <w:pStyle w:val="tboTableBody"/>
            </w:pPr>
          </w:p>
        </w:tc>
        <w:tc>
          <w:tcPr>
            <w:tcW w:w="899" w:type="pct"/>
            <w:vMerge/>
            <w:shd w:val="clear" w:color="auto" w:fill="auto"/>
          </w:tcPr>
          <w:p w14:paraId="2812DB6B" w14:textId="77777777" w:rsidR="0044721E" w:rsidRPr="00CD76C0" w:rsidRDefault="0044721E" w:rsidP="009659B7">
            <w:pPr>
              <w:pStyle w:val="tboTableBody"/>
            </w:pPr>
          </w:p>
        </w:tc>
        <w:tc>
          <w:tcPr>
            <w:tcW w:w="1533" w:type="pct"/>
          </w:tcPr>
          <w:p w14:paraId="76784FB1" w14:textId="73C0CB5D" w:rsidR="0044721E" w:rsidRPr="00CD76C0" w:rsidRDefault="0044721E" w:rsidP="009659B7">
            <w:pPr>
              <w:pStyle w:val="tboTableBody"/>
            </w:pPr>
            <w:r w:rsidRPr="00CD76C0">
              <w:t>iBank-dotNet-with-Integration.zip</w:t>
            </w:r>
          </w:p>
        </w:tc>
        <w:tc>
          <w:tcPr>
            <w:tcW w:w="1565" w:type="pct"/>
            <w:shd w:val="clear" w:color="auto" w:fill="auto"/>
          </w:tcPr>
          <w:p w14:paraId="00961F82" w14:textId="6998C22B" w:rsidR="0044721E" w:rsidRPr="00CD76C0" w:rsidRDefault="0044721E" w:rsidP="003A0F11">
            <w:pPr>
              <w:pStyle w:val="tboTableBody"/>
            </w:pPr>
            <w:r w:rsidRPr="00CD76C0">
              <w:t>UFT scripts for iBank dotNet (iBank Investor) &amp; iBank Java (iBank Internet Banking) web application integration</w:t>
            </w:r>
          </w:p>
        </w:tc>
      </w:tr>
      <w:tr w:rsidR="0044721E" w:rsidRPr="00550C91" w14:paraId="182AD303" w14:textId="77777777" w:rsidTr="004E563F">
        <w:trPr>
          <w:trHeight w:val="252"/>
        </w:trPr>
        <w:tc>
          <w:tcPr>
            <w:tcW w:w="1003" w:type="pct"/>
            <w:vMerge/>
            <w:shd w:val="clear" w:color="auto" w:fill="auto"/>
          </w:tcPr>
          <w:p w14:paraId="69E1B3E5" w14:textId="77777777" w:rsidR="0044721E" w:rsidRPr="00550C91" w:rsidRDefault="0044721E" w:rsidP="009659B7">
            <w:pPr>
              <w:pStyle w:val="tboTableBody"/>
            </w:pPr>
          </w:p>
        </w:tc>
        <w:tc>
          <w:tcPr>
            <w:tcW w:w="899" w:type="pct"/>
            <w:vMerge/>
            <w:shd w:val="clear" w:color="auto" w:fill="auto"/>
          </w:tcPr>
          <w:p w14:paraId="12BF4E95" w14:textId="77777777" w:rsidR="0044721E" w:rsidRPr="00CD76C0" w:rsidRDefault="0044721E" w:rsidP="009659B7">
            <w:pPr>
              <w:pStyle w:val="tboTableBody"/>
            </w:pPr>
          </w:p>
        </w:tc>
        <w:tc>
          <w:tcPr>
            <w:tcW w:w="1533" w:type="pct"/>
          </w:tcPr>
          <w:p w14:paraId="50365D4E" w14:textId="1F7BFE81" w:rsidR="0044721E" w:rsidRPr="00CD76C0" w:rsidRDefault="0044721E" w:rsidP="009659B7">
            <w:pPr>
              <w:pStyle w:val="tboTableBody"/>
            </w:pPr>
            <w:r w:rsidRPr="00CD76C0">
              <w:t>PC_UFT_Test.dat</w:t>
            </w:r>
          </w:p>
        </w:tc>
        <w:tc>
          <w:tcPr>
            <w:tcW w:w="1565" w:type="pct"/>
            <w:shd w:val="clear" w:color="auto" w:fill="auto"/>
          </w:tcPr>
          <w:p w14:paraId="50A6557F" w14:textId="09E9D69A" w:rsidR="0044721E" w:rsidRPr="00CD76C0" w:rsidRDefault="0044721E" w:rsidP="003A0F11">
            <w:pPr>
              <w:pStyle w:val="tboTableBody"/>
            </w:pPr>
            <w:r w:rsidRPr="00CD76C0">
              <w:t>UFT / PC configuration file with iBank web application parameters</w:t>
            </w:r>
          </w:p>
        </w:tc>
      </w:tr>
      <w:tr w:rsidR="0044721E" w:rsidRPr="00550C91" w14:paraId="3FAC46FE" w14:textId="77777777" w:rsidTr="004E563F">
        <w:trPr>
          <w:trHeight w:val="252"/>
        </w:trPr>
        <w:tc>
          <w:tcPr>
            <w:tcW w:w="1003" w:type="pct"/>
            <w:vMerge/>
            <w:shd w:val="clear" w:color="auto" w:fill="auto"/>
          </w:tcPr>
          <w:p w14:paraId="767CF129" w14:textId="77777777" w:rsidR="0044721E" w:rsidRPr="00550C91" w:rsidRDefault="0044721E" w:rsidP="009659B7">
            <w:pPr>
              <w:pStyle w:val="tboTableBody"/>
            </w:pPr>
          </w:p>
        </w:tc>
        <w:tc>
          <w:tcPr>
            <w:tcW w:w="899" w:type="pct"/>
            <w:shd w:val="clear" w:color="auto" w:fill="auto"/>
          </w:tcPr>
          <w:p w14:paraId="323CAF7A" w14:textId="49BA1BA1" w:rsidR="0044721E" w:rsidRPr="00CD76C0" w:rsidRDefault="0044721E" w:rsidP="009659B7">
            <w:pPr>
              <w:pStyle w:val="tboTableBody"/>
            </w:pPr>
            <w:r w:rsidRPr="00CD76C0">
              <w:t>hp_alm</w:t>
            </w:r>
          </w:p>
        </w:tc>
        <w:tc>
          <w:tcPr>
            <w:tcW w:w="1533" w:type="pct"/>
          </w:tcPr>
          <w:p w14:paraId="5D249F47" w14:textId="3D08466A" w:rsidR="0044721E" w:rsidRPr="00CD76C0" w:rsidRDefault="0044721E" w:rsidP="009659B7">
            <w:pPr>
              <w:pStyle w:val="tboTableBody"/>
            </w:pPr>
            <w:r w:rsidRPr="00CD76C0">
              <w:t>ALMSync_Template.qcp</w:t>
            </w:r>
          </w:p>
        </w:tc>
        <w:tc>
          <w:tcPr>
            <w:tcW w:w="1565" w:type="pct"/>
            <w:shd w:val="clear" w:color="auto" w:fill="auto"/>
          </w:tcPr>
          <w:p w14:paraId="60FF5D54" w14:textId="77777777" w:rsidR="0044721E" w:rsidRPr="00CD76C0" w:rsidRDefault="0044721E" w:rsidP="009659B7">
            <w:pPr>
              <w:pStyle w:val="tboTableBody"/>
            </w:pPr>
            <w:r w:rsidRPr="00CD76C0">
              <w:t>SM – ALM - AGM Customization template</w:t>
            </w:r>
          </w:p>
        </w:tc>
      </w:tr>
      <w:tr w:rsidR="0044721E" w:rsidRPr="00550C91" w14:paraId="597F32F7" w14:textId="77777777" w:rsidTr="004E563F">
        <w:trPr>
          <w:trHeight w:val="252"/>
        </w:trPr>
        <w:tc>
          <w:tcPr>
            <w:tcW w:w="1003" w:type="pct"/>
            <w:vMerge/>
            <w:shd w:val="clear" w:color="auto" w:fill="auto"/>
          </w:tcPr>
          <w:p w14:paraId="4F2C5231" w14:textId="77777777" w:rsidR="0044721E" w:rsidRPr="00550C91" w:rsidRDefault="0044721E" w:rsidP="009659B7">
            <w:pPr>
              <w:pStyle w:val="tboTableBody"/>
            </w:pPr>
          </w:p>
        </w:tc>
        <w:tc>
          <w:tcPr>
            <w:tcW w:w="899" w:type="pct"/>
            <w:shd w:val="clear" w:color="auto" w:fill="auto"/>
          </w:tcPr>
          <w:p w14:paraId="725A0C6C" w14:textId="77F220F1" w:rsidR="0044721E" w:rsidRPr="00CD76C0" w:rsidRDefault="0044721E" w:rsidP="009659B7">
            <w:pPr>
              <w:pStyle w:val="tboTableBody"/>
            </w:pPr>
            <w:r w:rsidRPr="00CD76C0">
              <w:t>jenkins</w:t>
            </w:r>
          </w:p>
        </w:tc>
        <w:tc>
          <w:tcPr>
            <w:tcW w:w="1533" w:type="pct"/>
          </w:tcPr>
          <w:p w14:paraId="039B7749" w14:textId="74759D64" w:rsidR="0044721E" w:rsidRPr="00CD76C0" w:rsidRDefault="0044721E" w:rsidP="009659B7">
            <w:pPr>
              <w:pStyle w:val="tboTableBody"/>
            </w:pPr>
            <w:r w:rsidRPr="00CD76C0">
              <w:t>configuration_R3.5.zip</w:t>
            </w:r>
          </w:p>
        </w:tc>
        <w:tc>
          <w:tcPr>
            <w:tcW w:w="1565" w:type="pct"/>
            <w:shd w:val="clear" w:color="auto" w:fill="auto"/>
          </w:tcPr>
          <w:p w14:paraId="7E3BDC4B" w14:textId="1BD016AF" w:rsidR="0044721E" w:rsidRPr="00CD76C0" w:rsidRDefault="0044721E" w:rsidP="009659B7">
            <w:pPr>
              <w:pStyle w:val="tboTableBody"/>
            </w:pPr>
            <w:r w:rsidRPr="00CD76C0">
              <w:t>Sample jenkins views, jobs, slaves, users and  configurations for R3.5</w:t>
            </w:r>
          </w:p>
        </w:tc>
      </w:tr>
      <w:tr w:rsidR="0044721E" w:rsidRPr="00550C91" w14:paraId="4E397C42" w14:textId="77777777" w:rsidTr="004E563F">
        <w:trPr>
          <w:trHeight w:val="252"/>
        </w:trPr>
        <w:tc>
          <w:tcPr>
            <w:tcW w:w="1003" w:type="pct"/>
            <w:vMerge/>
            <w:shd w:val="clear" w:color="auto" w:fill="auto"/>
          </w:tcPr>
          <w:p w14:paraId="7FD3022C" w14:textId="77777777" w:rsidR="0044721E" w:rsidRPr="00550C91" w:rsidRDefault="0044721E" w:rsidP="009659B7">
            <w:pPr>
              <w:pStyle w:val="tboTableBody"/>
            </w:pPr>
          </w:p>
        </w:tc>
        <w:tc>
          <w:tcPr>
            <w:tcW w:w="899" w:type="pct"/>
            <w:shd w:val="clear" w:color="auto" w:fill="auto"/>
          </w:tcPr>
          <w:p w14:paraId="5D074705" w14:textId="7271B039" w:rsidR="0044721E" w:rsidRPr="00CD76C0" w:rsidRDefault="0044721E" w:rsidP="009659B7">
            <w:pPr>
              <w:pStyle w:val="tboTableBody"/>
            </w:pPr>
            <w:r w:rsidRPr="00CD76C0">
              <w:t>git</w:t>
            </w:r>
          </w:p>
        </w:tc>
        <w:tc>
          <w:tcPr>
            <w:tcW w:w="1533" w:type="pct"/>
          </w:tcPr>
          <w:p w14:paraId="7B3C8087" w14:textId="1BD2E7E6" w:rsidR="0044721E" w:rsidRPr="00CD76C0" w:rsidRDefault="0044721E" w:rsidP="009659B7">
            <w:pPr>
              <w:pStyle w:val="tboTableBody"/>
            </w:pPr>
            <w:r w:rsidRPr="00CD76C0">
              <w:t>post-receive</w:t>
            </w:r>
          </w:p>
        </w:tc>
        <w:tc>
          <w:tcPr>
            <w:tcW w:w="1565" w:type="pct"/>
            <w:shd w:val="clear" w:color="auto" w:fill="auto"/>
          </w:tcPr>
          <w:p w14:paraId="5B1BA298" w14:textId="3BCAECB8" w:rsidR="0044721E" w:rsidRPr="00CD76C0" w:rsidRDefault="0044721E" w:rsidP="009659B7">
            <w:pPr>
              <w:pStyle w:val="tboTableBody"/>
            </w:pPr>
            <w:r w:rsidRPr="00CD76C0">
              <w:t>GIT post-receive hook example script for Linux</w:t>
            </w:r>
          </w:p>
        </w:tc>
      </w:tr>
      <w:tr w:rsidR="0044721E" w:rsidRPr="00550C91" w14:paraId="71523763" w14:textId="77777777" w:rsidTr="004E563F">
        <w:trPr>
          <w:trHeight w:val="252"/>
        </w:trPr>
        <w:tc>
          <w:tcPr>
            <w:tcW w:w="1003" w:type="pct"/>
            <w:vMerge/>
            <w:shd w:val="clear" w:color="auto" w:fill="auto"/>
          </w:tcPr>
          <w:p w14:paraId="1D48119C" w14:textId="77777777" w:rsidR="0044721E" w:rsidRPr="00550C91" w:rsidRDefault="0044721E" w:rsidP="009659B7">
            <w:pPr>
              <w:pStyle w:val="tboTableBody"/>
            </w:pPr>
          </w:p>
        </w:tc>
        <w:tc>
          <w:tcPr>
            <w:tcW w:w="899" w:type="pct"/>
            <w:vMerge w:val="restart"/>
            <w:shd w:val="clear" w:color="auto" w:fill="auto"/>
          </w:tcPr>
          <w:p w14:paraId="70D860FD" w14:textId="7A23BE6F" w:rsidR="0044721E" w:rsidRPr="00CD76C0" w:rsidRDefault="0044721E" w:rsidP="009659B7">
            <w:pPr>
              <w:pStyle w:val="tboTableBody"/>
            </w:pPr>
            <w:r w:rsidRPr="00CD76C0">
              <w:t>tfs</w:t>
            </w:r>
          </w:p>
        </w:tc>
        <w:tc>
          <w:tcPr>
            <w:tcW w:w="1533" w:type="pct"/>
          </w:tcPr>
          <w:p w14:paraId="380DC984" w14:textId="6E6FF7C9" w:rsidR="0044721E" w:rsidRPr="00CD76C0" w:rsidRDefault="0044721E" w:rsidP="009659B7">
            <w:pPr>
              <w:pStyle w:val="tboTableBody"/>
            </w:pPr>
            <w:r w:rsidRPr="00CD76C0">
              <w:t>TFSJenkinsService.zip</w:t>
            </w:r>
          </w:p>
        </w:tc>
        <w:tc>
          <w:tcPr>
            <w:tcW w:w="1565" w:type="pct"/>
            <w:shd w:val="clear" w:color="auto" w:fill="auto"/>
          </w:tcPr>
          <w:p w14:paraId="03F88D52" w14:textId="6FD76018" w:rsidR="0044721E" w:rsidRPr="00CD76C0" w:rsidRDefault="0044721E" w:rsidP="009659B7">
            <w:pPr>
              <w:pStyle w:val="tboTableBody"/>
            </w:pPr>
            <w:r w:rsidRPr="00CD76C0">
              <w:t xml:space="preserve">TFS webservice hook example package for IIS </w:t>
            </w:r>
          </w:p>
        </w:tc>
      </w:tr>
      <w:tr w:rsidR="0044721E" w:rsidRPr="00550C91" w14:paraId="5D6B77AC" w14:textId="77777777" w:rsidTr="004E563F">
        <w:trPr>
          <w:trHeight w:val="252"/>
        </w:trPr>
        <w:tc>
          <w:tcPr>
            <w:tcW w:w="1003" w:type="pct"/>
            <w:vMerge/>
            <w:shd w:val="clear" w:color="auto" w:fill="auto"/>
          </w:tcPr>
          <w:p w14:paraId="22C15FCD" w14:textId="77777777" w:rsidR="0044721E" w:rsidRPr="00550C91" w:rsidRDefault="0044721E" w:rsidP="009659B7">
            <w:pPr>
              <w:pStyle w:val="tboTableBody"/>
            </w:pPr>
          </w:p>
        </w:tc>
        <w:tc>
          <w:tcPr>
            <w:tcW w:w="899" w:type="pct"/>
            <w:vMerge/>
            <w:shd w:val="clear" w:color="auto" w:fill="auto"/>
          </w:tcPr>
          <w:p w14:paraId="6F85043A" w14:textId="77777777" w:rsidR="0044721E" w:rsidRPr="00CD76C0" w:rsidRDefault="0044721E" w:rsidP="009659B7">
            <w:pPr>
              <w:pStyle w:val="tboTableBody"/>
            </w:pPr>
          </w:p>
        </w:tc>
        <w:tc>
          <w:tcPr>
            <w:tcW w:w="1533" w:type="pct"/>
          </w:tcPr>
          <w:p w14:paraId="5D000D38" w14:textId="7EDAE8A8" w:rsidR="0044721E" w:rsidRPr="00CD76C0" w:rsidRDefault="0044721E" w:rsidP="009659B7">
            <w:pPr>
              <w:pStyle w:val="tboTableBody"/>
            </w:pPr>
            <w:r w:rsidRPr="00CD76C0">
              <w:t>ALI27_UG.pdf</w:t>
            </w:r>
          </w:p>
        </w:tc>
        <w:tc>
          <w:tcPr>
            <w:tcW w:w="1565" w:type="pct"/>
            <w:shd w:val="clear" w:color="auto" w:fill="auto"/>
          </w:tcPr>
          <w:p w14:paraId="660809C3" w14:textId="039439F0" w:rsidR="0044721E" w:rsidRPr="00CD76C0" w:rsidRDefault="0044721E" w:rsidP="009659B7">
            <w:pPr>
              <w:pStyle w:val="tboTableBody"/>
            </w:pPr>
            <w:r w:rsidRPr="00CD76C0">
              <w:t>HP ALI TFS Installation and configuration guide.</w:t>
            </w:r>
          </w:p>
        </w:tc>
      </w:tr>
      <w:tr w:rsidR="0044721E" w:rsidRPr="00550C91" w14:paraId="78881464" w14:textId="77777777" w:rsidTr="004E563F">
        <w:trPr>
          <w:trHeight w:val="252"/>
        </w:trPr>
        <w:tc>
          <w:tcPr>
            <w:tcW w:w="1003" w:type="pct"/>
            <w:vMerge/>
            <w:shd w:val="clear" w:color="auto" w:fill="auto"/>
          </w:tcPr>
          <w:p w14:paraId="0E60BE0E" w14:textId="77777777" w:rsidR="0044721E" w:rsidRPr="00550C91" w:rsidRDefault="0044721E" w:rsidP="009659B7">
            <w:pPr>
              <w:pStyle w:val="tboTableBody"/>
            </w:pPr>
          </w:p>
        </w:tc>
        <w:tc>
          <w:tcPr>
            <w:tcW w:w="899" w:type="pct"/>
            <w:shd w:val="clear" w:color="auto" w:fill="auto"/>
          </w:tcPr>
          <w:p w14:paraId="3067DCE7" w14:textId="3BDDAEFB" w:rsidR="0044721E" w:rsidRPr="00CD76C0" w:rsidRDefault="0044721E" w:rsidP="009659B7">
            <w:pPr>
              <w:pStyle w:val="tboTableBody"/>
            </w:pPr>
            <w:r w:rsidRPr="00CD76C0">
              <w:t>chef</w:t>
            </w:r>
          </w:p>
        </w:tc>
        <w:tc>
          <w:tcPr>
            <w:tcW w:w="1533" w:type="pct"/>
          </w:tcPr>
          <w:p w14:paraId="1B925E24" w14:textId="77777777" w:rsidR="0044721E" w:rsidRPr="00CD76C0" w:rsidRDefault="0044721E" w:rsidP="009659B7">
            <w:pPr>
              <w:pStyle w:val="tboTableBody"/>
            </w:pPr>
            <w:r w:rsidRPr="00CD76C0">
              <w:t>cookbooks.zip</w:t>
            </w:r>
          </w:p>
        </w:tc>
        <w:tc>
          <w:tcPr>
            <w:tcW w:w="1565" w:type="pct"/>
            <w:shd w:val="clear" w:color="auto" w:fill="auto"/>
          </w:tcPr>
          <w:p w14:paraId="593244D9" w14:textId="23164E23" w:rsidR="0044721E" w:rsidRPr="00CD76C0" w:rsidRDefault="0044721E" w:rsidP="009659B7">
            <w:pPr>
              <w:pStyle w:val="tboTableBody"/>
            </w:pPr>
            <w:r w:rsidRPr="00CD76C0">
              <w:t xml:space="preserve">Sample recipes and templates for Deploying/Re-Deploying iBank applications on Windows Server 2008R2 and Linux Ubuntu 14.04 VM templates. </w:t>
            </w:r>
          </w:p>
        </w:tc>
      </w:tr>
      <w:tr w:rsidR="0044721E" w:rsidRPr="00550C91" w14:paraId="77AFAE0A" w14:textId="77777777" w:rsidTr="004E563F">
        <w:trPr>
          <w:trHeight w:val="252"/>
        </w:trPr>
        <w:tc>
          <w:tcPr>
            <w:tcW w:w="1003" w:type="pct"/>
            <w:vMerge/>
            <w:shd w:val="clear" w:color="auto" w:fill="auto"/>
          </w:tcPr>
          <w:p w14:paraId="0D95C19A" w14:textId="77777777" w:rsidR="0044721E" w:rsidRPr="00550C91" w:rsidRDefault="0044721E" w:rsidP="009659B7">
            <w:pPr>
              <w:pStyle w:val="tboTableBody"/>
            </w:pPr>
          </w:p>
        </w:tc>
        <w:tc>
          <w:tcPr>
            <w:tcW w:w="899" w:type="pct"/>
            <w:shd w:val="clear" w:color="auto" w:fill="auto"/>
          </w:tcPr>
          <w:p w14:paraId="4530DD27" w14:textId="5EE975D3" w:rsidR="0044721E" w:rsidRPr="00CD76C0" w:rsidRDefault="0044721E" w:rsidP="009659B7">
            <w:pPr>
              <w:pStyle w:val="tboTableBody"/>
            </w:pPr>
            <w:r w:rsidRPr="00CD76C0">
              <w:t>chef</w:t>
            </w:r>
          </w:p>
        </w:tc>
        <w:tc>
          <w:tcPr>
            <w:tcW w:w="1533" w:type="pct"/>
          </w:tcPr>
          <w:p w14:paraId="7EA10173" w14:textId="128600E3" w:rsidR="0044721E" w:rsidRPr="00CD76C0" w:rsidRDefault="0044721E" w:rsidP="009659B7">
            <w:pPr>
              <w:pStyle w:val="tboTableBody"/>
            </w:pPr>
            <w:r w:rsidRPr="00CD76C0">
              <w:t>roles.zip</w:t>
            </w:r>
          </w:p>
        </w:tc>
        <w:tc>
          <w:tcPr>
            <w:tcW w:w="1565" w:type="pct"/>
            <w:shd w:val="clear" w:color="auto" w:fill="auto"/>
          </w:tcPr>
          <w:p w14:paraId="01C18248" w14:textId="1E5A828A" w:rsidR="0044721E" w:rsidRPr="00CD76C0" w:rsidRDefault="0044721E" w:rsidP="009659B7">
            <w:pPr>
              <w:pStyle w:val="tboTableBody"/>
            </w:pPr>
            <w:r w:rsidRPr="00CD76C0">
              <w:t>Sample roles for Deploying/Re-Deploying iBank applications on Windows Server 2008R2 and Linux Ubuntu 14.04 VM templates.</w:t>
            </w:r>
          </w:p>
        </w:tc>
      </w:tr>
      <w:tr w:rsidR="0044721E" w:rsidRPr="00550C91" w14:paraId="52BA3D3E" w14:textId="77777777" w:rsidTr="004E563F">
        <w:trPr>
          <w:trHeight w:val="252"/>
        </w:trPr>
        <w:tc>
          <w:tcPr>
            <w:tcW w:w="1003" w:type="pct"/>
            <w:vMerge/>
            <w:shd w:val="clear" w:color="auto" w:fill="auto"/>
          </w:tcPr>
          <w:p w14:paraId="7E2F76AF" w14:textId="77777777" w:rsidR="0044721E" w:rsidRPr="00550C91" w:rsidRDefault="0044721E" w:rsidP="009659B7">
            <w:pPr>
              <w:pStyle w:val="tboTableBody"/>
            </w:pPr>
          </w:p>
        </w:tc>
        <w:tc>
          <w:tcPr>
            <w:tcW w:w="899" w:type="pct"/>
            <w:vMerge w:val="restart"/>
            <w:shd w:val="clear" w:color="auto" w:fill="auto"/>
          </w:tcPr>
          <w:p w14:paraId="7DE91B12" w14:textId="2F26D64E" w:rsidR="0044721E" w:rsidRPr="00CD76C0" w:rsidRDefault="0044721E" w:rsidP="009659B7">
            <w:pPr>
              <w:pStyle w:val="tboTableBody"/>
            </w:pPr>
            <w:r w:rsidRPr="00CD76C0">
              <w:t>eclipse</w:t>
            </w:r>
          </w:p>
        </w:tc>
        <w:tc>
          <w:tcPr>
            <w:tcW w:w="1533" w:type="pct"/>
          </w:tcPr>
          <w:p w14:paraId="72C07959" w14:textId="4475B89B" w:rsidR="0044721E" w:rsidRPr="00CD76C0" w:rsidRDefault="0044721E" w:rsidP="009659B7">
            <w:pPr>
              <w:pStyle w:val="tboTableBody"/>
            </w:pPr>
            <w:r w:rsidRPr="00CD76C0">
              <w:t>HPAliDevForEclipse_3.5.0_InstallationGuide.pdf</w:t>
            </w:r>
          </w:p>
        </w:tc>
        <w:tc>
          <w:tcPr>
            <w:tcW w:w="1565" w:type="pct"/>
            <w:shd w:val="clear" w:color="auto" w:fill="auto"/>
          </w:tcPr>
          <w:p w14:paraId="5CFC3641" w14:textId="7337F3F0" w:rsidR="0044721E" w:rsidRPr="00CD76C0" w:rsidRDefault="0044721E" w:rsidP="009659B7">
            <w:pPr>
              <w:pStyle w:val="tboTableBody"/>
            </w:pPr>
            <w:r w:rsidRPr="00CD76C0">
              <w:t>HP ALI DEV installation guide</w:t>
            </w:r>
          </w:p>
        </w:tc>
      </w:tr>
      <w:tr w:rsidR="0044721E" w:rsidRPr="00550C91" w14:paraId="3FAFF230" w14:textId="77777777" w:rsidTr="004E563F">
        <w:trPr>
          <w:trHeight w:val="252"/>
        </w:trPr>
        <w:tc>
          <w:tcPr>
            <w:tcW w:w="1003" w:type="pct"/>
            <w:vMerge/>
            <w:shd w:val="clear" w:color="auto" w:fill="auto"/>
          </w:tcPr>
          <w:p w14:paraId="66139BEC" w14:textId="77777777" w:rsidR="0044721E" w:rsidRPr="00550C91" w:rsidRDefault="0044721E" w:rsidP="009659B7">
            <w:pPr>
              <w:pStyle w:val="tboTableBody"/>
            </w:pPr>
          </w:p>
        </w:tc>
        <w:tc>
          <w:tcPr>
            <w:tcW w:w="899" w:type="pct"/>
            <w:vMerge/>
            <w:shd w:val="clear" w:color="auto" w:fill="auto"/>
          </w:tcPr>
          <w:p w14:paraId="19519D5B" w14:textId="77777777" w:rsidR="0044721E" w:rsidRPr="00CD76C0" w:rsidRDefault="0044721E" w:rsidP="009659B7">
            <w:pPr>
              <w:pStyle w:val="tboTableBody"/>
            </w:pPr>
          </w:p>
        </w:tc>
        <w:tc>
          <w:tcPr>
            <w:tcW w:w="1533" w:type="pct"/>
          </w:tcPr>
          <w:p w14:paraId="6B0E5FC2" w14:textId="31854ADC" w:rsidR="0044721E" w:rsidRPr="00CD76C0" w:rsidRDefault="0044721E" w:rsidP="009659B7">
            <w:pPr>
              <w:pStyle w:val="tboTableBody"/>
            </w:pPr>
            <w:r w:rsidRPr="00CD76C0">
              <w:t>Connecting_to_HP_ALM_Quality_Center.html</w:t>
            </w:r>
          </w:p>
        </w:tc>
        <w:tc>
          <w:tcPr>
            <w:tcW w:w="1565" w:type="pct"/>
            <w:shd w:val="clear" w:color="auto" w:fill="auto"/>
          </w:tcPr>
          <w:p w14:paraId="217C7C0E" w14:textId="6195B6C2" w:rsidR="0044721E" w:rsidRPr="00CD76C0" w:rsidRDefault="0044721E" w:rsidP="009659B7">
            <w:pPr>
              <w:pStyle w:val="tboTableBody"/>
            </w:pPr>
            <w:r w:rsidRPr="00CD76C0">
              <w:t>HP ALI DEV configuration guide</w:t>
            </w:r>
          </w:p>
        </w:tc>
      </w:tr>
      <w:tr w:rsidR="0044721E" w:rsidRPr="00550C91" w14:paraId="541EAC39" w14:textId="77777777" w:rsidTr="004E563F">
        <w:trPr>
          <w:trHeight w:val="252"/>
        </w:trPr>
        <w:tc>
          <w:tcPr>
            <w:tcW w:w="1003" w:type="pct"/>
            <w:vMerge/>
            <w:shd w:val="clear" w:color="auto" w:fill="auto"/>
          </w:tcPr>
          <w:p w14:paraId="47762700" w14:textId="77777777" w:rsidR="0044721E" w:rsidRPr="00550C91" w:rsidRDefault="0044721E" w:rsidP="009659B7">
            <w:pPr>
              <w:pStyle w:val="tboTableBody"/>
            </w:pPr>
          </w:p>
        </w:tc>
        <w:tc>
          <w:tcPr>
            <w:tcW w:w="899" w:type="pct"/>
            <w:vMerge w:val="restart"/>
            <w:shd w:val="clear" w:color="auto" w:fill="auto"/>
          </w:tcPr>
          <w:p w14:paraId="639D0BA1" w14:textId="4EFE8023" w:rsidR="0044721E" w:rsidRPr="00CD76C0" w:rsidRDefault="0044721E" w:rsidP="009659B7">
            <w:pPr>
              <w:pStyle w:val="tboTableBody"/>
            </w:pPr>
            <w:r w:rsidRPr="00CD76C0">
              <w:t>iBank</w:t>
            </w:r>
          </w:p>
          <w:p w14:paraId="1AC30AE9" w14:textId="43F0DBF1" w:rsidR="0044721E" w:rsidRPr="00CD76C0" w:rsidRDefault="0044721E" w:rsidP="009659B7">
            <w:pPr>
              <w:pStyle w:val="tboTableBody"/>
            </w:pPr>
          </w:p>
        </w:tc>
        <w:tc>
          <w:tcPr>
            <w:tcW w:w="1533" w:type="pct"/>
          </w:tcPr>
          <w:p w14:paraId="4786534D" w14:textId="0610FDC2" w:rsidR="0044721E" w:rsidRPr="00CD76C0" w:rsidRDefault="0044721E" w:rsidP="009659B7">
            <w:pPr>
              <w:pStyle w:val="tboTableBody"/>
            </w:pPr>
            <w:r w:rsidRPr="00CD76C0">
              <w:lastRenderedPageBreak/>
              <w:t>iBank-dotNet.zip</w:t>
            </w:r>
          </w:p>
        </w:tc>
        <w:tc>
          <w:tcPr>
            <w:tcW w:w="1565" w:type="pct"/>
            <w:shd w:val="clear" w:color="auto" w:fill="auto"/>
          </w:tcPr>
          <w:p w14:paraId="073695D4" w14:textId="4AB50C96" w:rsidR="0044721E" w:rsidRPr="00CD76C0" w:rsidRDefault="0044721E" w:rsidP="009659B7">
            <w:pPr>
              <w:pStyle w:val="tboTableBody"/>
            </w:pPr>
            <w:r w:rsidRPr="00CD76C0">
              <w:t>iBank Investor source files</w:t>
            </w:r>
          </w:p>
        </w:tc>
      </w:tr>
      <w:tr w:rsidR="0044721E" w:rsidRPr="00550C91" w14:paraId="3631142B" w14:textId="77777777" w:rsidTr="004E563F">
        <w:trPr>
          <w:trHeight w:val="252"/>
        </w:trPr>
        <w:tc>
          <w:tcPr>
            <w:tcW w:w="1003" w:type="pct"/>
            <w:vMerge/>
            <w:shd w:val="clear" w:color="auto" w:fill="auto"/>
          </w:tcPr>
          <w:p w14:paraId="35C1C621" w14:textId="77777777" w:rsidR="0044721E" w:rsidRPr="00550C91" w:rsidRDefault="0044721E" w:rsidP="009659B7">
            <w:pPr>
              <w:pStyle w:val="tboTableBody"/>
            </w:pPr>
          </w:p>
        </w:tc>
        <w:tc>
          <w:tcPr>
            <w:tcW w:w="899" w:type="pct"/>
            <w:vMerge/>
            <w:shd w:val="clear" w:color="auto" w:fill="auto"/>
          </w:tcPr>
          <w:p w14:paraId="65DAA4EC" w14:textId="182F24A2" w:rsidR="0044721E" w:rsidRPr="00CD76C0" w:rsidRDefault="0044721E" w:rsidP="009659B7">
            <w:pPr>
              <w:pStyle w:val="tboTableBody"/>
            </w:pPr>
          </w:p>
        </w:tc>
        <w:tc>
          <w:tcPr>
            <w:tcW w:w="1533" w:type="pct"/>
          </w:tcPr>
          <w:p w14:paraId="0FF5CFC6" w14:textId="2E7FD5C5" w:rsidR="0044721E" w:rsidRPr="00CD76C0" w:rsidRDefault="0044721E" w:rsidP="009659B7">
            <w:pPr>
              <w:pStyle w:val="tboTableBody"/>
            </w:pPr>
            <w:r w:rsidRPr="00CD76C0">
              <w:t>iBank-Java.zip</w:t>
            </w:r>
          </w:p>
        </w:tc>
        <w:tc>
          <w:tcPr>
            <w:tcW w:w="1565" w:type="pct"/>
            <w:shd w:val="clear" w:color="auto" w:fill="auto"/>
          </w:tcPr>
          <w:p w14:paraId="643090D4" w14:textId="3AF342FB" w:rsidR="0044721E" w:rsidRPr="00CD76C0" w:rsidRDefault="0044721E" w:rsidP="009659B7">
            <w:pPr>
              <w:pStyle w:val="tboTableBody"/>
            </w:pPr>
            <w:r w:rsidRPr="00CD76C0">
              <w:t>iBank Internet Banking source files</w:t>
            </w:r>
          </w:p>
        </w:tc>
      </w:tr>
      <w:tr w:rsidR="0044721E" w:rsidRPr="00550C91" w14:paraId="2BD730A5" w14:textId="77777777" w:rsidTr="004E563F">
        <w:trPr>
          <w:trHeight w:val="252"/>
        </w:trPr>
        <w:tc>
          <w:tcPr>
            <w:tcW w:w="1003" w:type="pct"/>
            <w:vMerge/>
            <w:shd w:val="clear" w:color="auto" w:fill="auto"/>
          </w:tcPr>
          <w:p w14:paraId="414C8EFA" w14:textId="77777777" w:rsidR="0044721E" w:rsidRPr="00550C91" w:rsidRDefault="0044721E" w:rsidP="009659B7">
            <w:pPr>
              <w:pStyle w:val="tboTableBody"/>
            </w:pPr>
          </w:p>
        </w:tc>
        <w:tc>
          <w:tcPr>
            <w:tcW w:w="899" w:type="pct"/>
            <w:vMerge/>
            <w:shd w:val="clear" w:color="auto" w:fill="auto"/>
          </w:tcPr>
          <w:p w14:paraId="3115E516" w14:textId="77777777" w:rsidR="0044721E" w:rsidRPr="00CD76C0" w:rsidRDefault="0044721E" w:rsidP="009659B7">
            <w:pPr>
              <w:pStyle w:val="tboTableBody"/>
            </w:pPr>
          </w:p>
        </w:tc>
        <w:tc>
          <w:tcPr>
            <w:tcW w:w="1533" w:type="pct"/>
          </w:tcPr>
          <w:p w14:paraId="300255C9" w14:textId="5DD7FCD8" w:rsidR="0044721E" w:rsidRPr="0044721E" w:rsidRDefault="0044721E" w:rsidP="009659B7">
            <w:pPr>
              <w:pStyle w:val="tboTableBody"/>
              <w:rPr>
                <w:highlight w:val="yellow"/>
              </w:rPr>
            </w:pPr>
            <w:r w:rsidRPr="0044721E">
              <w:rPr>
                <w:highlight w:val="yellow"/>
              </w:rPr>
              <w:t>webapps</w:t>
            </w:r>
          </w:p>
        </w:tc>
        <w:tc>
          <w:tcPr>
            <w:tcW w:w="1565" w:type="pct"/>
            <w:shd w:val="clear" w:color="auto" w:fill="auto"/>
          </w:tcPr>
          <w:p w14:paraId="64A1BCDC" w14:textId="77777777" w:rsidR="0044721E" w:rsidRPr="0044721E" w:rsidRDefault="0044721E" w:rsidP="009659B7">
            <w:pPr>
              <w:pStyle w:val="tboTableBody"/>
              <w:rPr>
                <w:highlight w:val="yellow"/>
              </w:rPr>
            </w:pPr>
          </w:p>
        </w:tc>
      </w:tr>
      <w:tr w:rsidR="009659B7" w:rsidRPr="00550C91" w14:paraId="77C5F6C8" w14:textId="77777777" w:rsidTr="004E563F">
        <w:trPr>
          <w:trHeight w:val="252"/>
        </w:trPr>
        <w:tc>
          <w:tcPr>
            <w:tcW w:w="1003" w:type="pct"/>
            <w:vMerge w:val="restart"/>
            <w:shd w:val="clear" w:color="auto" w:fill="auto"/>
          </w:tcPr>
          <w:p w14:paraId="0EFC9606" w14:textId="77777777" w:rsidR="009659B7" w:rsidRPr="00CD76C0" w:rsidRDefault="009659B7" w:rsidP="009659B7">
            <w:pPr>
              <w:pStyle w:val="tboTableBody"/>
            </w:pPr>
            <w:r w:rsidRPr="00CD76C0">
              <w:t>Installation files</w:t>
            </w:r>
          </w:p>
        </w:tc>
        <w:tc>
          <w:tcPr>
            <w:tcW w:w="899" w:type="pct"/>
            <w:shd w:val="clear" w:color="auto" w:fill="auto"/>
          </w:tcPr>
          <w:p w14:paraId="0B14254C" w14:textId="0D0A5D61" w:rsidR="009659B7" w:rsidRPr="00CD76C0" w:rsidRDefault="009659B7" w:rsidP="009659B7">
            <w:pPr>
              <w:pStyle w:val="tboTableBody"/>
            </w:pPr>
            <w:r w:rsidRPr="00CD76C0">
              <w:t>jenkins</w:t>
            </w:r>
          </w:p>
        </w:tc>
        <w:tc>
          <w:tcPr>
            <w:tcW w:w="1533" w:type="pct"/>
          </w:tcPr>
          <w:p w14:paraId="1EE7822B" w14:textId="77777777" w:rsidR="009659B7" w:rsidRPr="00CD76C0" w:rsidRDefault="009659B7" w:rsidP="009659B7">
            <w:pPr>
              <w:pStyle w:val="tboTableBody"/>
            </w:pPr>
            <w:r w:rsidRPr="00CD76C0">
              <w:t>jenkins.war</w:t>
            </w:r>
          </w:p>
        </w:tc>
        <w:tc>
          <w:tcPr>
            <w:tcW w:w="1565" w:type="pct"/>
            <w:shd w:val="clear" w:color="auto" w:fill="auto"/>
          </w:tcPr>
          <w:p w14:paraId="32796FE2" w14:textId="77777777" w:rsidR="009659B7" w:rsidRPr="00CD76C0" w:rsidRDefault="009659B7" w:rsidP="009659B7">
            <w:pPr>
              <w:pStyle w:val="tboTableBody"/>
            </w:pPr>
            <w:r w:rsidRPr="00CD76C0">
              <w:t>Jenkins installation file</w:t>
            </w:r>
          </w:p>
        </w:tc>
      </w:tr>
      <w:tr w:rsidR="003F7F1C" w:rsidRPr="00550C91" w14:paraId="56286749" w14:textId="77777777" w:rsidTr="004E563F">
        <w:trPr>
          <w:trHeight w:val="252"/>
        </w:trPr>
        <w:tc>
          <w:tcPr>
            <w:tcW w:w="1003" w:type="pct"/>
            <w:vMerge/>
            <w:shd w:val="clear" w:color="auto" w:fill="auto"/>
          </w:tcPr>
          <w:p w14:paraId="28CE3B02" w14:textId="77777777" w:rsidR="003F7F1C" w:rsidRPr="00FD14D0" w:rsidRDefault="003F7F1C" w:rsidP="009659B7">
            <w:pPr>
              <w:pStyle w:val="tboTableBody"/>
              <w:rPr>
                <w:highlight w:val="yellow"/>
              </w:rPr>
            </w:pPr>
          </w:p>
        </w:tc>
        <w:tc>
          <w:tcPr>
            <w:tcW w:w="899" w:type="pct"/>
            <w:shd w:val="clear" w:color="auto" w:fill="auto"/>
          </w:tcPr>
          <w:p w14:paraId="0ABA86BC" w14:textId="670F2E03" w:rsidR="003F7F1C" w:rsidRPr="003F7F1C" w:rsidRDefault="003F7F1C" w:rsidP="009659B7">
            <w:pPr>
              <w:pStyle w:val="tboTableBody"/>
              <w:rPr>
                <w:highlight w:val="red"/>
              </w:rPr>
            </w:pPr>
            <w:r w:rsidRPr="003F7F1C">
              <w:rPr>
                <w:highlight w:val="red"/>
              </w:rPr>
              <w:t>flowinvoke</w:t>
            </w:r>
          </w:p>
        </w:tc>
        <w:tc>
          <w:tcPr>
            <w:tcW w:w="1533" w:type="pct"/>
          </w:tcPr>
          <w:p w14:paraId="30CF86F5" w14:textId="05F0E758" w:rsidR="003F7F1C" w:rsidRPr="003F7F1C" w:rsidRDefault="003F7F1C" w:rsidP="009659B7">
            <w:pPr>
              <w:pStyle w:val="tboTableBody"/>
              <w:rPr>
                <w:highlight w:val="red"/>
              </w:rPr>
            </w:pPr>
            <w:r w:rsidRPr="003F7F1C">
              <w:rPr>
                <w:highlight w:val="red"/>
              </w:rPr>
              <w:t>flowinvoke.pl</w:t>
            </w:r>
          </w:p>
        </w:tc>
        <w:tc>
          <w:tcPr>
            <w:tcW w:w="1565" w:type="pct"/>
            <w:shd w:val="clear" w:color="auto" w:fill="auto"/>
          </w:tcPr>
          <w:p w14:paraId="2479225F" w14:textId="05E7D8DD" w:rsidR="003F7F1C" w:rsidRPr="003F7F1C" w:rsidRDefault="003F7F1C" w:rsidP="009659B7">
            <w:pPr>
              <w:pStyle w:val="tboTableBody"/>
              <w:rPr>
                <w:highlight w:val="red"/>
              </w:rPr>
            </w:pPr>
            <w:r w:rsidRPr="003F7F1C">
              <w:rPr>
                <w:highlight w:val="red"/>
              </w:rPr>
              <w:t>Perl script to trigger OO from Jenkins</w:t>
            </w:r>
          </w:p>
        </w:tc>
      </w:tr>
      <w:tr w:rsidR="009659B7" w:rsidRPr="00550C91" w14:paraId="421C50AD" w14:textId="77777777" w:rsidTr="004E563F">
        <w:trPr>
          <w:trHeight w:val="252"/>
        </w:trPr>
        <w:tc>
          <w:tcPr>
            <w:tcW w:w="1003" w:type="pct"/>
            <w:vMerge/>
            <w:shd w:val="clear" w:color="auto" w:fill="auto"/>
          </w:tcPr>
          <w:p w14:paraId="00995404" w14:textId="77777777" w:rsidR="009659B7" w:rsidRPr="00550C91" w:rsidRDefault="009659B7" w:rsidP="009659B7">
            <w:pPr>
              <w:pStyle w:val="tboTableBody"/>
            </w:pPr>
          </w:p>
        </w:tc>
        <w:tc>
          <w:tcPr>
            <w:tcW w:w="899" w:type="pct"/>
            <w:shd w:val="clear" w:color="auto" w:fill="auto"/>
          </w:tcPr>
          <w:p w14:paraId="1538CC96" w14:textId="07584E30" w:rsidR="009659B7" w:rsidRPr="00CD76C0" w:rsidRDefault="009659B7" w:rsidP="009659B7">
            <w:pPr>
              <w:pStyle w:val="tboTableBody"/>
            </w:pPr>
            <w:r w:rsidRPr="00CD76C0">
              <w:t>maven</w:t>
            </w:r>
          </w:p>
        </w:tc>
        <w:tc>
          <w:tcPr>
            <w:tcW w:w="1533" w:type="pct"/>
          </w:tcPr>
          <w:p w14:paraId="3F0D53A3" w14:textId="00C1C174" w:rsidR="009659B7" w:rsidRPr="00CD76C0" w:rsidRDefault="009659B7" w:rsidP="009659B7">
            <w:pPr>
              <w:pStyle w:val="tboTableBody"/>
            </w:pPr>
            <w:r w:rsidRPr="00CD76C0">
              <w:t>apache-maven-3.2.2-bin.tar.gz</w:t>
            </w:r>
          </w:p>
        </w:tc>
        <w:tc>
          <w:tcPr>
            <w:tcW w:w="1565" w:type="pct"/>
            <w:shd w:val="clear" w:color="auto" w:fill="auto"/>
          </w:tcPr>
          <w:p w14:paraId="7D4E5B95" w14:textId="77777777" w:rsidR="009659B7" w:rsidRPr="00CD76C0" w:rsidRDefault="009659B7" w:rsidP="009659B7">
            <w:pPr>
              <w:pStyle w:val="tboTableBody"/>
            </w:pPr>
            <w:r w:rsidRPr="00CD76C0">
              <w:t>Maven installation archive</w:t>
            </w:r>
          </w:p>
        </w:tc>
      </w:tr>
      <w:tr w:rsidR="009659B7" w:rsidRPr="00550C91" w14:paraId="2526F1BB" w14:textId="77777777" w:rsidTr="004E563F">
        <w:trPr>
          <w:trHeight w:val="252"/>
        </w:trPr>
        <w:tc>
          <w:tcPr>
            <w:tcW w:w="1003" w:type="pct"/>
            <w:vMerge/>
            <w:shd w:val="clear" w:color="auto" w:fill="auto"/>
          </w:tcPr>
          <w:p w14:paraId="534FC5E7" w14:textId="77777777" w:rsidR="009659B7" w:rsidRPr="00550C91" w:rsidRDefault="009659B7" w:rsidP="009659B7">
            <w:pPr>
              <w:pStyle w:val="tboTableBody"/>
            </w:pPr>
          </w:p>
        </w:tc>
        <w:tc>
          <w:tcPr>
            <w:tcW w:w="899" w:type="pct"/>
            <w:shd w:val="clear" w:color="auto" w:fill="auto"/>
          </w:tcPr>
          <w:p w14:paraId="36680C94" w14:textId="46A2B500" w:rsidR="009659B7" w:rsidRPr="00CD76C0" w:rsidRDefault="009659B7" w:rsidP="009659B7">
            <w:pPr>
              <w:pStyle w:val="tboTableBody"/>
            </w:pPr>
            <w:r w:rsidRPr="00CD76C0">
              <w:t>nexus</w:t>
            </w:r>
          </w:p>
        </w:tc>
        <w:tc>
          <w:tcPr>
            <w:tcW w:w="1533" w:type="pct"/>
          </w:tcPr>
          <w:p w14:paraId="50B7658D" w14:textId="77777777" w:rsidR="009659B7" w:rsidRPr="00CD76C0" w:rsidRDefault="009659B7" w:rsidP="009659B7">
            <w:pPr>
              <w:pStyle w:val="tboTableBody"/>
            </w:pPr>
            <w:r w:rsidRPr="00CD76C0">
              <w:t>nexus.war</w:t>
            </w:r>
          </w:p>
        </w:tc>
        <w:tc>
          <w:tcPr>
            <w:tcW w:w="1565" w:type="pct"/>
            <w:shd w:val="clear" w:color="auto" w:fill="auto"/>
          </w:tcPr>
          <w:p w14:paraId="26BFBF9F" w14:textId="77777777" w:rsidR="009659B7" w:rsidRPr="00CD76C0" w:rsidRDefault="009659B7" w:rsidP="009659B7">
            <w:pPr>
              <w:pStyle w:val="tboTableBody"/>
            </w:pPr>
            <w:r w:rsidRPr="00CD76C0">
              <w:t>Nexus installation archive</w:t>
            </w:r>
          </w:p>
        </w:tc>
      </w:tr>
      <w:tr w:rsidR="009659B7" w:rsidRPr="00550C91" w14:paraId="241FE0B3" w14:textId="77777777" w:rsidTr="004E563F">
        <w:trPr>
          <w:trHeight w:val="252"/>
        </w:trPr>
        <w:tc>
          <w:tcPr>
            <w:tcW w:w="1003" w:type="pct"/>
            <w:vMerge/>
            <w:shd w:val="clear" w:color="auto" w:fill="auto"/>
          </w:tcPr>
          <w:p w14:paraId="44B3149E" w14:textId="77777777" w:rsidR="009659B7" w:rsidRPr="00550C91" w:rsidRDefault="009659B7" w:rsidP="009659B7">
            <w:pPr>
              <w:pStyle w:val="tboTableBody"/>
            </w:pPr>
          </w:p>
        </w:tc>
        <w:tc>
          <w:tcPr>
            <w:tcW w:w="899" w:type="pct"/>
            <w:shd w:val="clear" w:color="auto" w:fill="auto"/>
          </w:tcPr>
          <w:p w14:paraId="252AC133" w14:textId="75FBEAEC" w:rsidR="009659B7" w:rsidRPr="00CD76C0" w:rsidRDefault="009659B7" w:rsidP="009659B7">
            <w:pPr>
              <w:pStyle w:val="tboTableBody"/>
            </w:pPr>
            <w:r w:rsidRPr="00CD76C0">
              <w:t>scm</w:t>
            </w:r>
          </w:p>
        </w:tc>
        <w:tc>
          <w:tcPr>
            <w:tcW w:w="1533" w:type="pct"/>
          </w:tcPr>
          <w:p w14:paraId="74428629" w14:textId="4E237B53" w:rsidR="009659B7" w:rsidRPr="00CD76C0" w:rsidRDefault="009659B7" w:rsidP="009659B7">
            <w:pPr>
              <w:pStyle w:val="tboTableBody"/>
            </w:pPr>
            <w:r w:rsidRPr="00CD76C0">
              <w:t>scm.war</w:t>
            </w:r>
          </w:p>
        </w:tc>
        <w:tc>
          <w:tcPr>
            <w:tcW w:w="1565" w:type="pct"/>
            <w:shd w:val="clear" w:color="auto" w:fill="auto"/>
          </w:tcPr>
          <w:p w14:paraId="3721BB6C" w14:textId="423F025C" w:rsidR="009659B7" w:rsidRPr="00CD76C0" w:rsidRDefault="009659B7" w:rsidP="009659B7">
            <w:pPr>
              <w:pStyle w:val="tboTableBody"/>
            </w:pPr>
            <w:r w:rsidRPr="00CD76C0">
              <w:t>SCM manager installation archive</w:t>
            </w:r>
          </w:p>
        </w:tc>
      </w:tr>
      <w:tr w:rsidR="009659B7" w:rsidRPr="00550C91" w14:paraId="0CE7370B" w14:textId="77777777" w:rsidTr="004E563F">
        <w:trPr>
          <w:trHeight w:val="252"/>
        </w:trPr>
        <w:tc>
          <w:tcPr>
            <w:tcW w:w="1003" w:type="pct"/>
            <w:vMerge/>
            <w:shd w:val="clear" w:color="auto" w:fill="auto"/>
          </w:tcPr>
          <w:p w14:paraId="314E22FC" w14:textId="77777777" w:rsidR="009659B7" w:rsidRPr="00550C91" w:rsidRDefault="009659B7" w:rsidP="009659B7">
            <w:pPr>
              <w:pStyle w:val="tboTableBody"/>
            </w:pPr>
          </w:p>
        </w:tc>
        <w:tc>
          <w:tcPr>
            <w:tcW w:w="899" w:type="pct"/>
            <w:vMerge w:val="restart"/>
            <w:shd w:val="clear" w:color="auto" w:fill="auto"/>
          </w:tcPr>
          <w:p w14:paraId="1DA0DF30" w14:textId="74783FBA" w:rsidR="009659B7" w:rsidRPr="00CD76C0" w:rsidRDefault="009659B7" w:rsidP="009659B7">
            <w:pPr>
              <w:pStyle w:val="tboTableBody"/>
            </w:pPr>
            <w:r w:rsidRPr="00CD76C0">
              <w:t>nunit</w:t>
            </w:r>
          </w:p>
        </w:tc>
        <w:tc>
          <w:tcPr>
            <w:tcW w:w="1533" w:type="pct"/>
          </w:tcPr>
          <w:p w14:paraId="3F9EEC69" w14:textId="4431CA1E" w:rsidR="009659B7" w:rsidRPr="00CD76C0" w:rsidRDefault="009659B7" w:rsidP="009659B7">
            <w:pPr>
              <w:pStyle w:val="tboTableBody"/>
            </w:pPr>
            <w:r w:rsidRPr="00CD76C0">
              <w:t>NUnit-2.6.3.msi</w:t>
            </w:r>
          </w:p>
        </w:tc>
        <w:tc>
          <w:tcPr>
            <w:tcW w:w="1565" w:type="pct"/>
            <w:shd w:val="clear" w:color="auto" w:fill="auto"/>
          </w:tcPr>
          <w:p w14:paraId="4EE045EB" w14:textId="4523AB01" w:rsidR="009659B7" w:rsidRPr="00CD76C0" w:rsidRDefault="009659B7" w:rsidP="009659B7">
            <w:pPr>
              <w:pStyle w:val="tboTableBody"/>
            </w:pPr>
            <w:r w:rsidRPr="00CD76C0">
              <w:t>Nunit install package</w:t>
            </w:r>
          </w:p>
        </w:tc>
      </w:tr>
      <w:tr w:rsidR="009659B7" w:rsidRPr="00550C91" w14:paraId="66398263" w14:textId="77777777" w:rsidTr="004E563F">
        <w:trPr>
          <w:trHeight w:val="252"/>
        </w:trPr>
        <w:tc>
          <w:tcPr>
            <w:tcW w:w="1003" w:type="pct"/>
            <w:vMerge/>
            <w:shd w:val="clear" w:color="auto" w:fill="auto"/>
          </w:tcPr>
          <w:p w14:paraId="223CB0CE" w14:textId="77777777" w:rsidR="009659B7" w:rsidRPr="00550C91" w:rsidRDefault="009659B7" w:rsidP="009659B7">
            <w:pPr>
              <w:pStyle w:val="tboTableBody"/>
            </w:pPr>
          </w:p>
        </w:tc>
        <w:tc>
          <w:tcPr>
            <w:tcW w:w="899" w:type="pct"/>
            <w:vMerge/>
            <w:shd w:val="clear" w:color="auto" w:fill="auto"/>
          </w:tcPr>
          <w:p w14:paraId="0D579E1D" w14:textId="77777777" w:rsidR="009659B7" w:rsidRPr="00CD76C0" w:rsidRDefault="009659B7" w:rsidP="009659B7">
            <w:pPr>
              <w:pStyle w:val="tboTableBody"/>
            </w:pPr>
          </w:p>
        </w:tc>
        <w:tc>
          <w:tcPr>
            <w:tcW w:w="1533" w:type="pct"/>
          </w:tcPr>
          <w:p w14:paraId="755978C0" w14:textId="0464117F" w:rsidR="009659B7" w:rsidRPr="00CD76C0" w:rsidRDefault="009659B7" w:rsidP="009659B7">
            <w:pPr>
              <w:pStyle w:val="tboTableBody"/>
            </w:pPr>
            <w:r w:rsidRPr="00CD76C0">
              <w:t>NUnitAsp-2.0.zip</w:t>
            </w:r>
          </w:p>
        </w:tc>
        <w:tc>
          <w:tcPr>
            <w:tcW w:w="1565" w:type="pct"/>
            <w:shd w:val="clear" w:color="auto" w:fill="auto"/>
          </w:tcPr>
          <w:p w14:paraId="047A6320" w14:textId="0DFFD73C" w:rsidR="009659B7" w:rsidRPr="00CD76C0" w:rsidRDefault="009659B7" w:rsidP="009659B7">
            <w:pPr>
              <w:pStyle w:val="tboTableBody"/>
            </w:pPr>
            <w:r w:rsidRPr="00CD76C0">
              <w:t>NunitASP install package</w:t>
            </w:r>
          </w:p>
        </w:tc>
      </w:tr>
      <w:tr w:rsidR="009659B7" w:rsidRPr="00550C91" w14:paraId="50CFBE1F" w14:textId="77777777" w:rsidTr="006F1E03">
        <w:trPr>
          <w:trHeight w:val="252"/>
        </w:trPr>
        <w:tc>
          <w:tcPr>
            <w:tcW w:w="1003" w:type="pct"/>
            <w:vMerge w:val="restart"/>
            <w:shd w:val="clear" w:color="auto" w:fill="auto"/>
          </w:tcPr>
          <w:p w14:paraId="62146AE6" w14:textId="77777777" w:rsidR="009659B7" w:rsidRPr="00BF691B" w:rsidRDefault="009659B7" w:rsidP="009659B7">
            <w:pPr>
              <w:pStyle w:val="tboTableBody"/>
              <w:rPr>
                <w:highlight w:val="yellow"/>
              </w:rPr>
            </w:pPr>
            <w:r w:rsidRPr="00CD76C0">
              <w:t>Documentation</w:t>
            </w:r>
          </w:p>
        </w:tc>
        <w:tc>
          <w:tcPr>
            <w:tcW w:w="2432" w:type="pct"/>
            <w:gridSpan w:val="2"/>
            <w:shd w:val="clear" w:color="auto" w:fill="auto"/>
          </w:tcPr>
          <w:p w14:paraId="2D05CB12" w14:textId="45E6E8C3" w:rsidR="009659B7" w:rsidRPr="00CD76C0" w:rsidRDefault="009659B7" w:rsidP="009659B7">
            <w:pPr>
              <w:pStyle w:val="tboTableBody"/>
            </w:pPr>
            <w:r w:rsidRPr="00CD76C0">
              <w:t>DevOps_R3.5_Implementation_Guide 0.1.docx</w:t>
            </w:r>
          </w:p>
        </w:tc>
        <w:tc>
          <w:tcPr>
            <w:tcW w:w="1565" w:type="pct"/>
            <w:shd w:val="clear" w:color="auto" w:fill="auto"/>
          </w:tcPr>
          <w:p w14:paraId="524C3666" w14:textId="77C25806" w:rsidR="009659B7" w:rsidRPr="00CD76C0" w:rsidRDefault="009659B7" w:rsidP="009659B7">
            <w:pPr>
              <w:pStyle w:val="tboTableBody"/>
            </w:pPr>
            <w:r w:rsidRPr="00CD76C0">
              <w:t>DevOps R3.5 implementation document</w:t>
            </w:r>
          </w:p>
        </w:tc>
      </w:tr>
      <w:tr w:rsidR="004D6B86" w:rsidRPr="00550C91" w14:paraId="47872ECD" w14:textId="77777777" w:rsidTr="006F1E03">
        <w:trPr>
          <w:trHeight w:val="252"/>
        </w:trPr>
        <w:tc>
          <w:tcPr>
            <w:tcW w:w="1003" w:type="pct"/>
            <w:vMerge/>
            <w:shd w:val="clear" w:color="auto" w:fill="auto"/>
          </w:tcPr>
          <w:p w14:paraId="0388AA0E" w14:textId="77777777" w:rsidR="004D6B86" w:rsidRPr="00BF691B" w:rsidRDefault="004D6B86" w:rsidP="009659B7">
            <w:pPr>
              <w:pStyle w:val="tboTableBody"/>
              <w:rPr>
                <w:highlight w:val="yellow"/>
              </w:rPr>
            </w:pPr>
          </w:p>
        </w:tc>
        <w:tc>
          <w:tcPr>
            <w:tcW w:w="2432" w:type="pct"/>
            <w:gridSpan w:val="2"/>
            <w:shd w:val="clear" w:color="auto" w:fill="auto"/>
          </w:tcPr>
          <w:p w14:paraId="2CF09BAD" w14:textId="1428D10A" w:rsidR="004D6B86" w:rsidRPr="00CD76C0" w:rsidRDefault="004D6B86" w:rsidP="004D6B86">
            <w:pPr>
              <w:pStyle w:val="tboTableBody"/>
            </w:pPr>
            <w:r w:rsidRPr="00CD76C0">
              <w:t>HP_Network_Virtualization_R3.5_Guide.docx</w:t>
            </w:r>
          </w:p>
        </w:tc>
        <w:tc>
          <w:tcPr>
            <w:tcW w:w="1565" w:type="pct"/>
            <w:shd w:val="clear" w:color="auto" w:fill="auto"/>
          </w:tcPr>
          <w:p w14:paraId="2591055B" w14:textId="512F03AE" w:rsidR="004D6B86" w:rsidRPr="00CD76C0" w:rsidRDefault="004D6B86" w:rsidP="009659B7">
            <w:pPr>
              <w:pStyle w:val="tboTableBody"/>
            </w:pPr>
            <w:r w:rsidRPr="00CD76C0">
              <w:t>HP NV guide for iBank Java (iBank Internet Banking) performance testing</w:t>
            </w:r>
          </w:p>
        </w:tc>
      </w:tr>
      <w:tr w:rsidR="009659B7" w:rsidRPr="00550C91" w14:paraId="093809A0" w14:textId="77777777" w:rsidTr="006F1E03">
        <w:trPr>
          <w:trHeight w:val="252"/>
        </w:trPr>
        <w:tc>
          <w:tcPr>
            <w:tcW w:w="1003" w:type="pct"/>
            <w:vMerge/>
            <w:shd w:val="clear" w:color="auto" w:fill="auto"/>
          </w:tcPr>
          <w:p w14:paraId="4CBD87A6" w14:textId="77777777" w:rsidR="009659B7" w:rsidRPr="00BF691B" w:rsidRDefault="009659B7" w:rsidP="009659B7">
            <w:pPr>
              <w:pStyle w:val="tboTableBody"/>
              <w:rPr>
                <w:highlight w:val="yellow"/>
              </w:rPr>
            </w:pPr>
          </w:p>
        </w:tc>
        <w:tc>
          <w:tcPr>
            <w:tcW w:w="2432" w:type="pct"/>
            <w:gridSpan w:val="2"/>
            <w:shd w:val="clear" w:color="auto" w:fill="auto"/>
          </w:tcPr>
          <w:p w14:paraId="77A65091" w14:textId="77777777" w:rsidR="009659B7" w:rsidRPr="00CD76C0" w:rsidRDefault="009659B7" w:rsidP="009659B7">
            <w:pPr>
              <w:pStyle w:val="tboTableBody"/>
            </w:pPr>
            <w:r w:rsidRPr="00CD76C0">
              <w:t>HP_UCMDB_9_05_Data_Flow_Probe_Installation_Guide.docx</w:t>
            </w:r>
          </w:p>
        </w:tc>
        <w:tc>
          <w:tcPr>
            <w:tcW w:w="1565" w:type="pct"/>
            <w:shd w:val="clear" w:color="auto" w:fill="auto"/>
          </w:tcPr>
          <w:p w14:paraId="426DCC01" w14:textId="77777777" w:rsidR="009659B7" w:rsidRPr="00CD76C0" w:rsidRDefault="009659B7" w:rsidP="009659B7">
            <w:pPr>
              <w:pStyle w:val="tboTableBody"/>
            </w:pPr>
            <w:r w:rsidRPr="00CD76C0">
              <w:t>UCMDB Data Flow Probe installation document</w:t>
            </w:r>
          </w:p>
        </w:tc>
      </w:tr>
      <w:tr w:rsidR="009659B7" w:rsidRPr="00550C91" w14:paraId="574B7059" w14:textId="77777777" w:rsidTr="006F1E03">
        <w:trPr>
          <w:trHeight w:val="252"/>
        </w:trPr>
        <w:tc>
          <w:tcPr>
            <w:tcW w:w="1003" w:type="pct"/>
            <w:vMerge/>
            <w:shd w:val="clear" w:color="auto" w:fill="auto"/>
          </w:tcPr>
          <w:p w14:paraId="45D5E8A3" w14:textId="77777777" w:rsidR="009659B7" w:rsidRPr="00BF691B" w:rsidRDefault="009659B7" w:rsidP="009659B7">
            <w:pPr>
              <w:pStyle w:val="tboTableBody"/>
              <w:rPr>
                <w:highlight w:val="yellow"/>
              </w:rPr>
            </w:pPr>
          </w:p>
        </w:tc>
        <w:tc>
          <w:tcPr>
            <w:tcW w:w="2432" w:type="pct"/>
            <w:gridSpan w:val="2"/>
            <w:shd w:val="clear" w:color="auto" w:fill="auto"/>
          </w:tcPr>
          <w:p w14:paraId="573CB654" w14:textId="524B57EF" w:rsidR="009659B7" w:rsidRPr="00CD76C0" w:rsidRDefault="007F58C4" w:rsidP="009659B7">
            <w:pPr>
              <w:pStyle w:val="tboTableBody"/>
            </w:pPr>
            <w:r w:rsidRPr="00CD76C0">
              <w:t>HP_SM_UCMDB_Integration_SM9.x_adapter_R3.5_Guide</w:t>
            </w:r>
          </w:p>
        </w:tc>
        <w:tc>
          <w:tcPr>
            <w:tcW w:w="1565" w:type="pct"/>
            <w:shd w:val="clear" w:color="auto" w:fill="auto"/>
          </w:tcPr>
          <w:p w14:paraId="4F2B9DA4" w14:textId="77777777" w:rsidR="009659B7" w:rsidRPr="00CD76C0" w:rsidRDefault="009659B7" w:rsidP="009659B7">
            <w:pPr>
              <w:pStyle w:val="tboTableBody"/>
            </w:pPr>
            <w:r w:rsidRPr="00CD76C0">
              <w:t>HP SM – UCMDB Integration and configuration document</w:t>
            </w:r>
          </w:p>
        </w:tc>
      </w:tr>
    </w:tbl>
    <w:p w14:paraId="0421E306" w14:textId="77777777" w:rsidR="00ED302E" w:rsidRPr="00550C91" w:rsidRDefault="00ED302E" w:rsidP="00CC1B16">
      <w:pPr>
        <w:pStyle w:val="OpSystem"/>
        <w:rPr>
          <w:sz w:val="36"/>
          <w:szCs w:val="36"/>
        </w:rPr>
      </w:pPr>
      <w:bookmarkStart w:id="21" w:name="_Toc350945693"/>
      <w:bookmarkStart w:id="22" w:name="_Toc352337908"/>
      <w:bookmarkStart w:id="23" w:name="_Toc358713228"/>
      <w:bookmarkStart w:id="24" w:name="_Toc358798008"/>
      <w:r w:rsidRPr="00550C91">
        <w:br w:type="page"/>
      </w:r>
    </w:p>
    <w:p w14:paraId="230F04BE" w14:textId="77777777" w:rsidR="00CD5215" w:rsidRPr="00550C91" w:rsidRDefault="00E44101" w:rsidP="00CD5215">
      <w:pPr>
        <w:pStyle w:val="Head1Anywhere"/>
      </w:pPr>
      <w:bookmarkStart w:id="25" w:name="_Toc403409990"/>
      <w:r w:rsidRPr="00CD76C0">
        <w:lastRenderedPageBreak/>
        <w:t>Setup</w:t>
      </w:r>
      <w:r w:rsidR="00CD5215" w:rsidRPr="00CD76C0">
        <w:t xml:space="preserve"> HP Operations Orchestration </w:t>
      </w:r>
      <w:bookmarkEnd w:id="21"/>
      <w:r w:rsidR="00CD5215" w:rsidRPr="00CD76C0">
        <w:t>content</w:t>
      </w:r>
      <w:bookmarkEnd w:id="22"/>
      <w:bookmarkEnd w:id="23"/>
      <w:bookmarkEnd w:id="24"/>
      <w:bookmarkEnd w:id="25"/>
    </w:p>
    <w:p w14:paraId="1235C345" w14:textId="2D8EECAE" w:rsidR="006E4ECD" w:rsidRDefault="006A1BD5">
      <w:pPr>
        <w:pStyle w:val="h2Head2"/>
      </w:pPr>
      <w:bookmarkStart w:id="26" w:name="_Toc358798009"/>
      <w:bookmarkStart w:id="27" w:name="_Toc403409991"/>
      <w:r w:rsidRPr="00CD76C0">
        <w:t>Deploy</w:t>
      </w:r>
      <w:r w:rsidR="00CD5215" w:rsidRPr="00CD76C0">
        <w:t xml:space="preserve"> </w:t>
      </w:r>
      <w:r w:rsidR="00900C0C" w:rsidRPr="00CD76C0">
        <w:t>HP OO</w:t>
      </w:r>
      <w:r w:rsidR="00A21682" w:rsidRPr="00CD76C0">
        <w:t xml:space="preserve"> </w:t>
      </w:r>
      <w:r w:rsidR="00464B19" w:rsidRPr="00CD76C0">
        <w:t>10</w:t>
      </w:r>
      <w:r w:rsidR="00A21682" w:rsidRPr="00CD76C0">
        <w:t>.x</w:t>
      </w:r>
      <w:r w:rsidR="00EC3472" w:rsidRPr="00CD76C0">
        <w:t xml:space="preserve"> </w:t>
      </w:r>
      <w:r w:rsidR="00CD5215" w:rsidRPr="00CD76C0">
        <w:t>content</w:t>
      </w:r>
      <w:bookmarkEnd w:id="26"/>
      <w:bookmarkEnd w:id="27"/>
    </w:p>
    <w:p w14:paraId="6827E19F" w14:textId="5F1A96D7" w:rsidR="006A1BD5" w:rsidRPr="006A1BD5" w:rsidRDefault="006A1BD5" w:rsidP="006A1BD5">
      <w:pPr>
        <w:pStyle w:val="Body"/>
      </w:pPr>
      <w:r w:rsidRPr="00550C91">
        <w:t xml:space="preserve">To </w:t>
      </w:r>
      <w:r>
        <w:t>deploy</w:t>
      </w:r>
      <w:r w:rsidRPr="00550C91">
        <w:t xml:space="preserve"> the HP </w:t>
      </w:r>
      <w:r>
        <w:t>Operations Orchestration</w:t>
      </w:r>
      <w:r w:rsidRPr="00550C91">
        <w:t xml:space="preserve"> (HP </w:t>
      </w:r>
      <w:r>
        <w:t>OO</w:t>
      </w:r>
      <w:r w:rsidRPr="00550C91">
        <w:t xml:space="preserve">) </w:t>
      </w:r>
      <w:r>
        <w:t>Content</w:t>
      </w:r>
      <w:r w:rsidRPr="00550C91">
        <w:t xml:space="preserve">, </w:t>
      </w:r>
      <w:r>
        <w:t>complete</w:t>
      </w:r>
      <w:r w:rsidRPr="00550C91">
        <w:t xml:space="preserve"> the following </w:t>
      </w:r>
      <w:r>
        <w:t>steps</w:t>
      </w:r>
      <w:r w:rsidRPr="00550C91">
        <w:t>:</w:t>
      </w:r>
    </w:p>
    <w:p w14:paraId="3390E42A" w14:textId="2B400A02" w:rsidR="00CD5215" w:rsidRDefault="00D6327E" w:rsidP="006F62B0">
      <w:pPr>
        <w:pStyle w:val="Body"/>
        <w:numPr>
          <w:ilvl w:val="0"/>
          <w:numId w:val="36"/>
        </w:numPr>
        <w:ind w:left="1800"/>
      </w:pPr>
      <w:r>
        <w:t xml:space="preserve">Open the </w:t>
      </w:r>
      <w:r w:rsidR="00CD5215" w:rsidRPr="00550C91">
        <w:t xml:space="preserve">HP Operations Orchestration </w:t>
      </w:r>
      <w:r>
        <w:t>Central URL</w:t>
      </w:r>
      <w:r w:rsidR="00CD5215" w:rsidRPr="00550C91">
        <w:t>.</w:t>
      </w:r>
    </w:p>
    <w:p w14:paraId="52CCC7D1" w14:textId="0762FC27" w:rsidR="00D6327E" w:rsidRPr="00550C91" w:rsidRDefault="00D6327E" w:rsidP="00D6327E">
      <w:pPr>
        <w:pStyle w:val="Body"/>
        <w:ind w:left="1800"/>
      </w:pPr>
      <w:r>
        <w:rPr>
          <w:noProof/>
        </w:rPr>
        <w:drawing>
          <wp:inline distT="0" distB="0" distL="0" distR="0" wp14:anchorId="232395D8" wp14:editId="334FBE1B">
            <wp:extent cx="5215255" cy="2912213"/>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4244" cy="2922816"/>
                    </a:xfrm>
                    <a:prstGeom prst="rect">
                      <a:avLst/>
                    </a:prstGeom>
                    <a:noFill/>
                    <a:ln>
                      <a:noFill/>
                    </a:ln>
                  </pic:spPr>
                </pic:pic>
              </a:graphicData>
            </a:graphic>
          </wp:inline>
        </w:drawing>
      </w:r>
    </w:p>
    <w:p w14:paraId="588DFEA4" w14:textId="77777777" w:rsidR="00CD5215" w:rsidRPr="00550C91" w:rsidRDefault="00CD5215" w:rsidP="006F62B0">
      <w:pPr>
        <w:pStyle w:val="Body"/>
        <w:numPr>
          <w:ilvl w:val="0"/>
          <w:numId w:val="36"/>
        </w:numPr>
        <w:ind w:left="1800"/>
      </w:pPr>
      <w:r w:rsidRPr="00550C91">
        <w:t xml:space="preserve">Log on using an account with administrator privileges. </w:t>
      </w:r>
    </w:p>
    <w:p w14:paraId="747FD56A" w14:textId="1F9960CA" w:rsidR="00D6327E" w:rsidRDefault="00CD5215" w:rsidP="006F62B0">
      <w:pPr>
        <w:pStyle w:val="Body"/>
        <w:numPr>
          <w:ilvl w:val="0"/>
          <w:numId w:val="36"/>
        </w:numPr>
        <w:ind w:left="1800"/>
      </w:pPr>
      <w:r w:rsidRPr="00550C91">
        <w:t xml:space="preserve">Click </w:t>
      </w:r>
      <w:r w:rsidR="00D6327E">
        <w:rPr>
          <w:b/>
        </w:rPr>
        <w:t>Content Management</w:t>
      </w:r>
      <w:r w:rsidRPr="00550C91">
        <w:t xml:space="preserve"> &gt;</w:t>
      </w:r>
      <w:r w:rsidR="00D6327E">
        <w:t xml:space="preserve"> </w:t>
      </w:r>
      <w:r w:rsidR="00D6327E">
        <w:rPr>
          <w:b/>
        </w:rPr>
        <w:t>Content Packs</w:t>
      </w:r>
      <w:r w:rsidR="00D6327E" w:rsidRPr="00D6327E">
        <w:t xml:space="preserve"> and</w:t>
      </w:r>
      <w:r w:rsidR="00D6327E">
        <w:t xml:space="preserve"> verify the following Content Packs are already present</w:t>
      </w:r>
      <w:r w:rsidRPr="00550C91">
        <w:t>.</w:t>
      </w:r>
    </w:p>
    <w:p w14:paraId="293ADA51" w14:textId="688B2AA1" w:rsidR="00D6327E" w:rsidRDefault="00D6327E" w:rsidP="00D6327E">
      <w:pPr>
        <w:pStyle w:val="Body"/>
        <w:ind w:left="1800"/>
      </w:pPr>
      <w:r>
        <w:rPr>
          <w:noProof/>
        </w:rPr>
        <w:drawing>
          <wp:inline distT="0" distB="0" distL="0" distR="0" wp14:anchorId="4F6EB968" wp14:editId="153CE236">
            <wp:extent cx="5215255" cy="316485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1387" cy="3168574"/>
                    </a:xfrm>
                    <a:prstGeom prst="rect">
                      <a:avLst/>
                    </a:prstGeom>
                    <a:noFill/>
                    <a:ln>
                      <a:noFill/>
                    </a:ln>
                  </pic:spPr>
                </pic:pic>
              </a:graphicData>
            </a:graphic>
          </wp:inline>
        </w:drawing>
      </w:r>
    </w:p>
    <w:p w14:paraId="65363269" w14:textId="192936E9" w:rsidR="00CD5215" w:rsidRDefault="00D6327E" w:rsidP="006F62B0">
      <w:pPr>
        <w:pStyle w:val="Body"/>
        <w:numPr>
          <w:ilvl w:val="0"/>
          <w:numId w:val="36"/>
        </w:numPr>
        <w:ind w:left="1800"/>
      </w:pPr>
      <w:r>
        <w:t xml:space="preserve">Click the </w:t>
      </w:r>
      <w:r>
        <w:rPr>
          <w:noProof/>
        </w:rPr>
        <w:drawing>
          <wp:inline distT="0" distB="0" distL="0" distR="0" wp14:anchorId="0E76E2B0" wp14:editId="5BBEE145">
            <wp:extent cx="212090" cy="1682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090" cy="168275"/>
                    </a:xfrm>
                    <a:prstGeom prst="rect">
                      <a:avLst/>
                    </a:prstGeom>
                    <a:noFill/>
                    <a:ln>
                      <a:noFill/>
                    </a:ln>
                  </pic:spPr>
                </pic:pic>
              </a:graphicData>
            </a:graphic>
          </wp:inline>
        </w:drawing>
      </w:r>
      <w:r>
        <w:t xml:space="preserve"> button to </w:t>
      </w:r>
      <w:r w:rsidRPr="00D6327E">
        <w:t xml:space="preserve">deploy new </w:t>
      </w:r>
      <w:r w:rsidR="00D50027">
        <w:t>c</w:t>
      </w:r>
      <w:r w:rsidRPr="00D6327E">
        <w:t xml:space="preserve">ontent </w:t>
      </w:r>
      <w:r w:rsidR="00D50027">
        <w:t>p</w:t>
      </w:r>
      <w:r w:rsidRPr="00D6327E">
        <w:t>ack</w:t>
      </w:r>
      <w:r>
        <w:t xml:space="preserve">. In the </w:t>
      </w:r>
      <w:r w:rsidR="00D50027" w:rsidRPr="00D50027">
        <w:rPr>
          <w:b/>
        </w:rPr>
        <w:t>Deploy New Content</w:t>
      </w:r>
      <w:r w:rsidR="00D50027">
        <w:t xml:space="preserve"> dialog</w:t>
      </w:r>
      <w:r>
        <w:t xml:space="preserve"> browse to select the </w:t>
      </w:r>
      <w:r w:rsidRPr="00D6327E">
        <w:rPr>
          <w:b/>
        </w:rPr>
        <w:t>HP_DevOps-cp-1.0.2.jar</w:t>
      </w:r>
      <w:r>
        <w:t xml:space="preserve"> file in the </w:t>
      </w:r>
      <w:r w:rsidRPr="00D50027">
        <w:rPr>
          <w:b/>
        </w:rPr>
        <w:t xml:space="preserve">Content Files &gt; hp_oo </w:t>
      </w:r>
      <w:r w:rsidR="00D50027">
        <w:t>folder</w:t>
      </w:r>
      <w:r w:rsidR="00CD5215" w:rsidRPr="00550C91">
        <w:t xml:space="preserve">. </w:t>
      </w:r>
    </w:p>
    <w:p w14:paraId="5D2C51B3" w14:textId="40DDD228" w:rsidR="00D50027" w:rsidRPr="00550C91" w:rsidRDefault="00D50027" w:rsidP="00D50027">
      <w:pPr>
        <w:pStyle w:val="Body"/>
        <w:ind w:left="1800"/>
      </w:pPr>
      <w:r>
        <w:rPr>
          <w:noProof/>
        </w:rPr>
        <w:lastRenderedPageBreak/>
        <w:drawing>
          <wp:inline distT="0" distB="0" distL="0" distR="0" wp14:anchorId="6532484D" wp14:editId="44D501FC">
            <wp:extent cx="5215738" cy="1823956"/>
            <wp:effectExtent l="0" t="0" r="444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0642" cy="1832665"/>
                    </a:xfrm>
                    <a:prstGeom prst="rect">
                      <a:avLst/>
                    </a:prstGeom>
                    <a:noFill/>
                    <a:ln>
                      <a:noFill/>
                    </a:ln>
                  </pic:spPr>
                </pic:pic>
              </a:graphicData>
            </a:graphic>
          </wp:inline>
        </w:drawing>
      </w:r>
    </w:p>
    <w:p w14:paraId="7D93FC69" w14:textId="405A578C" w:rsidR="00CD5215" w:rsidRDefault="00CD5215" w:rsidP="006F62B0">
      <w:pPr>
        <w:pStyle w:val="Body"/>
        <w:numPr>
          <w:ilvl w:val="0"/>
          <w:numId w:val="36"/>
        </w:numPr>
        <w:ind w:left="1800"/>
      </w:pPr>
      <w:r w:rsidRPr="00550C91">
        <w:t xml:space="preserve">Click </w:t>
      </w:r>
      <w:r w:rsidR="00D50027">
        <w:t>Deploy</w:t>
      </w:r>
      <w:r w:rsidRPr="00550C91">
        <w:t xml:space="preserve">. The </w:t>
      </w:r>
      <w:r w:rsidRPr="00D50027">
        <w:t xml:space="preserve">Import </w:t>
      </w:r>
      <w:r w:rsidR="00D50027" w:rsidRPr="00D50027">
        <w:t>process will start.</w:t>
      </w:r>
      <w:r w:rsidRPr="00550C91">
        <w:t xml:space="preserve"> </w:t>
      </w:r>
    </w:p>
    <w:p w14:paraId="64DD7730" w14:textId="37686DC8" w:rsidR="00D50027" w:rsidRDefault="00D50027" w:rsidP="006F62B0">
      <w:pPr>
        <w:pStyle w:val="Body"/>
        <w:numPr>
          <w:ilvl w:val="0"/>
          <w:numId w:val="36"/>
        </w:numPr>
        <w:ind w:left="1800"/>
      </w:pPr>
      <w:r>
        <w:t xml:space="preserve">Expand the </w:t>
      </w:r>
      <w:r w:rsidRPr="00D50027">
        <w:rPr>
          <w:b/>
        </w:rPr>
        <w:t>HP_DevOps</w:t>
      </w:r>
      <w:r>
        <w:t xml:space="preserve"> content pack </w:t>
      </w:r>
      <w:r w:rsidRPr="00D50027">
        <w:t>Library tree</w:t>
      </w:r>
      <w:r>
        <w:t xml:space="preserve"> to check the new workflows.</w:t>
      </w:r>
    </w:p>
    <w:p w14:paraId="2B94A258" w14:textId="77777777" w:rsidR="00D50027" w:rsidRPr="00550C91" w:rsidRDefault="00D50027" w:rsidP="00D50027">
      <w:pPr>
        <w:pStyle w:val="Body"/>
        <w:ind w:left="1800"/>
      </w:pPr>
      <w:r>
        <w:rPr>
          <w:noProof/>
        </w:rPr>
        <w:drawing>
          <wp:inline distT="0" distB="0" distL="0" distR="0" wp14:anchorId="12B0FFC4" wp14:editId="3ABA0C4B">
            <wp:extent cx="5193769" cy="4784141"/>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2083" cy="4791799"/>
                    </a:xfrm>
                    <a:prstGeom prst="rect">
                      <a:avLst/>
                    </a:prstGeom>
                    <a:noFill/>
                    <a:ln>
                      <a:noFill/>
                    </a:ln>
                  </pic:spPr>
                </pic:pic>
              </a:graphicData>
            </a:graphic>
          </wp:inline>
        </w:drawing>
      </w:r>
    </w:p>
    <w:p w14:paraId="0468EDDE" w14:textId="77777777" w:rsidR="00961CE6" w:rsidRDefault="00961CE6">
      <w:pPr>
        <w:spacing w:before="0" w:after="0"/>
        <w:rPr>
          <w:sz w:val="24"/>
          <w:szCs w:val="24"/>
        </w:rPr>
      </w:pPr>
      <w:bookmarkStart w:id="28" w:name="_Toc395036700"/>
      <w:bookmarkStart w:id="29" w:name="_Toc403409992"/>
      <w:bookmarkStart w:id="30" w:name="_Toc350444287"/>
      <w:bookmarkStart w:id="31" w:name="_Toc350945695"/>
      <w:bookmarkStart w:id="32" w:name="_Toc352337911"/>
      <w:r>
        <w:br w:type="page"/>
      </w:r>
    </w:p>
    <w:p w14:paraId="487A13F9" w14:textId="0E5D0563" w:rsidR="00961CE6" w:rsidRDefault="00961CE6" w:rsidP="00961CE6">
      <w:pPr>
        <w:pStyle w:val="h2Head2"/>
      </w:pPr>
      <w:r>
        <w:lastRenderedPageBreak/>
        <w:t>Flows introduction</w:t>
      </w:r>
    </w:p>
    <w:p w14:paraId="5C0805D2" w14:textId="6B99C008" w:rsidR="00D65C9A" w:rsidRPr="00550C91" w:rsidRDefault="00D65C9A" w:rsidP="000715CC">
      <w:pPr>
        <w:pStyle w:val="h3Head3"/>
        <w:ind w:firstLine="360"/>
      </w:pPr>
      <w:r w:rsidRPr="00CD76C0">
        <w:t>CSA Flows</w:t>
      </w:r>
      <w:bookmarkEnd w:id="28"/>
      <w:bookmarkEnd w:id="29"/>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2730"/>
        <w:gridCol w:w="5808"/>
      </w:tblGrid>
      <w:tr w:rsidR="00D65C9A" w:rsidRPr="00550C91" w14:paraId="2652903D" w14:textId="77777777" w:rsidTr="00961CE6">
        <w:trPr>
          <w:trHeight w:val="232"/>
        </w:trPr>
        <w:tc>
          <w:tcPr>
            <w:tcW w:w="1599" w:type="pct"/>
            <w:shd w:val="clear" w:color="auto" w:fill="auto"/>
          </w:tcPr>
          <w:p w14:paraId="3AD42381" w14:textId="77777777" w:rsidR="00D65C9A" w:rsidRPr="00550C91" w:rsidRDefault="00D65C9A" w:rsidP="00D65C9A">
            <w:pPr>
              <w:pStyle w:val="thTableHeading"/>
            </w:pPr>
            <w:r w:rsidRPr="00550C91">
              <w:t>Added  Flows</w:t>
            </w:r>
          </w:p>
        </w:tc>
        <w:tc>
          <w:tcPr>
            <w:tcW w:w="3401" w:type="pct"/>
            <w:shd w:val="clear" w:color="auto" w:fill="auto"/>
          </w:tcPr>
          <w:p w14:paraId="7762DA03" w14:textId="77777777" w:rsidR="00D65C9A" w:rsidRPr="00550C91" w:rsidRDefault="00D65C9A" w:rsidP="00D65C9A">
            <w:pPr>
              <w:pStyle w:val="thTableHeading"/>
            </w:pPr>
            <w:r w:rsidRPr="00550C91">
              <w:t>Description</w:t>
            </w:r>
          </w:p>
        </w:tc>
      </w:tr>
      <w:tr w:rsidR="00D65C9A" w:rsidRPr="00550C91" w14:paraId="023E4D78" w14:textId="77777777" w:rsidTr="00961CE6">
        <w:trPr>
          <w:trHeight w:val="232"/>
        </w:trPr>
        <w:tc>
          <w:tcPr>
            <w:tcW w:w="1599" w:type="pct"/>
            <w:shd w:val="clear" w:color="auto" w:fill="auto"/>
          </w:tcPr>
          <w:p w14:paraId="48744468" w14:textId="77777777" w:rsidR="00D65C9A" w:rsidRPr="00550C91" w:rsidRDefault="00D65C9A" w:rsidP="00D65C9A">
            <w:r w:rsidRPr="00550C91">
              <w:t>Deploy-SimpleComputeServer</w:t>
            </w:r>
          </w:p>
        </w:tc>
        <w:tc>
          <w:tcPr>
            <w:tcW w:w="3401" w:type="pct"/>
            <w:shd w:val="clear" w:color="auto" w:fill="auto"/>
          </w:tcPr>
          <w:p w14:paraId="0C492D6E" w14:textId="279DA208" w:rsidR="00763939" w:rsidRDefault="00D65C9A" w:rsidP="00D65C9A">
            <w:r w:rsidRPr="00550C91">
              <w:t xml:space="preserve">This flow will </w:t>
            </w:r>
            <w:r w:rsidR="003005E8">
              <w:t>deploy new virtual m</w:t>
            </w:r>
            <w:r w:rsidR="00763939">
              <w:t>achine(s) from VMWare template(s)</w:t>
            </w:r>
            <w:r w:rsidRPr="00550C91">
              <w:t xml:space="preserve">, by executing published </w:t>
            </w:r>
            <w:r w:rsidRPr="00993391">
              <w:t xml:space="preserve">Service </w:t>
            </w:r>
            <w:r w:rsidRPr="00550C91">
              <w:t xml:space="preserve">in the </w:t>
            </w:r>
            <w:r w:rsidR="00961CE6">
              <w:t>CSA Consumer portal</w:t>
            </w:r>
            <w:r w:rsidRPr="00550C91">
              <w:t xml:space="preserve">. </w:t>
            </w:r>
          </w:p>
          <w:p w14:paraId="2F71383A" w14:textId="7F0C90D4" w:rsidR="00D65C9A" w:rsidRPr="00550C91" w:rsidRDefault="00763939" w:rsidP="00D65C9A">
            <w:r w:rsidRPr="00763939">
              <w:rPr>
                <w:b/>
              </w:rPr>
              <w:t>Important:</w:t>
            </w:r>
            <w:r>
              <w:t xml:space="preserve"> To create new</w:t>
            </w:r>
            <w:r w:rsidR="003005E8">
              <w:t xml:space="preserve"> v</w:t>
            </w:r>
            <w:r>
              <w:t xml:space="preserve">irtual </w:t>
            </w:r>
            <w:r w:rsidR="003005E8">
              <w:t>m</w:t>
            </w:r>
            <w:r>
              <w:t>achine(s) in vCenter</w:t>
            </w:r>
            <w:r w:rsidR="00D65C9A" w:rsidRPr="00550C91">
              <w:t>, the vCenter resource provider</w:t>
            </w:r>
            <w:r>
              <w:t xml:space="preserve"> should be configured in CSA</w:t>
            </w:r>
            <w:r w:rsidR="00D65C9A" w:rsidRPr="00550C91">
              <w:t xml:space="preserve">. </w:t>
            </w:r>
          </w:p>
          <w:p w14:paraId="2586D8DF" w14:textId="5480DABE" w:rsidR="00D65C9A" w:rsidRPr="00550C91" w:rsidRDefault="00D65C9A" w:rsidP="00D65C9A">
            <w:r w:rsidRPr="00550C91">
              <w:t xml:space="preserve">This flow requires </w:t>
            </w:r>
            <w:r w:rsidR="00763939">
              <w:t xml:space="preserve">the following </w:t>
            </w:r>
            <w:r w:rsidRPr="00550C91">
              <w:t>inputs</w:t>
            </w:r>
            <w:r w:rsidR="00763939">
              <w:t xml:space="preserve">: </w:t>
            </w:r>
            <w:r w:rsidRPr="00550C91">
              <w:rPr>
                <w:i/>
              </w:rPr>
              <w:t>DevOpsCsaUser, CatalogId, Organization, ProjectName,</w:t>
            </w:r>
            <w:r w:rsidR="00763939">
              <w:rPr>
                <w:i/>
              </w:rPr>
              <w:t xml:space="preserve"> </w:t>
            </w:r>
            <w:r w:rsidRPr="00550C91">
              <w:rPr>
                <w:i/>
              </w:rPr>
              <w:t>ServiceDefinitionId</w:t>
            </w:r>
            <w:r w:rsidRPr="00550C91">
              <w:rPr>
                <w:i/>
              </w:rPr>
              <w:br/>
            </w:r>
          </w:p>
          <w:p w14:paraId="413AA7A5" w14:textId="4299DFCE" w:rsidR="00D65C9A" w:rsidRPr="00550C91" w:rsidRDefault="00D65C9A" w:rsidP="00D65C9A">
            <w:r w:rsidRPr="00550C91">
              <w:rPr>
                <w:b/>
              </w:rPr>
              <w:t>Note</w:t>
            </w:r>
            <w:r w:rsidR="003005E8">
              <w:t>: In CSA, the deployed v</w:t>
            </w:r>
            <w:r w:rsidR="00205DD0">
              <w:t xml:space="preserve">irtual </w:t>
            </w:r>
            <w:r w:rsidR="003005E8">
              <w:t>m</w:t>
            </w:r>
            <w:r w:rsidR="00205DD0">
              <w:t>achine</w:t>
            </w:r>
            <w:r w:rsidRPr="00550C91">
              <w:t>’s using this flow will have</w:t>
            </w:r>
            <w:r w:rsidR="00205DD0">
              <w:t xml:space="preserve"> a default valid period of 24 hour</w:t>
            </w:r>
            <w:r w:rsidRPr="00550C91">
              <w:t>s.</w:t>
            </w:r>
          </w:p>
        </w:tc>
      </w:tr>
      <w:tr w:rsidR="00D65C9A" w:rsidRPr="00550C91" w14:paraId="13FF649A" w14:textId="77777777" w:rsidTr="00961CE6">
        <w:trPr>
          <w:trHeight w:val="232"/>
        </w:trPr>
        <w:tc>
          <w:tcPr>
            <w:tcW w:w="1599" w:type="pct"/>
            <w:shd w:val="clear" w:color="auto" w:fill="auto"/>
          </w:tcPr>
          <w:p w14:paraId="2B2EB6FB" w14:textId="77777777" w:rsidR="00D65C9A" w:rsidRPr="00550C91" w:rsidRDefault="00D65C9A" w:rsidP="00D65C9A">
            <w:r w:rsidRPr="00550C91">
              <w:t>Undeploy-SimpleComputeServer</w:t>
            </w:r>
          </w:p>
        </w:tc>
        <w:tc>
          <w:tcPr>
            <w:tcW w:w="3401" w:type="pct"/>
            <w:shd w:val="clear" w:color="auto" w:fill="auto"/>
          </w:tcPr>
          <w:p w14:paraId="3A2E927A" w14:textId="79D9FD00" w:rsidR="00D65C9A" w:rsidRPr="00550C91" w:rsidRDefault="00993391" w:rsidP="00D65C9A">
            <w:r>
              <w:t xml:space="preserve">This flow will undeploy </w:t>
            </w:r>
            <w:r w:rsidR="003005E8">
              <w:t>v</w:t>
            </w:r>
            <w:r>
              <w:t xml:space="preserve">irtual </w:t>
            </w:r>
            <w:r w:rsidR="003005E8">
              <w:t>m</w:t>
            </w:r>
            <w:r>
              <w:t>achine(s)</w:t>
            </w:r>
            <w:r w:rsidR="00D65C9A" w:rsidRPr="00550C91">
              <w:t>, by cancelling the subscribed Service in the Consumer portal of CSA.</w:t>
            </w:r>
          </w:p>
          <w:p w14:paraId="27B63441" w14:textId="5326DAB2" w:rsidR="00D65C9A" w:rsidRPr="00550C91" w:rsidRDefault="00D65C9A" w:rsidP="00993391">
            <w:r w:rsidRPr="00550C91">
              <w:t xml:space="preserve">This flow requires </w:t>
            </w:r>
            <w:r w:rsidR="00993391">
              <w:t>the following inputs:</w:t>
            </w:r>
            <w:r w:rsidRPr="00550C91">
              <w:t xml:space="preserve"> </w:t>
            </w:r>
            <w:r w:rsidRPr="00550C91">
              <w:rPr>
                <w:i/>
              </w:rPr>
              <w:t>svcSubscriptionId</w:t>
            </w:r>
          </w:p>
        </w:tc>
      </w:tr>
    </w:tbl>
    <w:p w14:paraId="47C32A42" w14:textId="77777777" w:rsidR="00D65C9A" w:rsidRPr="00550C91" w:rsidRDefault="00D65C9A" w:rsidP="001759F1">
      <w:pPr>
        <w:pStyle w:val="h3Head3"/>
      </w:pPr>
    </w:p>
    <w:p w14:paraId="2538F64D" w14:textId="77777777" w:rsidR="001759F1" w:rsidRPr="00550C91" w:rsidRDefault="001759F1" w:rsidP="000715CC">
      <w:pPr>
        <w:pStyle w:val="h3Head3"/>
        <w:ind w:firstLine="360"/>
      </w:pPr>
      <w:bookmarkStart w:id="33" w:name="_Toc403409993"/>
      <w:r w:rsidRPr="00CD76C0">
        <w:t>SiteScope Flows</w:t>
      </w:r>
      <w:bookmarkEnd w:id="33"/>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4"/>
        <w:gridCol w:w="5514"/>
      </w:tblGrid>
      <w:tr w:rsidR="001759F1" w:rsidRPr="00550C91" w14:paraId="1A8CB8EF" w14:textId="77777777" w:rsidTr="00420352">
        <w:trPr>
          <w:trHeight w:val="232"/>
        </w:trPr>
        <w:tc>
          <w:tcPr>
            <w:tcW w:w="1771" w:type="pct"/>
            <w:shd w:val="clear" w:color="auto" w:fill="auto"/>
          </w:tcPr>
          <w:p w14:paraId="154DB706" w14:textId="77777777" w:rsidR="001759F1" w:rsidRPr="00550C91" w:rsidRDefault="001759F1" w:rsidP="00420352">
            <w:pPr>
              <w:pStyle w:val="thTableHeading"/>
            </w:pPr>
            <w:r w:rsidRPr="00550C91">
              <w:t>Added  Flows</w:t>
            </w:r>
          </w:p>
        </w:tc>
        <w:tc>
          <w:tcPr>
            <w:tcW w:w="3229" w:type="pct"/>
            <w:shd w:val="clear" w:color="auto" w:fill="auto"/>
          </w:tcPr>
          <w:p w14:paraId="61732CDB" w14:textId="77777777" w:rsidR="001759F1" w:rsidRPr="00550C91" w:rsidRDefault="001759F1" w:rsidP="00420352">
            <w:pPr>
              <w:pStyle w:val="thTableHeading"/>
            </w:pPr>
            <w:r w:rsidRPr="00550C91">
              <w:t>Description</w:t>
            </w:r>
          </w:p>
        </w:tc>
      </w:tr>
      <w:tr w:rsidR="001759F1" w:rsidRPr="00550C91" w14:paraId="2347DF51" w14:textId="77777777" w:rsidTr="00420352">
        <w:trPr>
          <w:trHeight w:val="232"/>
        </w:trPr>
        <w:tc>
          <w:tcPr>
            <w:tcW w:w="1771" w:type="pct"/>
            <w:shd w:val="clear" w:color="auto" w:fill="auto"/>
          </w:tcPr>
          <w:p w14:paraId="239F6777" w14:textId="77777777" w:rsidR="001759F1" w:rsidRPr="00550C91" w:rsidRDefault="001759F1" w:rsidP="00420352">
            <w:r w:rsidRPr="00550C91">
              <w:t>deploySitescopeMonitor</w:t>
            </w:r>
          </w:p>
        </w:tc>
        <w:tc>
          <w:tcPr>
            <w:tcW w:w="3229" w:type="pct"/>
            <w:shd w:val="clear" w:color="auto" w:fill="auto"/>
          </w:tcPr>
          <w:p w14:paraId="35511460" w14:textId="549EE891" w:rsidR="001759F1" w:rsidRPr="00550C91" w:rsidRDefault="001759F1" w:rsidP="00420352">
            <w:r w:rsidRPr="00550C91">
              <w:t xml:space="preserve">This flow will deploy a </w:t>
            </w:r>
            <w:r w:rsidR="003144B0" w:rsidRPr="00550C91">
              <w:t>SiteS</w:t>
            </w:r>
            <w:r w:rsidRPr="00550C91">
              <w:t xml:space="preserve">cope template monitor to </w:t>
            </w:r>
            <w:r w:rsidR="003144B0" w:rsidRPr="00550C91">
              <w:t xml:space="preserve">a </w:t>
            </w:r>
            <w:r w:rsidRPr="00550C91">
              <w:t>selected host</w:t>
            </w:r>
            <w:r w:rsidR="00DF4851" w:rsidRPr="00550C91">
              <w:t xml:space="preserve"> or list of hosts</w:t>
            </w:r>
            <w:r w:rsidRPr="00550C91">
              <w:t xml:space="preserve">, based on the provided inputs </w:t>
            </w:r>
            <w:r w:rsidR="003005E8">
              <w:t>for</w:t>
            </w:r>
            <w:r w:rsidRPr="00550C91">
              <w:t xml:space="preserve"> </w:t>
            </w:r>
            <w:r w:rsidRPr="00550C91">
              <w:rPr>
                <w:i/>
              </w:rPr>
              <w:t>sitescopeHostname</w:t>
            </w:r>
            <w:r w:rsidRPr="00550C91">
              <w:t xml:space="preserve">, </w:t>
            </w:r>
            <w:r w:rsidRPr="00550C91">
              <w:rPr>
                <w:i/>
              </w:rPr>
              <w:t>sitescopePort</w:t>
            </w:r>
            <w:r w:rsidRPr="00550C91">
              <w:t xml:space="preserve">, </w:t>
            </w:r>
            <w:r w:rsidRPr="00550C91">
              <w:rPr>
                <w:i/>
              </w:rPr>
              <w:t>sitescopeProtocol</w:t>
            </w:r>
            <w:r w:rsidRPr="00550C91">
              <w:t>,</w:t>
            </w:r>
            <w:r w:rsidRPr="00550C91">
              <w:rPr>
                <w:b/>
              </w:rPr>
              <w:t xml:space="preserve"> </w:t>
            </w:r>
            <w:r w:rsidRPr="00550C91">
              <w:rPr>
                <w:i/>
              </w:rPr>
              <w:t>destinationPath</w:t>
            </w:r>
            <w:r w:rsidRPr="00550C91">
              <w:t>,</w:t>
            </w:r>
            <w:r w:rsidRPr="00550C91">
              <w:rPr>
                <w:b/>
              </w:rPr>
              <w:t xml:space="preserve"> </w:t>
            </w:r>
            <w:r w:rsidRPr="00550C91">
              <w:rPr>
                <w:i/>
              </w:rPr>
              <w:t>monitorHostList</w:t>
            </w:r>
            <w:r w:rsidRPr="00550C91">
              <w:t xml:space="preserve"> and </w:t>
            </w:r>
            <w:r w:rsidRPr="00550C91">
              <w:rPr>
                <w:i/>
              </w:rPr>
              <w:t>delimiterHostsList</w:t>
            </w:r>
            <w:r w:rsidRPr="00550C91">
              <w:t xml:space="preserve">. </w:t>
            </w:r>
          </w:p>
          <w:p w14:paraId="0287800B" w14:textId="77777777" w:rsidR="001759F1" w:rsidRPr="00550C91" w:rsidRDefault="001759F1" w:rsidP="00420352">
            <w:r w:rsidRPr="00550C91">
              <w:t xml:space="preserve">The SiteScope template must be manually created and provided in the </w:t>
            </w:r>
            <w:r w:rsidRPr="00550C91">
              <w:rPr>
                <w:i/>
              </w:rPr>
              <w:t>sourcePath</w:t>
            </w:r>
            <w:r w:rsidRPr="00550C91">
              <w:t xml:space="preserve"> parameter.</w:t>
            </w:r>
          </w:p>
        </w:tc>
      </w:tr>
      <w:tr w:rsidR="001759F1" w:rsidRPr="00550C91" w14:paraId="17E8EB14" w14:textId="77777777" w:rsidTr="00420352">
        <w:trPr>
          <w:trHeight w:val="232"/>
        </w:trPr>
        <w:tc>
          <w:tcPr>
            <w:tcW w:w="1771" w:type="pct"/>
            <w:shd w:val="clear" w:color="auto" w:fill="auto"/>
          </w:tcPr>
          <w:p w14:paraId="174EFE8C" w14:textId="77777777" w:rsidR="001759F1" w:rsidRPr="00550C91" w:rsidRDefault="001759F1" w:rsidP="00420352">
            <w:r w:rsidRPr="00550C91">
              <w:t>deleteSitescopeMonitor</w:t>
            </w:r>
          </w:p>
        </w:tc>
        <w:tc>
          <w:tcPr>
            <w:tcW w:w="3229" w:type="pct"/>
            <w:shd w:val="clear" w:color="auto" w:fill="auto"/>
          </w:tcPr>
          <w:p w14:paraId="5C2FF0DE" w14:textId="44A5F759" w:rsidR="003005E8" w:rsidRDefault="001759F1" w:rsidP="003005E8">
            <w:r w:rsidRPr="00550C91">
              <w:t xml:space="preserve">This flow will </w:t>
            </w:r>
            <w:r w:rsidR="00926451" w:rsidRPr="00550C91">
              <w:t>delete a SiteS</w:t>
            </w:r>
            <w:r w:rsidRPr="00550C91">
              <w:t xml:space="preserve">cope monitor from </w:t>
            </w:r>
            <w:r w:rsidR="00A27356" w:rsidRPr="00550C91">
              <w:t xml:space="preserve">a </w:t>
            </w:r>
            <w:r w:rsidRPr="00550C91">
              <w:t xml:space="preserve">selected host, based on the provided inputs </w:t>
            </w:r>
            <w:r w:rsidR="003005E8">
              <w:t>for</w:t>
            </w:r>
          </w:p>
          <w:p w14:paraId="4C87FC5A" w14:textId="36385DEC" w:rsidR="001759F1" w:rsidRPr="00550C91" w:rsidRDefault="001759F1" w:rsidP="003005E8">
            <w:r w:rsidRPr="00550C91">
              <w:rPr>
                <w:i/>
              </w:rPr>
              <w:t>sitescopeHostname</w:t>
            </w:r>
            <w:r w:rsidRPr="00550C91">
              <w:t xml:space="preserve">, </w:t>
            </w:r>
            <w:r w:rsidRPr="00550C91">
              <w:rPr>
                <w:i/>
              </w:rPr>
              <w:t>sitescopePort</w:t>
            </w:r>
            <w:r w:rsidRPr="00550C91">
              <w:t xml:space="preserve">, </w:t>
            </w:r>
            <w:r w:rsidRPr="00550C91">
              <w:rPr>
                <w:i/>
              </w:rPr>
              <w:t>sitescopeProtocol</w:t>
            </w:r>
            <w:r w:rsidRPr="00550C91">
              <w:t xml:space="preserve">, </w:t>
            </w:r>
            <w:r w:rsidRPr="00550C91">
              <w:rPr>
                <w:i/>
              </w:rPr>
              <w:t>monitorGroupPath</w:t>
            </w:r>
            <w:r w:rsidRPr="00550C91">
              <w:t>,</w:t>
            </w:r>
            <w:r w:rsidRPr="00550C91">
              <w:rPr>
                <w:b/>
              </w:rPr>
              <w:t xml:space="preserve"> </w:t>
            </w:r>
            <w:r w:rsidRPr="00550C91">
              <w:rPr>
                <w:i/>
              </w:rPr>
              <w:t>monitorGroupDelimiter</w:t>
            </w:r>
            <w:r w:rsidRPr="00550C91">
              <w:t>,</w:t>
            </w:r>
            <w:r w:rsidRPr="00550C91">
              <w:rPr>
                <w:b/>
              </w:rPr>
              <w:t xml:space="preserve"> </w:t>
            </w:r>
            <w:r w:rsidRPr="00550C91">
              <w:rPr>
                <w:i/>
              </w:rPr>
              <w:t>remoteServerName</w:t>
            </w:r>
            <w:r w:rsidRPr="00550C91">
              <w:rPr>
                <w:b/>
              </w:rPr>
              <w:t xml:space="preserve"> </w:t>
            </w:r>
            <w:r w:rsidRPr="00550C91">
              <w:t xml:space="preserve">and </w:t>
            </w:r>
            <w:r w:rsidRPr="00550C91">
              <w:rPr>
                <w:i/>
              </w:rPr>
              <w:t>remoteServerPlatform</w:t>
            </w:r>
            <w:r w:rsidRPr="00550C91">
              <w:t xml:space="preserve">. </w:t>
            </w:r>
          </w:p>
        </w:tc>
      </w:tr>
      <w:tr w:rsidR="001759F1" w:rsidRPr="00550C91" w14:paraId="599B6764" w14:textId="77777777" w:rsidTr="00420352">
        <w:trPr>
          <w:trHeight w:val="232"/>
        </w:trPr>
        <w:tc>
          <w:tcPr>
            <w:tcW w:w="1771" w:type="pct"/>
            <w:shd w:val="clear" w:color="auto" w:fill="auto"/>
          </w:tcPr>
          <w:p w14:paraId="5D8F24B2" w14:textId="3D20ADBC" w:rsidR="001759F1" w:rsidRPr="00550C91" w:rsidRDefault="001759F1" w:rsidP="00420352">
            <w:r w:rsidRPr="00550C91">
              <w:t>manageSitescopeMonitorGroup</w:t>
            </w:r>
          </w:p>
        </w:tc>
        <w:tc>
          <w:tcPr>
            <w:tcW w:w="3229" w:type="pct"/>
            <w:shd w:val="clear" w:color="auto" w:fill="auto"/>
          </w:tcPr>
          <w:p w14:paraId="577FB6FA" w14:textId="62EA7C67" w:rsidR="001759F1" w:rsidRPr="00550C91" w:rsidRDefault="001759F1" w:rsidP="003005E8">
            <w:r w:rsidRPr="00550C91">
              <w:t xml:space="preserve">This flow will enable or disable </w:t>
            </w:r>
            <w:r w:rsidR="00201B74" w:rsidRPr="00550C91">
              <w:t>SiteS</w:t>
            </w:r>
            <w:r w:rsidRPr="00550C91">
              <w:t xml:space="preserve">cope template monitor(s) on </w:t>
            </w:r>
            <w:r w:rsidR="0099332B" w:rsidRPr="00550C91">
              <w:t xml:space="preserve">a </w:t>
            </w:r>
            <w:r w:rsidRPr="00550C91">
              <w:t xml:space="preserve">selected host, based on the provided inputs </w:t>
            </w:r>
            <w:r w:rsidR="003005E8">
              <w:t>for</w:t>
            </w:r>
            <w:r w:rsidRPr="00550C91">
              <w:t xml:space="preserve"> </w:t>
            </w:r>
            <w:r w:rsidRPr="00550C91">
              <w:rPr>
                <w:i/>
              </w:rPr>
              <w:t xml:space="preserve">sitescopeHostname, sitescopePort, sitescopeProtocol, monitorGroupState, monitorGroupPathList </w:t>
            </w:r>
            <w:r w:rsidRPr="00550C91">
              <w:t>and</w:t>
            </w:r>
            <w:r w:rsidRPr="00550C91">
              <w:rPr>
                <w:i/>
              </w:rPr>
              <w:t xml:space="preserve"> delimiterMonitorGroupPathList.</w:t>
            </w:r>
            <w:r w:rsidRPr="00550C91">
              <w:t xml:space="preserve"> </w:t>
            </w:r>
          </w:p>
        </w:tc>
      </w:tr>
    </w:tbl>
    <w:p w14:paraId="39DA479D" w14:textId="77777777" w:rsidR="001759F1" w:rsidRPr="00550C91" w:rsidRDefault="001759F1" w:rsidP="001759F1"/>
    <w:p w14:paraId="05FA152D" w14:textId="77777777" w:rsidR="00A41FA9" w:rsidRPr="00550C91" w:rsidRDefault="00166B17" w:rsidP="000715CC">
      <w:pPr>
        <w:pStyle w:val="h3Head3"/>
        <w:ind w:firstLine="360"/>
      </w:pPr>
      <w:bookmarkStart w:id="34" w:name="_Toc403409994"/>
      <w:r w:rsidRPr="00CD76C0">
        <w:lastRenderedPageBreak/>
        <w:t xml:space="preserve">SM </w:t>
      </w:r>
      <w:r w:rsidR="00A41FA9" w:rsidRPr="00CD76C0">
        <w:t>Flows</w:t>
      </w:r>
      <w:bookmarkEnd w:id="30"/>
      <w:bookmarkEnd w:id="31"/>
      <w:bookmarkEnd w:id="32"/>
      <w:bookmarkEnd w:id="34"/>
    </w:p>
    <w:tbl>
      <w:tblPr>
        <w:tblW w:w="4147"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5"/>
        <w:gridCol w:w="5335"/>
      </w:tblGrid>
      <w:tr w:rsidR="00FC2CB4" w:rsidRPr="00550C91" w14:paraId="28A4298A" w14:textId="77777777" w:rsidTr="00D0361E">
        <w:trPr>
          <w:trHeight w:val="232"/>
        </w:trPr>
        <w:tc>
          <w:tcPr>
            <w:tcW w:w="1809" w:type="pct"/>
            <w:shd w:val="clear" w:color="auto" w:fill="auto"/>
          </w:tcPr>
          <w:p w14:paraId="660B093B" w14:textId="77777777" w:rsidR="00FC2CB4" w:rsidRPr="00550C91" w:rsidRDefault="00FC2CB4" w:rsidP="00A41FA9">
            <w:pPr>
              <w:pStyle w:val="thTableHeading"/>
            </w:pPr>
            <w:r w:rsidRPr="00550C91">
              <w:t>Added  Flows</w:t>
            </w:r>
          </w:p>
        </w:tc>
        <w:tc>
          <w:tcPr>
            <w:tcW w:w="3191" w:type="pct"/>
            <w:shd w:val="clear" w:color="auto" w:fill="auto"/>
          </w:tcPr>
          <w:p w14:paraId="506E0AE1" w14:textId="77777777" w:rsidR="00FC2CB4" w:rsidRPr="00550C91" w:rsidRDefault="00FC2CB4" w:rsidP="00A41FA9">
            <w:pPr>
              <w:pStyle w:val="thTableHeading"/>
            </w:pPr>
            <w:r w:rsidRPr="00550C91">
              <w:t>Description</w:t>
            </w:r>
          </w:p>
        </w:tc>
      </w:tr>
      <w:tr w:rsidR="00AE41EE" w:rsidRPr="00550C91" w14:paraId="03723B16" w14:textId="77777777" w:rsidTr="00D0361E">
        <w:trPr>
          <w:trHeight w:val="232"/>
        </w:trPr>
        <w:tc>
          <w:tcPr>
            <w:tcW w:w="1809" w:type="pct"/>
            <w:shd w:val="clear" w:color="auto" w:fill="auto"/>
          </w:tcPr>
          <w:p w14:paraId="3CDA57C5" w14:textId="77777777" w:rsidR="00AE41EE" w:rsidRPr="00550C91" w:rsidRDefault="0056290E" w:rsidP="0056290E">
            <w:r w:rsidRPr="00550C91">
              <w:t>closeRfcStaging</w:t>
            </w:r>
          </w:p>
        </w:tc>
        <w:tc>
          <w:tcPr>
            <w:tcW w:w="3191" w:type="pct"/>
            <w:shd w:val="clear" w:color="auto" w:fill="auto"/>
          </w:tcPr>
          <w:p w14:paraId="1F65E2BB" w14:textId="2F80CC31" w:rsidR="009D3689" w:rsidRPr="00550C91" w:rsidRDefault="00D96F1C" w:rsidP="009D3689">
            <w:r w:rsidRPr="00550C91">
              <w:t xml:space="preserve">This flow will </w:t>
            </w:r>
            <w:r w:rsidR="009D3689" w:rsidRPr="00550C91">
              <w:t xml:space="preserve">close </w:t>
            </w:r>
            <w:r w:rsidR="00BD3C7B" w:rsidRPr="00550C91">
              <w:t xml:space="preserve">a </w:t>
            </w:r>
            <w:r w:rsidR="009D3689" w:rsidRPr="00550C91">
              <w:t xml:space="preserve">specific </w:t>
            </w:r>
            <w:r w:rsidR="007058B3" w:rsidRPr="00550C91">
              <w:t>DevOps s</w:t>
            </w:r>
            <w:r w:rsidR="009D3689" w:rsidRPr="00550C91">
              <w:t>taging RFC ticket based on the provided input</w:t>
            </w:r>
            <w:r w:rsidR="003940E8" w:rsidRPr="00550C91">
              <w:t xml:space="preserve"> </w:t>
            </w:r>
            <w:r w:rsidR="003005E8">
              <w:t>for</w:t>
            </w:r>
            <w:r w:rsidR="009D3689" w:rsidRPr="00550C91">
              <w:t xml:space="preserve"> </w:t>
            </w:r>
            <w:r w:rsidR="009D3689" w:rsidRPr="00550C91">
              <w:rPr>
                <w:i/>
              </w:rPr>
              <w:t>rfcId</w:t>
            </w:r>
            <w:r w:rsidR="009D3689" w:rsidRPr="00550C91">
              <w:t xml:space="preserve">. </w:t>
            </w:r>
          </w:p>
          <w:p w14:paraId="22B7E252" w14:textId="7085C271" w:rsidR="00AE41EE" w:rsidRPr="00550C91" w:rsidRDefault="009D3689" w:rsidP="00E74975">
            <w:r w:rsidRPr="00550C91">
              <w:t xml:space="preserve">The </w:t>
            </w:r>
            <w:r w:rsidR="00D0740B" w:rsidRPr="00550C91">
              <w:t xml:space="preserve">DevOps </w:t>
            </w:r>
            <w:r w:rsidR="00EC07D5" w:rsidRPr="00550C91">
              <w:t>s</w:t>
            </w:r>
            <w:r w:rsidRPr="00550C91">
              <w:t>taging RFC must be manual</w:t>
            </w:r>
            <w:r w:rsidR="007B0768" w:rsidRPr="00550C91">
              <w:t xml:space="preserve">ly created in SM, by using the </w:t>
            </w:r>
            <w:r w:rsidRPr="00550C91">
              <w:rPr>
                <w:i/>
              </w:rPr>
              <w:t>Standard_DevOps</w:t>
            </w:r>
            <w:r w:rsidRPr="00550C91">
              <w:t xml:space="preserve"> workflow. The change t</w:t>
            </w:r>
            <w:r w:rsidR="00E74975" w:rsidRPr="00550C91">
              <w:t xml:space="preserve">icket must be in the </w:t>
            </w:r>
            <w:r w:rsidR="00E74975" w:rsidRPr="00550C91">
              <w:rPr>
                <w:i/>
              </w:rPr>
              <w:t>Execution</w:t>
            </w:r>
            <w:r w:rsidRPr="00550C91">
              <w:t xml:space="preserve"> phase</w:t>
            </w:r>
            <w:r w:rsidR="00901EC4" w:rsidRPr="00550C91">
              <w:t xml:space="preserve"> and all mandatory fields need</w:t>
            </w:r>
            <w:r w:rsidR="000715CC">
              <w:t>s</w:t>
            </w:r>
            <w:r w:rsidR="00901EC4" w:rsidRPr="00550C91">
              <w:t xml:space="preserve"> to be populated</w:t>
            </w:r>
            <w:r w:rsidRPr="00550C91">
              <w:t>.</w:t>
            </w:r>
          </w:p>
        </w:tc>
      </w:tr>
      <w:tr w:rsidR="00D96F1C" w:rsidRPr="00550C91" w14:paraId="22A7CB98" w14:textId="77777777" w:rsidTr="00D0361E">
        <w:trPr>
          <w:trHeight w:val="232"/>
        </w:trPr>
        <w:tc>
          <w:tcPr>
            <w:tcW w:w="1809" w:type="pct"/>
            <w:shd w:val="clear" w:color="auto" w:fill="auto"/>
          </w:tcPr>
          <w:p w14:paraId="50515F8E" w14:textId="77777777" w:rsidR="00D96F1C" w:rsidRPr="00550C91" w:rsidRDefault="0056290E" w:rsidP="009D3689">
            <w:r w:rsidRPr="00550C91">
              <w:t>closeRfcProduction</w:t>
            </w:r>
          </w:p>
        </w:tc>
        <w:tc>
          <w:tcPr>
            <w:tcW w:w="3191" w:type="pct"/>
            <w:shd w:val="clear" w:color="auto" w:fill="auto"/>
          </w:tcPr>
          <w:p w14:paraId="5CCBBD00" w14:textId="0BE566A8" w:rsidR="009D3689" w:rsidRPr="00550C91" w:rsidRDefault="009D3689" w:rsidP="009D3689">
            <w:r w:rsidRPr="00550C91">
              <w:t>This flow will close</w:t>
            </w:r>
            <w:r w:rsidR="005D559F" w:rsidRPr="00550C91">
              <w:t xml:space="preserve"> a</w:t>
            </w:r>
            <w:r w:rsidRPr="00550C91">
              <w:t xml:space="preserve"> specific </w:t>
            </w:r>
            <w:r w:rsidR="00D0740B" w:rsidRPr="00550C91">
              <w:t xml:space="preserve">DevOps </w:t>
            </w:r>
            <w:r w:rsidR="00C94262" w:rsidRPr="00550C91">
              <w:t>p</w:t>
            </w:r>
            <w:r w:rsidRPr="00550C91">
              <w:t xml:space="preserve">roduction RFC ticket based on the provided input </w:t>
            </w:r>
            <w:r w:rsidR="003005E8">
              <w:t>for</w:t>
            </w:r>
            <w:r w:rsidR="003940E8" w:rsidRPr="00550C91">
              <w:t xml:space="preserve"> </w:t>
            </w:r>
            <w:r w:rsidRPr="00550C91">
              <w:rPr>
                <w:i/>
              </w:rPr>
              <w:t>rfcId</w:t>
            </w:r>
            <w:r w:rsidRPr="00550C91">
              <w:t xml:space="preserve">. </w:t>
            </w:r>
          </w:p>
          <w:p w14:paraId="0F1E90DB" w14:textId="56815279" w:rsidR="00D96F1C" w:rsidRPr="00550C91" w:rsidRDefault="009D3689" w:rsidP="00901EC4">
            <w:r w:rsidRPr="00550C91">
              <w:t xml:space="preserve">The </w:t>
            </w:r>
            <w:r w:rsidR="00D0740B" w:rsidRPr="00550C91">
              <w:t xml:space="preserve">DevOps </w:t>
            </w:r>
            <w:r w:rsidR="00FA2DD8" w:rsidRPr="00550C91">
              <w:t>p</w:t>
            </w:r>
            <w:r w:rsidRPr="00550C91">
              <w:t xml:space="preserve">roduction RFC must be manually created in SM, by using the </w:t>
            </w:r>
            <w:r w:rsidRPr="00550C91">
              <w:rPr>
                <w:i/>
              </w:rPr>
              <w:t>Normal_DevOps</w:t>
            </w:r>
            <w:r w:rsidRPr="00550C91">
              <w:t xml:space="preserve"> workflow. Th</w:t>
            </w:r>
            <w:r w:rsidR="000F14F0" w:rsidRPr="00550C91">
              <w:t xml:space="preserve">e change ticket must be in the </w:t>
            </w:r>
            <w:r w:rsidRPr="00550C91">
              <w:rPr>
                <w:i/>
              </w:rPr>
              <w:t>Deployment</w:t>
            </w:r>
            <w:r w:rsidRPr="00550C91">
              <w:t xml:space="preserve"> phase</w:t>
            </w:r>
            <w:r w:rsidR="00901EC4" w:rsidRPr="00550C91">
              <w:t xml:space="preserve"> and all mandatory fields need</w:t>
            </w:r>
            <w:r w:rsidR="000715CC">
              <w:t>s</w:t>
            </w:r>
            <w:r w:rsidR="00901EC4" w:rsidRPr="00550C91">
              <w:t xml:space="preserve"> to be populated</w:t>
            </w:r>
            <w:r w:rsidRPr="00550C91">
              <w:t>.</w:t>
            </w:r>
            <w:r w:rsidR="00D96F1C" w:rsidRPr="00550C91">
              <w:t xml:space="preserve"> </w:t>
            </w:r>
          </w:p>
        </w:tc>
      </w:tr>
      <w:tr w:rsidR="00F82DB3" w:rsidRPr="00550C91" w14:paraId="30C492AA" w14:textId="77777777" w:rsidTr="00D0361E">
        <w:trPr>
          <w:trHeight w:val="232"/>
        </w:trPr>
        <w:tc>
          <w:tcPr>
            <w:tcW w:w="1809" w:type="pct"/>
            <w:shd w:val="clear" w:color="auto" w:fill="auto"/>
          </w:tcPr>
          <w:p w14:paraId="1A3A5C3D" w14:textId="77777777" w:rsidR="00F82DB3" w:rsidRPr="00550C91" w:rsidRDefault="009D3689" w:rsidP="008039C7">
            <w:r w:rsidRPr="00550C91">
              <w:t>releaseRfcStaging</w:t>
            </w:r>
          </w:p>
        </w:tc>
        <w:tc>
          <w:tcPr>
            <w:tcW w:w="3191" w:type="pct"/>
            <w:shd w:val="clear" w:color="auto" w:fill="auto"/>
          </w:tcPr>
          <w:p w14:paraId="4BF157B7" w14:textId="011E5633" w:rsidR="00D0740B" w:rsidRPr="00550C91" w:rsidRDefault="00D0740B" w:rsidP="00D0740B">
            <w:r w:rsidRPr="00550C91">
              <w:t>This flow will update</w:t>
            </w:r>
            <w:r w:rsidR="0001738A" w:rsidRPr="00550C91">
              <w:t xml:space="preserve"> the DevOps r</w:t>
            </w:r>
            <w:r w:rsidRPr="00550C91">
              <w:t xml:space="preserve">elease RFC ticket phase based on the provided input </w:t>
            </w:r>
            <w:r w:rsidR="003005E8">
              <w:t>for</w:t>
            </w:r>
            <w:r w:rsidR="003940E8" w:rsidRPr="00550C91">
              <w:t xml:space="preserve"> </w:t>
            </w:r>
            <w:r w:rsidRPr="00550C91">
              <w:rPr>
                <w:i/>
              </w:rPr>
              <w:t>rfcId</w:t>
            </w:r>
            <w:r w:rsidRPr="00550C91">
              <w:t xml:space="preserve">. </w:t>
            </w:r>
          </w:p>
          <w:p w14:paraId="04BEF33B" w14:textId="77777777" w:rsidR="00D0740B" w:rsidRPr="00550C91" w:rsidRDefault="00466028" w:rsidP="00D0740B">
            <w:r w:rsidRPr="00550C91">
              <w:t>The DevOps r</w:t>
            </w:r>
            <w:r w:rsidR="00D0740B" w:rsidRPr="00550C91">
              <w:t>elease RFC must be manual</w:t>
            </w:r>
            <w:r w:rsidR="008A65D9" w:rsidRPr="00550C91">
              <w:t xml:space="preserve">ly created in SM, by using the </w:t>
            </w:r>
            <w:r w:rsidR="00D0740B" w:rsidRPr="00550C91">
              <w:rPr>
                <w:i/>
              </w:rPr>
              <w:t>DevOps</w:t>
            </w:r>
            <w:r w:rsidR="00D0740B" w:rsidRPr="00550C91">
              <w:t xml:space="preserve"> workflow. The change ticket must be in one of the following phases:</w:t>
            </w:r>
          </w:p>
          <w:p w14:paraId="2C85D98E" w14:textId="77777777" w:rsidR="00D0740B" w:rsidRPr="00550C91" w:rsidRDefault="00D0740B" w:rsidP="00D0740B">
            <w:r w:rsidRPr="00550C91">
              <w:rPr>
                <w:i/>
              </w:rPr>
              <w:t xml:space="preserve">Change Approval </w:t>
            </w:r>
            <w:r w:rsidRPr="00550C91">
              <w:t>– if this is the</w:t>
            </w:r>
            <w:r w:rsidR="006768CD" w:rsidRPr="00550C91">
              <w:t xml:space="preserve"> first promotion to s</w:t>
            </w:r>
            <w:r w:rsidRPr="00550C91">
              <w:t>taging from Jenkins.</w:t>
            </w:r>
          </w:p>
          <w:p w14:paraId="25F7DC21" w14:textId="77777777" w:rsidR="00F82DB3" w:rsidRPr="00550C91" w:rsidRDefault="00D0740B" w:rsidP="00D0740B">
            <w:r w:rsidRPr="00550C91">
              <w:rPr>
                <w:i/>
              </w:rPr>
              <w:t>Change Implementation - Promoted to ST</w:t>
            </w:r>
            <w:r w:rsidRPr="00550C91">
              <w:t xml:space="preserve"> – if this</w:t>
            </w:r>
            <w:r w:rsidR="006768CD" w:rsidRPr="00550C91">
              <w:t xml:space="preserve"> is not the first promotion to s</w:t>
            </w:r>
            <w:r w:rsidRPr="00550C91">
              <w:t>taging from Jenkins.</w:t>
            </w:r>
          </w:p>
        </w:tc>
      </w:tr>
      <w:tr w:rsidR="00F82DB3" w:rsidRPr="00550C91" w14:paraId="03C37625" w14:textId="77777777" w:rsidTr="00D0361E">
        <w:trPr>
          <w:trHeight w:val="232"/>
        </w:trPr>
        <w:tc>
          <w:tcPr>
            <w:tcW w:w="1809" w:type="pct"/>
            <w:shd w:val="clear" w:color="auto" w:fill="auto"/>
          </w:tcPr>
          <w:p w14:paraId="003B51D6" w14:textId="77777777" w:rsidR="00F82DB3" w:rsidRPr="00550C91" w:rsidRDefault="009D3689" w:rsidP="009D3689">
            <w:r w:rsidRPr="00550C91">
              <w:t>releaseRfcProduction</w:t>
            </w:r>
          </w:p>
        </w:tc>
        <w:tc>
          <w:tcPr>
            <w:tcW w:w="3191" w:type="pct"/>
            <w:shd w:val="clear" w:color="auto" w:fill="auto"/>
          </w:tcPr>
          <w:p w14:paraId="7EBF3C8E" w14:textId="724E8E7E" w:rsidR="00D0740B" w:rsidRPr="00550C91" w:rsidRDefault="00D0740B" w:rsidP="00D0740B">
            <w:r w:rsidRPr="00550C91">
              <w:t>Th</w:t>
            </w:r>
            <w:r w:rsidR="00466028" w:rsidRPr="00550C91">
              <w:t>is flow will update the DevOps r</w:t>
            </w:r>
            <w:r w:rsidRPr="00550C91">
              <w:t>elease RFC ticket phase based on the provided input</w:t>
            </w:r>
            <w:r w:rsidR="003940E8" w:rsidRPr="00550C91">
              <w:t xml:space="preserve"> </w:t>
            </w:r>
            <w:r w:rsidR="003005E8">
              <w:t>of</w:t>
            </w:r>
            <w:r w:rsidR="00466028" w:rsidRPr="00550C91">
              <w:t xml:space="preserve"> </w:t>
            </w:r>
            <w:r w:rsidRPr="00550C91">
              <w:rPr>
                <w:i/>
              </w:rPr>
              <w:t>rfcId</w:t>
            </w:r>
            <w:r w:rsidRPr="00550C91">
              <w:t xml:space="preserve">. </w:t>
            </w:r>
          </w:p>
          <w:p w14:paraId="09830E2C" w14:textId="77777777" w:rsidR="00F82DB3" w:rsidRPr="00550C91" w:rsidRDefault="005A3903" w:rsidP="005A3903">
            <w:r w:rsidRPr="00550C91">
              <w:t>The DevOps r</w:t>
            </w:r>
            <w:r w:rsidR="00D0740B" w:rsidRPr="00550C91">
              <w:t>elease RFC must be manual</w:t>
            </w:r>
            <w:r w:rsidRPr="00550C91">
              <w:t xml:space="preserve">ly created in SM, by using the </w:t>
            </w:r>
            <w:r w:rsidR="00D0740B" w:rsidRPr="00550C91">
              <w:rPr>
                <w:i/>
              </w:rPr>
              <w:t>DevOps</w:t>
            </w:r>
            <w:r w:rsidR="00D0740B" w:rsidRPr="00550C91">
              <w:t xml:space="preserve"> workflow. The change ticket must be in the </w:t>
            </w:r>
            <w:r w:rsidR="00D0740B" w:rsidRPr="00550C91">
              <w:rPr>
                <w:i/>
              </w:rPr>
              <w:t>Change Implementation - Promoted to ST</w:t>
            </w:r>
            <w:r w:rsidR="00D0740B" w:rsidRPr="00550C91">
              <w:t xml:space="preserve"> phase.</w:t>
            </w:r>
          </w:p>
        </w:tc>
      </w:tr>
    </w:tbl>
    <w:p w14:paraId="7C9819D7" w14:textId="77777777" w:rsidR="0067124A" w:rsidRPr="00550C91" w:rsidRDefault="00274628" w:rsidP="000715CC">
      <w:pPr>
        <w:pStyle w:val="h3Head3"/>
        <w:ind w:firstLine="360"/>
      </w:pPr>
      <w:bookmarkStart w:id="35" w:name="_Toc403409995"/>
      <w:r w:rsidRPr="00CD76C0">
        <w:t>U</w:t>
      </w:r>
      <w:r w:rsidR="0067124A" w:rsidRPr="00CD76C0">
        <w:t>CMDB Flows</w:t>
      </w:r>
      <w:bookmarkEnd w:id="35"/>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4"/>
        <w:gridCol w:w="5514"/>
      </w:tblGrid>
      <w:tr w:rsidR="004B427F" w:rsidRPr="00550C91" w14:paraId="6E386BD2" w14:textId="77777777" w:rsidTr="00D0361E">
        <w:trPr>
          <w:trHeight w:val="232"/>
        </w:trPr>
        <w:tc>
          <w:tcPr>
            <w:tcW w:w="1771" w:type="pct"/>
            <w:shd w:val="clear" w:color="auto" w:fill="auto"/>
          </w:tcPr>
          <w:p w14:paraId="72245A58" w14:textId="77777777" w:rsidR="004B427F" w:rsidRPr="00550C91" w:rsidRDefault="004B427F" w:rsidP="00E40137">
            <w:pPr>
              <w:pStyle w:val="thTableHeading"/>
            </w:pPr>
            <w:r w:rsidRPr="00550C91">
              <w:t>Added  Flows</w:t>
            </w:r>
          </w:p>
        </w:tc>
        <w:tc>
          <w:tcPr>
            <w:tcW w:w="3229" w:type="pct"/>
            <w:shd w:val="clear" w:color="auto" w:fill="auto"/>
          </w:tcPr>
          <w:p w14:paraId="77AACAF1" w14:textId="77777777" w:rsidR="004B427F" w:rsidRPr="00550C91" w:rsidRDefault="004B427F" w:rsidP="00E40137">
            <w:pPr>
              <w:pStyle w:val="thTableHeading"/>
            </w:pPr>
            <w:r w:rsidRPr="00550C91">
              <w:t>Description</w:t>
            </w:r>
          </w:p>
        </w:tc>
      </w:tr>
      <w:tr w:rsidR="009D3689" w:rsidRPr="00550C91" w14:paraId="56EE3434" w14:textId="77777777" w:rsidTr="00D0361E">
        <w:trPr>
          <w:trHeight w:val="232"/>
        </w:trPr>
        <w:tc>
          <w:tcPr>
            <w:tcW w:w="1771" w:type="pct"/>
            <w:shd w:val="clear" w:color="auto" w:fill="auto"/>
          </w:tcPr>
          <w:p w14:paraId="058D4344" w14:textId="77777777" w:rsidR="009D3689" w:rsidRPr="00550C91" w:rsidRDefault="009D3689" w:rsidP="00445729">
            <w:r w:rsidRPr="00550C91">
              <w:t>updateApplicationCI</w:t>
            </w:r>
          </w:p>
        </w:tc>
        <w:tc>
          <w:tcPr>
            <w:tcW w:w="3229" w:type="pct"/>
            <w:shd w:val="clear" w:color="auto" w:fill="auto"/>
          </w:tcPr>
          <w:p w14:paraId="175A3171" w14:textId="77777777" w:rsidR="00445729" w:rsidRPr="00550C91" w:rsidRDefault="00445729" w:rsidP="00445729">
            <w:r w:rsidRPr="00550C91">
              <w:t>This flow will update the DevOps application CI attributes</w:t>
            </w:r>
            <w:r w:rsidR="00D743E4" w:rsidRPr="00550C91">
              <w:t xml:space="preserve"> (</w:t>
            </w:r>
            <w:r w:rsidR="00D743E4" w:rsidRPr="00550C91">
              <w:rPr>
                <w:i/>
              </w:rPr>
              <w:t>devops_version, devops_status</w:t>
            </w:r>
            <w:r w:rsidR="00D743E4" w:rsidRPr="00550C91">
              <w:t>)</w:t>
            </w:r>
            <w:r w:rsidRPr="00550C91">
              <w:t xml:space="preserve">, based on the provided inputs </w:t>
            </w:r>
            <w:r w:rsidR="00D743E4" w:rsidRPr="00550C91">
              <w:t xml:space="preserve">for </w:t>
            </w:r>
            <w:r w:rsidRPr="00550C91">
              <w:rPr>
                <w:i/>
              </w:rPr>
              <w:t>applicationCiName, applicationCiStatus</w:t>
            </w:r>
            <w:r w:rsidR="00BC3095" w:rsidRPr="00550C91">
              <w:rPr>
                <w:i/>
              </w:rPr>
              <w:t xml:space="preserve">, </w:t>
            </w:r>
            <w:r w:rsidRPr="00550C91">
              <w:rPr>
                <w:i/>
              </w:rPr>
              <w:t>majorVersion</w:t>
            </w:r>
            <w:r w:rsidR="00BC3095" w:rsidRPr="00550C91">
              <w:t xml:space="preserve"> and </w:t>
            </w:r>
            <w:r w:rsidRPr="00550C91">
              <w:rPr>
                <w:i/>
              </w:rPr>
              <w:t>buildNumber</w:t>
            </w:r>
            <w:r w:rsidRPr="00550C91">
              <w:t xml:space="preserve">. </w:t>
            </w:r>
          </w:p>
          <w:p w14:paraId="7A277631" w14:textId="77777777" w:rsidR="009D3689" w:rsidRPr="00550C91" w:rsidRDefault="00445729" w:rsidP="00445729">
            <w:r w:rsidRPr="00550C91">
              <w:t>The DevOps application CI must be manual</w:t>
            </w:r>
            <w:r w:rsidR="00417E79" w:rsidRPr="00550C91">
              <w:t xml:space="preserve">ly created in UCMDB, using the </w:t>
            </w:r>
            <w:r w:rsidRPr="00550C91">
              <w:rPr>
                <w:i/>
              </w:rPr>
              <w:t>BusinessApplication</w:t>
            </w:r>
            <w:r w:rsidRPr="00550C91">
              <w:t xml:space="preserve"> CI type. </w:t>
            </w:r>
          </w:p>
        </w:tc>
      </w:tr>
      <w:tr w:rsidR="009D3689" w:rsidRPr="00550C91" w14:paraId="2D60EBF0" w14:textId="77777777" w:rsidTr="00D0361E">
        <w:trPr>
          <w:trHeight w:val="232"/>
        </w:trPr>
        <w:tc>
          <w:tcPr>
            <w:tcW w:w="1771" w:type="pct"/>
            <w:shd w:val="clear" w:color="auto" w:fill="auto"/>
          </w:tcPr>
          <w:p w14:paraId="0B559938" w14:textId="77777777" w:rsidR="009D3689" w:rsidRPr="00550C91" w:rsidRDefault="009D3689" w:rsidP="00445729">
            <w:r w:rsidRPr="00550C91">
              <w:t>updateApplicationCILastGood</w:t>
            </w:r>
          </w:p>
        </w:tc>
        <w:tc>
          <w:tcPr>
            <w:tcW w:w="3229" w:type="pct"/>
            <w:shd w:val="clear" w:color="auto" w:fill="auto"/>
          </w:tcPr>
          <w:p w14:paraId="6DE3A327" w14:textId="77777777" w:rsidR="00445729" w:rsidRPr="00550C91" w:rsidRDefault="00445729" w:rsidP="00445729">
            <w:r w:rsidRPr="00550C91">
              <w:t xml:space="preserve">This flow will update the DevOps application CI attribute </w:t>
            </w:r>
            <w:r w:rsidR="00D743E4" w:rsidRPr="00550C91">
              <w:t>(</w:t>
            </w:r>
            <w:r w:rsidRPr="00550C91">
              <w:rPr>
                <w:i/>
              </w:rPr>
              <w:t>devops_lastgood</w:t>
            </w:r>
            <w:r w:rsidR="00D743E4" w:rsidRPr="00550C91">
              <w:t>)</w:t>
            </w:r>
            <w:r w:rsidRPr="00550C91">
              <w:t xml:space="preserve">, based on the provided inputs </w:t>
            </w:r>
            <w:r w:rsidR="00D743E4" w:rsidRPr="00550C91">
              <w:t xml:space="preserve">for </w:t>
            </w:r>
            <w:r w:rsidRPr="00550C91">
              <w:rPr>
                <w:i/>
              </w:rPr>
              <w:t>applicationCiName</w:t>
            </w:r>
            <w:r w:rsidR="00941164" w:rsidRPr="00550C91">
              <w:rPr>
                <w:i/>
              </w:rPr>
              <w:t xml:space="preserve">, </w:t>
            </w:r>
            <w:r w:rsidRPr="00550C91">
              <w:rPr>
                <w:i/>
              </w:rPr>
              <w:t>majorVersion</w:t>
            </w:r>
            <w:r w:rsidR="00941164" w:rsidRPr="00550C91">
              <w:t xml:space="preserve"> and </w:t>
            </w:r>
            <w:r w:rsidRPr="00550C91">
              <w:rPr>
                <w:i/>
              </w:rPr>
              <w:t>buildNumber</w:t>
            </w:r>
            <w:r w:rsidRPr="00550C91">
              <w:t xml:space="preserve">. </w:t>
            </w:r>
          </w:p>
          <w:p w14:paraId="50F6F6A5" w14:textId="77777777" w:rsidR="009D3689" w:rsidRPr="00550C91" w:rsidRDefault="00445729" w:rsidP="00A02F58">
            <w:r w:rsidRPr="00550C91">
              <w:lastRenderedPageBreak/>
              <w:t>The DevOps application CI must be manual</w:t>
            </w:r>
            <w:r w:rsidR="00A02F58" w:rsidRPr="00550C91">
              <w:t xml:space="preserve">ly created in UCMDB, using the </w:t>
            </w:r>
            <w:r w:rsidRPr="00550C91">
              <w:rPr>
                <w:i/>
              </w:rPr>
              <w:t>BusinessApplication</w:t>
            </w:r>
            <w:r w:rsidRPr="00550C91">
              <w:t xml:space="preserve"> CI type.</w:t>
            </w:r>
          </w:p>
        </w:tc>
      </w:tr>
    </w:tbl>
    <w:p w14:paraId="7A48216A" w14:textId="77777777" w:rsidR="009D3689" w:rsidRPr="00550C91" w:rsidRDefault="009D3689"/>
    <w:p w14:paraId="3C36C76F" w14:textId="77777777" w:rsidR="00BC1E06" w:rsidRPr="00550C91" w:rsidRDefault="00BC1E06" w:rsidP="000715CC">
      <w:pPr>
        <w:pStyle w:val="h3Head3"/>
        <w:ind w:firstLine="360"/>
      </w:pPr>
      <w:bookmarkStart w:id="36" w:name="_Toc403409996"/>
      <w:r w:rsidRPr="00CD76C0">
        <w:t>OO System Accounts</w:t>
      </w:r>
      <w:bookmarkEnd w:id="36"/>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4"/>
        <w:gridCol w:w="5514"/>
      </w:tblGrid>
      <w:tr w:rsidR="00BC1E06" w:rsidRPr="00550C91" w14:paraId="0EB8B25A" w14:textId="77777777" w:rsidTr="00D0361E">
        <w:trPr>
          <w:trHeight w:val="232"/>
        </w:trPr>
        <w:tc>
          <w:tcPr>
            <w:tcW w:w="1771" w:type="pct"/>
            <w:shd w:val="clear" w:color="auto" w:fill="auto"/>
          </w:tcPr>
          <w:p w14:paraId="1C8DC4C5" w14:textId="77777777" w:rsidR="00BC1E06" w:rsidRPr="00550C91" w:rsidRDefault="00BC1E06" w:rsidP="00446A19">
            <w:pPr>
              <w:pStyle w:val="thTableHeading"/>
            </w:pPr>
            <w:r w:rsidRPr="00550C91">
              <w:t>Added  Flows</w:t>
            </w:r>
          </w:p>
        </w:tc>
        <w:tc>
          <w:tcPr>
            <w:tcW w:w="3229" w:type="pct"/>
            <w:shd w:val="clear" w:color="auto" w:fill="auto"/>
          </w:tcPr>
          <w:p w14:paraId="05C26C12" w14:textId="77777777" w:rsidR="00BC1E06" w:rsidRPr="00550C91" w:rsidRDefault="00BC1E06" w:rsidP="00446A19">
            <w:pPr>
              <w:pStyle w:val="thTableHeading"/>
            </w:pPr>
            <w:r w:rsidRPr="00550C91">
              <w:t>Description</w:t>
            </w:r>
          </w:p>
        </w:tc>
      </w:tr>
      <w:tr w:rsidR="000E26DC" w:rsidRPr="00550C91" w14:paraId="66A3D1E1" w14:textId="77777777" w:rsidTr="00D0361E">
        <w:trPr>
          <w:trHeight w:val="232"/>
        </w:trPr>
        <w:tc>
          <w:tcPr>
            <w:tcW w:w="1771" w:type="pct"/>
            <w:shd w:val="clear" w:color="auto" w:fill="auto"/>
          </w:tcPr>
          <w:p w14:paraId="5E9EE8EE" w14:textId="77777777" w:rsidR="000E26DC" w:rsidRPr="00550C91" w:rsidRDefault="000E26DC" w:rsidP="000E26DC">
            <w:r w:rsidRPr="00550C91">
              <w:t>CSA_REST_CREDENTIALS</w:t>
            </w:r>
          </w:p>
        </w:tc>
        <w:tc>
          <w:tcPr>
            <w:tcW w:w="3229" w:type="pct"/>
            <w:shd w:val="clear" w:color="auto" w:fill="auto"/>
          </w:tcPr>
          <w:p w14:paraId="4601A63D" w14:textId="77777777" w:rsidR="000715CC" w:rsidRDefault="000E26DC" w:rsidP="000E26DC">
            <w:r w:rsidRPr="00550C91">
              <w:t>The HP CSA REST credentials. This account is used to communicate to the CSA using the REST APIs</w:t>
            </w:r>
          </w:p>
          <w:p w14:paraId="115AE22F" w14:textId="3D557C28" w:rsidR="000E26DC" w:rsidRPr="00550C91" w:rsidRDefault="000E26DC" w:rsidP="000E26DC">
            <w:r w:rsidRPr="00550C91">
              <w:t>A sample value for this</w:t>
            </w:r>
            <w:r w:rsidR="000715CC">
              <w:t xml:space="preserve"> system account is:</w:t>
            </w:r>
            <w:r w:rsidR="000715CC">
              <w:br/>
              <w:t xml:space="preserve">Username : </w:t>
            </w:r>
            <w:r w:rsidR="000715CC" w:rsidRPr="002361E7">
              <w:rPr>
                <w:i/>
              </w:rPr>
              <w:t>admin</w:t>
            </w:r>
            <w:r w:rsidR="000715CC">
              <w:br/>
              <w:t xml:space="preserve">Password : </w:t>
            </w:r>
            <w:r w:rsidR="000715CC" w:rsidRPr="002361E7">
              <w:rPr>
                <w:i/>
              </w:rPr>
              <w:t>c</w:t>
            </w:r>
            <w:r w:rsidRPr="002361E7">
              <w:rPr>
                <w:i/>
              </w:rPr>
              <w:t>loud</w:t>
            </w:r>
          </w:p>
        </w:tc>
      </w:tr>
      <w:tr w:rsidR="000E26DC" w:rsidRPr="00550C91" w14:paraId="4B3DBC4F" w14:textId="77777777" w:rsidTr="00D0361E">
        <w:trPr>
          <w:trHeight w:val="232"/>
        </w:trPr>
        <w:tc>
          <w:tcPr>
            <w:tcW w:w="1771" w:type="pct"/>
            <w:shd w:val="clear" w:color="auto" w:fill="auto"/>
          </w:tcPr>
          <w:p w14:paraId="35B79668" w14:textId="77777777" w:rsidR="000E26DC" w:rsidRPr="00550C91" w:rsidRDefault="000E26DC" w:rsidP="000E26DC">
            <w:r w:rsidRPr="00550C91">
              <w:t>DevOpsSmAccount</w:t>
            </w:r>
          </w:p>
        </w:tc>
        <w:tc>
          <w:tcPr>
            <w:tcW w:w="3229" w:type="pct"/>
            <w:shd w:val="clear" w:color="auto" w:fill="auto"/>
          </w:tcPr>
          <w:p w14:paraId="0FDD7BD2" w14:textId="77777777" w:rsidR="000715CC" w:rsidRDefault="000E26DC" w:rsidP="000715CC">
            <w:r w:rsidRPr="00550C91">
              <w:t>HP Service Manager credentials. This account will be used to update the DevOps change tickets based on build requests from Jenkins.</w:t>
            </w:r>
          </w:p>
          <w:p w14:paraId="5F11DC4F" w14:textId="3EE3D8D1" w:rsidR="000715CC" w:rsidRPr="00550C91" w:rsidRDefault="000715CC" w:rsidP="000715CC">
            <w:r w:rsidRPr="00550C91">
              <w:t>A sample value for this</w:t>
            </w:r>
            <w:r>
              <w:t xml:space="preserve"> system account is:</w:t>
            </w:r>
            <w:r>
              <w:br/>
              <w:t xml:space="preserve">Username : </w:t>
            </w:r>
            <w:r w:rsidRPr="002361E7">
              <w:rPr>
                <w:i/>
              </w:rPr>
              <w:t>falcon</w:t>
            </w:r>
            <w:r>
              <w:br/>
              <w:t xml:space="preserve">Password : </w:t>
            </w:r>
          </w:p>
        </w:tc>
      </w:tr>
      <w:tr w:rsidR="000E26DC" w:rsidRPr="00550C91" w14:paraId="64CFF044" w14:textId="77777777" w:rsidTr="00D0361E">
        <w:trPr>
          <w:trHeight w:val="232"/>
        </w:trPr>
        <w:tc>
          <w:tcPr>
            <w:tcW w:w="1771" w:type="pct"/>
            <w:shd w:val="clear" w:color="auto" w:fill="auto"/>
          </w:tcPr>
          <w:p w14:paraId="1A6DF4F9" w14:textId="77777777" w:rsidR="000E26DC" w:rsidRPr="00550C91" w:rsidRDefault="000E26DC" w:rsidP="000E26DC">
            <w:r w:rsidRPr="00550C91">
              <w:t>DevOpsUcmdbAccount</w:t>
            </w:r>
          </w:p>
        </w:tc>
        <w:tc>
          <w:tcPr>
            <w:tcW w:w="3229" w:type="pct"/>
            <w:shd w:val="clear" w:color="auto" w:fill="auto"/>
          </w:tcPr>
          <w:p w14:paraId="3340C028" w14:textId="77777777" w:rsidR="000E26DC" w:rsidRDefault="000E26DC" w:rsidP="000E26DC">
            <w:r w:rsidRPr="00550C91">
              <w:t>HP Universal CMDB credentials. This account will be used to update the DevOps CIs in UCMDB, based on build requests from Jenkins.</w:t>
            </w:r>
          </w:p>
          <w:p w14:paraId="075BB8DF" w14:textId="370AB0B4" w:rsidR="000715CC" w:rsidRPr="00550C91" w:rsidRDefault="000715CC" w:rsidP="000715CC">
            <w:r w:rsidRPr="00550C91">
              <w:t>A sample value for this</w:t>
            </w:r>
            <w:r>
              <w:t xml:space="preserve"> system account is:</w:t>
            </w:r>
            <w:r>
              <w:br/>
              <w:t xml:space="preserve">Username : </w:t>
            </w:r>
            <w:r w:rsidRPr="002361E7">
              <w:rPr>
                <w:i/>
              </w:rPr>
              <w:t>admin</w:t>
            </w:r>
            <w:r>
              <w:br/>
              <w:t xml:space="preserve">Password : </w:t>
            </w:r>
            <w:r w:rsidRPr="002361E7">
              <w:rPr>
                <w:i/>
              </w:rPr>
              <w:t>admin</w:t>
            </w:r>
          </w:p>
        </w:tc>
      </w:tr>
      <w:tr w:rsidR="000E26DC" w:rsidRPr="00550C91" w14:paraId="3A17B336" w14:textId="77777777" w:rsidTr="00D0361E">
        <w:trPr>
          <w:trHeight w:val="232"/>
        </w:trPr>
        <w:tc>
          <w:tcPr>
            <w:tcW w:w="1771" w:type="pct"/>
            <w:shd w:val="clear" w:color="auto" w:fill="auto"/>
          </w:tcPr>
          <w:p w14:paraId="184155D2" w14:textId="77777777" w:rsidR="000E26DC" w:rsidRPr="00550C91" w:rsidRDefault="000E26DC" w:rsidP="000E26DC">
            <w:r w:rsidRPr="00550C91">
              <w:t>DevOpsSiteScopeAccount</w:t>
            </w:r>
          </w:p>
        </w:tc>
        <w:tc>
          <w:tcPr>
            <w:tcW w:w="3229" w:type="pct"/>
            <w:shd w:val="clear" w:color="auto" w:fill="auto"/>
          </w:tcPr>
          <w:p w14:paraId="3029ABDA" w14:textId="77777777" w:rsidR="000E26DC" w:rsidRDefault="000E26DC" w:rsidP="000E26DC">
            <w:r w:rsidRPr="00550C91">
              <w:t>HP SiteScope credentials. This account will be used to configure the DevOps monitoring in SiteScope, based on build requests from Jenkins.</w:t>
            </w:r>
          </w:p>
          <w:p w14:paraId="1D860919" w14:textId="1023647E" w:rsidR="000715CC" w:rsidRPr="00550C91" w:rsidRDefault="000715CC" w:rsidP="000715CC">
            <w:r w:rsidRPr="00550C91">
              <w:t>A sample value for this</w:t>
            </w:r>
            <w:r>
              <w:t xml:space="preserve"> system account is:</w:t>
            </w:r>
            <w:r>
              <w:br/>
              <w:t xml:space="preserve">Username : </w:t>
            </w:r>
            <w:r w:rsidRPr="002361E7">
              <w:rPr>
                <w:i/>
              </w:rPr>
              <w:t>admin</w:t>
            </w:r>
            <w:r>
              <w:br/>
              <w:t xml:space="preserve">Password : </w:t>
            </w:r>
            <w:r w:rsidRPr="002361E7">
              <w:rPr>
                <w:i/>
              </w:rPr>
              <w:t>admin</w:t>
            </w:r>
          </w:p>
        </w:tc>
      </w:tr>
    </w:tbl>
    <w:p w14:paraId="3A43021F" w14:textId="77777777" w:rsidR="009D3689" w:rsidRPr="00550C91" w:rsidRDefault="009D3689"/>
    <w:p w14:paraId="37B5417E" w14:textId="77777777" w:rsidR="00BC1E06" w:rsidRPr="00550C91" w:rsidRDefault="00BC1E06" w:rsidP="000715CC">
      <w:pPr>
        <w:pStyle w:val="h3Head3"/>
        <w:ind w:firstLine="360"/>
      </w:pPr>
      <w:bookmarkStart w:id="37" w:name="_Toc403409997"/>
      <w:r w:rsidRPr="00CD76C0">
        <w:t>OO System Properties</w:t>
      </w:r>
      <w:bookmarkEnd w:id="37"/>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4"/>
        <w:gridCol w:w="5514"/>
      </w:tblGrid>
      <w:tr w:rsidR="00BC1E06" w:rsidRPr="00550C91" w14:paraId="3B24BFD2" w14:textId="77777777" w:rsidTr="00D0361E">
        <w:trPr>
          <w:trHeight w:val="232"/>
        </w:trPr>
        <w:tc>
          <w:tcPr>
            <w:tcW w:w="1771" w:type="pct"/>
            <w:shd w:val="clear" w:color="auto" w:fill="auto"/>
          </w:tcPr>
          <w:p w14:paraId="3F9E5DA2" w14:textId="77777777" w:rsidR="00BC1E06" w:rsidRPr="00550C91" w:rsidRDefault="00BC1E06" w:rsidP="00446A19">
            <w:pPr>
              <w:pStyle w:val="thTableHeading"/>
            </w:pPr>
            <w:r w:rsidRPr="00550C91">
              <w:t>Added  Flows</w:t>
            </w:r>
          </w:p>
        </w:tc>
        <w:tc>
          <w:tcPr>
            <w:tcW w:w="3229" w:type="pct"/>
            <w:shd w:val="clear" w:color="auto" w:fill="auto"/>
          </w:tcPr>
          <w:p w14:paraId="397AE80B" w14:textId="77777777" w:rsidR="00BC1E06" w:rsidRPr="00550C91" w:rsidRDefault="00BC1E06" w:rsidP="00446A19">
            <w:pPr>
              <w:pStyle w:val="thTableHeading"/>
            </w:pPr>
            <w:r w:rsidRPr="00550C91">
              <w:t>Description</w:t>
            </w:r>
          </w:p>
        </w:tc>
      </w:tr>
      <w:tr w:rsidR="00B024AD" w:rsidRPr="00550C91" w14:paraId="1680CD16" w14:textId="77777777" w:rsidTr="00D0361E">
        <w:trPr>
          <w:trHeight w:val="232"/>
        </w:trPr>
        <w:tc>
          <w:tcPr>
            <w:tcW w:w="1771" w:type="pct"/>
            <w:shd w:val="clear" w:color="auto" w:fill="auto"/>
          </w:tcPr>
          <w:p w14:paraId="0BDF9C41" w14:textId="77777777" w:rsidR="00B024AD" w:rsidRPr="00550C91" w:rsidRDefault="00B024AD" w:rsidP="00B024AD">
            <w:r w:rsidRPr="00550C91">
              <w:t>CSA_CONSUMPTIONAPI_URI</w:t>
            </w:r>
          </w:p>
        </w:tc>
        <w:tc>
          <w:tcPr>
            <w:tcW w:w="3229" w:type="pct"/>
            <w:shd w:val="clear" w:color="auto" w:fill="auto"/>
          </w:tcPr>
          <w:p w14:paraId="6F4CF457" w14:textId="77777777" w:rsidR="003005E8" w:rsidRDefault="00B024AD" w:rsidP="00B024AD">
            <w:r w:rsidRPr="00550C91">
              <w:t>The URI for the recently introduced CSA 4.X REST APIs.</w:t>
            </w:r>
            <w:r w:rsidRPr="00550C91">
              <w:br/>
            </w:r>
          </w:p>
          <w:p w14:paraId="1C7A2F99" w14:textId="76469C7F" w:rsidR="00B024AD" w:rsidRPr="00550C91" w:rsidRDefault="00B024AD" w:rsidP="00B024AD">
            <w:r w:rsidRPr="00550C91">
              <w:t xml:space="preserve">Sample Value: </w:t>
            </w:r>
            <w:r w:rsidRPr="002361E7">
              <w:rPr>
                <w:i/>
              </w:rPr>
              <w:t>https://&lt;CSA_SERVER_IP&gt;:8444/csa/api</w:t>
            </w:r>
          </w:p>
        </w:tc>
      </w:tr>
      <w:tr w:rsidR="00B024AD" w:rsidRPr="00550C91" w14:paraId="3D4A1B9E" w14:textId="77777777" w:rsidTr="00D0361E">
        <w:trPr>
          <w:trHeight w:val="232"/>
        </w:trPr>
        <w:tc>
          <w:tcPr>
            <w:tcW w:w="1771" w:type="pct"/>
            <w:shd w:val="clear" w:color="auto" w:fill="auto"/>
          </w:tcPr>
          <w:p w14:paraId="664889ED" w14:textId="77777777" w:rsidR="00B024AD" w:rsidRPr="00550C91" w:rsidRDefault="00B024AD" w:rsidP="00B024AD">
            <w:r w:rsidRPr="00550C91">
              <w:lastRenderedPageBreak/>
              <w:t>CSA_OO_USER</w:t>
            </w:r>
          </w:p>
        </w:tc>
        <w:tc>
          <w:tcPr>
            <w:tcW w:w="3229" w:type="pct"/>
            <w:shd w:val="clear" w:color="auto" w:fill="auto"/>
          </w:tcPr>
          <w:p w14:paraId="0DEEADC0" w14:textId="77777777" w:rsidR="003005E8" w:rsidRDefault="00B024AD" w:rsidP="000715CC">
            <w:r w:rsidRPr="00550C91">
              <w:t>The OO User defined in CSA to get the user identifier id , which is required to communicate to CSA using REST API</w:t>
            </w:r>
            <w:r w:rsidRPr="00550C91">
              <w:br/>
            </w:r>
          </w:p>
          <w:p w14:paraId="07E02723" w14:textId="188C4ABC" w:rsidR="00B024AD" w:rsidRPr="00550C91" w:rsidRDefault="00B024AD" w:rsidP="000715CC">
            <w:r w:rsidRPr="00550C91">
              <w:t xml:space="preserve">Sample Value: </w:t>
            </w:r>
            <w:r w:rsidR="000715CC" w:rsidRPr="002361E7">
              <w:rPr>
                <w:i/>
              </w:rPr>
              <w:t>admin</w:t>
            </w:r>
          </w:p>
        </w:tc>
      </w:tr>
      <w:tr w:rsidR="00B024AD" w:rsidRPr="00550C91" w14:paraId="058E814E" w14:textId="77777777" w:rsidTr="00D0361E">
        <w:trPr>
          <w:trHeight w:val="232"/>
        </w:trPr>
        <w:tc>
          <w:tcPr>
            <w:tcW w:w="1771" w:type="pct"/>
            <w:shd w:val="clear" w:color="auto" w:fill="auto"/>
          </w:tcPr>
          <w:p w14:paraId="5F125530" w14:textId="77777777" w:rsidR="00B024AD" w:rsidRPr="00550C91" w:rsidRDefault="00B024AD" w:rsidP="00B024AD">
            <w:r w:rsidRPr="00550C91">
              <w:t>CSA_REST_URI</w:t>
            </w:r>
          </w:p>
        </w:tc>
        <w:tc>
          <w:tcPr>
            <w:tcW w:w="3229" w:type="pct"/>
            <w:shd w:val="clear" w:color="auto" w:fill="auto"/>
          </w:tcPr>
          <w:p w14:paraId="591BD9AC" w14:textId="77777777" w:rsidR="003005E8" w:rsidRDefault="00B024AD" w:rsidP="00B024AD">
            <w:r w:rsidRPr="00550C91">
              <w:t>The REST URI for CSA.</w:t>
            </w:r>
            <w:r w:rsidRPr="00550C91">
              <w:br/>
            </w:r>
          </w:p>
          <w:p w14:paraId="5D5AF5A4" w14:textId="1C7A9159" w:rsidR="00B024AD" w:rsidRPr="00550C91" w:rsidRDefault="00B024AD" w:rsidP="00B024AD">
            <w:r w:rsidRPr="00550C91">
              <w:t xml:space="preserve">Sample Value : </w:t>
            </w:r>
            <w:r w:rsidRPr="002361E7">
              <w:rPr>
                <w:i/>
              </w:rPr>
              <w:t>https://&lt;CSA_SERVER_IP&gt;:8444/csa/rest</w:t>
            </w:r>
          </w:p>
        </w:tc>
      </w:tr>
      <w:tr w:rsidR="00BC1E06" w:rsidRPr="00550C91" w14:paraId="7D88EEC9" w14:textId="77777777" w:rsidTr="00D0361E">
        <w:trPr>
          <w:trHeight w:val="232"/>
        </w:trPr>
        <w:tc>
          <w:tcPr>
            <w:tcW w:w="1771" w:type="pct"/>
            <w:shd w:val="clear" w:color="auto" w:fill="auto"/>
          </w:tcPr>
          <w:p w14:paraId="47032FF4" w14:textId="77777777" w:rsidR="00BC1E06" w:rsidRPr="00550C91" w:rsidRDefault="00BC1E06" w:rsidP="00BC1E06">
            <w:r w:rsidRPr="00550C91">
              <w:t>DevOpsSmHost</w:t>
            </w:r>
          </w:p>
        </w:tc>
        <w:tc>
          <w:tcPr>
            <w:tcW w:w="3229" w:type="pct"/>
            <w:shd w:val="clear" w:color="auto" w:fill="auto"/>
          </w:tcPr>
          <w:p w14:paraId="0CA162F3" w14:textId="79208A0D" w:rsidR="00BC1E06" w:rsidRDefault="000435E8" w:rsidP="000435E8">
            <w:r w:rsidRPr="00550C91">
              <w:t xml:space="preserve">HP </w:t>
            </w:r>
            <w:r w:rsidR="00BC1E06" w:rsidRPr="00550C91">
              <w:t>S</w:t>
            </w:r>
            <w:r w:rsidRPr="00550C91">
              <w:t xml:space="preserve">ervice </w:t>
            </w:r>
            <w:r w:rsidR="00BC1E06" w:rsidRPr="00550C91">
              <w:t>M</w:t>
            </w:r>
            <w:r w:rsidRPr="00550C91">
              <w:t>anager</w:t>
            </w:r>
            <w:r w:rsidR="00BC1E06" w:rsidRPr="00550C91">
              <w:t xml:space="preserve"> </w:t>
            </w:r>
            <w:r w:rsidR="003005E8">
              <w:t>hostname</w:t>
            </w:r>
          </w:p>
          <w:p w14:paraId="2526D275" w14:textId="77777777" w:rsidR="003005E8" w:rsidRDefault="003005E8" w:rsidP="000715CC"/>
          <w:p w14:paraId="60537A55" w14:textId="1E4E1981" w:rsidR="000715CC" w:rsidRPr="00550C91" w:rsidRDefault="000715CC" w:rsidP="000715CC">
            <w:r w:rsidRPr="00550C91">
              <w:t xml:space="preserve">Sample Value : </w:t>
            </w:r>
            <w:r w:rsidRPr="002361E7">
              <w:rPr>
                <w:i/>
              </w:rPr>
              <w:t>&lt;SM_SERVER_IP</w:t>
            </w:r>
            <w:r>
              <w:t>&gt;</w:t>
            </w:r>
          </w:p>
        </w:tc>
      </w:tr>
      <w:tr w:rsidR="00BC1E06" w:rsidRPr="00550C91" w14:paraId="3A79C77D" w14:textId="77777777" w:rsidTr="00D0361E">
        <w:trPr>
          <w:trHeight w:val="232"/>
        </w:trPr>
        <w:tc>
          <w:tcPr>
            <w:tcW w:w="1771" w:type="pct"/>
            <w:shd w:val="clear" w:color="auto" w:fill="auto"/>
          </w:tcPr>
          <w:p w14:paraId="093D820B" w14:textId="77777777" w:rsidR="00BC1E06" w:rsidRPr="00550C91" w:rsidRDefault="00BC1E06" w:rsidP="00BC1E06">
            <w:r w:rsidRPr="00550C91">
              <w:t>DevOpsUcmdbHost</w:t>
            </w:r>
          </w:p>
        </w:tc>
        <w:tc>
          <w:tcPr>
            <w:tcW w:w="3229" w:type="pct"/>
            <w:shd w:val="clear" w:color="auto" w:fill="auto"/>
          </w:tcPr>
          <w:p w14:paraId="55FDE295" w14:textId="77777777" w:rsidR="00BC1E06" w:rsidRDefault="000435E8" w:rsidP="00BC1E06">
            <w:r w:rsidRPr="00550C91">
              <w:t xml:space="preserve">HP </w:t>
            </w:r>
            <w:r w:rsidR="00BC1E06" w:rsidRPr="00550C91">
              <w:t>U</w:t>
            </w:r>
            <w:r w:rsidRPr="00550C91">
              <w:t xml:space="preserve">niversal </w:t>
            </w:r>
            <w:r w:rsidR="00BC1E06" w:rsidRPr="00550C91">
              <w:t>CMDB host</w:t>
            </w:r>
            <w:r w:rsidRPr="00550C91">
              <w:t>name</w:t>
            </w:r>
          </w:p>
          <w:p w14:paraId="17B29E90" w14:textId="4B16D07F" w:rsidR="000715CC" w:rsidRPr="00550C91" w:rsidRDefault="000715CC" w:rsidP="000715CC">
            <w:r w:rsidRPr="00550C91">
              <w:t xml:space="preserve">Sample Value : </w:t>
            </w:r>
            <w:r w:rsidRPr="002361E7">
              <w:rPr>
                <w:i/>
              </w:rPr>
              <w:t>&lt;UCMDB_SERVER_IP&gt;</w:t>
            </w:r>
          </w:p>
        </w:tc>
      </w:tr>
    </w:tbl>
    <w:p w14:paraId="0C0A2656" w14:textId="77777777" w:rsidR="002361E7" w:rsidRDefault="002361E7" w:rsidP="000C0874">
      <w:pPr>
        <w:pStyle w:val="Head1Anywhere"/>
      </w:pPr>
      <w:bookmarkStart w:id="38" w:name="_Toc395036706"/>
      <w:bookmarkStart w:id="39" w:name="_Toc403409998"/>
    </w:p>
    <w:p w14:paraId="0B649C87" w14:textId="77777777" w:rsidR="002361E7" w:rsidRDefault="002361E7">
      <w:pPr>
        <w:spacing w:before="0" w:after="0"/>
        <w:rPr>
          <w:sz w:val="36"/>
          <w:szCs w:val="36"/>
        </w:rPr>
      </w:pPr>
      <w:r>
        <w:br w:type="page"/>
      </w:r>
    </w:p>
    <w:p w14:paraId="6CE6E3B2" w14:textId="7C6D6264" w:rsidR="000C0874" w:rsidRPr="00550C91" w:rsidRDefault="000C0874" w:rsidP="000C0874">
      <w:pPr>
        <w:pStyle w:val="Head1Anywhere"/>
      </w:pPr>
      <w:r w:rsidRPr="00CD76C0">
        <w:lastRenderedPageBreak/>
        <w:t>Setup</w:t>
      </w:r>
      <w:r w:rsidR="00031E29" w:rsidRPr="00CD76C0">
        <w:t xml:space="preserve"> HP Cloud Service Automation 4.</w:t>
      </w:r>
      <w:r w:rsidRPr="00CD76C0">
        <w:t>1</w:t>
      </w:r>
      <w:bookmarkEnd w:id="38"/>
      <w:bookmarkEnd w:id="39"/>
    </w:p>
    <w:p w14:paraId="3638317A" w14:textId="196F3C03" w:rsidR="000C0874" w:rsidRPr="00550C91" w:rsidRDefault="000C0874" w:rsidP="000C0874">
      <w:pPr>
        <w:pStyle w:val="h2Head2"/>
      </w:pPr>
      <w:bookmarkStart w:id="40" w:name="_Toc395036708"/>
      <w:bookmarkStart w:id="41" w:name="_Toc403409999"/>
      <w:r w:rsidRPr="00CD76C0">
        <w:t xml:space="preserve">Import </w:t>
      </w:r>
      <w:r w:rsidR="00507BC1" w:rsidRPr="00CD76C0">
        <w:t xml:space="preserve">HP CSA 4.1 </w:t>
      </w:r>
      <w:r w:rsidRPr="00CD76C0">
        <w:t xml:space="preserve">Service </w:t>
      </w:r>
      <w:bookmarkEnd w:id="40"/>
      <w:r w:rsidR="00507BC1" w:rsidRPr="00CD76C0">
        <w:t>Offerings content</w:t>
      </w:r>
      <w:bookmarkEnd w:id="41"/>
    </w:p>
    <w:p w14:paraId="24CEF65B" w14:textId="656E5DA6" w:rsidR="000C0874" w:rsidRPr="00550C91" w:rsidRDefault="000C0874" w:rsidP="000C0874">
      <w:pPr>
        <w:pStyle w:val="Body"/>
      </w:pPr>
      <w:r w:rsidRPr="00550C91">
        <w:t xml:space="preserve">To import the HP Cloud Service Automation (HP CSA) </w:t>
      </w:r>
      <w:r w:rsidR="006A1BD5">
        <w:t>Content</w:t>
      </w:r>
      <w:r w:rsidRPr="00550C91">
        <w:t xml:space="preserve">, </w:t>
      </w:r>
      <w:r w:rsidR="006A1BD5">
        <w:t>complete</w:t>
      </w:r>
      <w:r w:rsidRPr="00550C91">
        <w:t xml:space="preserve"> the following </w:t>
      </w:r>
      <w:r w:rsidR="006A1BD5">
        <w:t>steps</w:t>
      </w:r>
      <w:r w:rsidRPr="00550C91">
        <w:t>:</w:t>
      </w:r>
    </w:p>
    <w:p w14:paraId="560B8F95" w14:textId="76493AA9" w:rsidR="006A1BD5" w:rsidRDefault="00507BC1" w:rsidP="002361E7">
      <w:pPr>
        <w:pStyle w:val="Body"/>
        <w:numPr>
          <w:ilvl w:val="0"/>
          <w:numId w:val="97"/>
        </w:numPr>
      </w:pPr>
      <w:r>
        <w:t xml:space="preserve">Open the </w:t>
      </w:r>
      <w:r w:rsidRPr="00550C91">
        <w:t xml:space="preserve">HP </w:t>
      </w:r>
      <w:r>
        <w:t>Cloud Service Automation Management Console portal</w:t>
      </w:r>
      <w:r w:rsidRPr="00550C91">
        <w:t>.</w:t>
      </w:r>
    </w:p>
    <w:p w14:paraId="73807ACF" w14:textId="7EB121EF" w:rsidR="006A1BD5" w:rsidRPr="006A1BD5" w:rsidRDefault="006A1BD5" w:rsidP="00D65B58">
      <w:pPr>
        <w:pStyle w:val="Body"/>
        <w:numPr>
          <w:ilvl w:val="0"/>
          <w:numId w:val="97"/>
        </w:numPr>
        <w:rPr>
          <w:i/>
        </w:rPr>
      </w:pPr>
      <w:r w:rsidRPr="00550C91">
        <w:t>Log on using an accoun</w:t>
      </w:r>
      <w:r>
        <w:t xml:space="preserve">t with administrator privileges and click on </w:t>
      </w:r>
      <w:r w:rsidRPr="006A1BD5">
        <w:rPr>
          <w:b/>
        </w:rPr>
        <w:t>Offerings</w:t>
      </w:r>
      <w:r>
        <w:t>.</w:t>
      </w:r>
    </w:p>
    <w:p w14:paraId="7DF3B01A" w14:textId="725C521D" w:rsidR="006A1BD5" w:rsidRPr="002361E7" w:rsidRDefault="002361E7" w:rsidP="006A1BD5">
      <w:pPr>
        <w:pStyle w:val="Body"/>
        <w:ind w:left="1800"/>
      </w:pPr>
      <w:r>
        <w:rPr>
          <w:noProof/>
        </w:rPr>
        <w:drawing>
          <wp:inline distT="0" distB="0" distL="0" distR="0" wp14:anchorId="5AC711F4" wp14:editId="22089B61">
            <wp:extent cx="4641011" cy="2307153"/>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4331" cy="2318746"/>
                    </a:xfrm>
                    <a:prstGeom prst="rect">
                      <a:avLst/>
                    </a:prstGeom>
                    <a:noFill/>
                    <a:ln>
                      <a:noFill/>
                    </a:ln>
                  </pic:spPr>
                </pic:pic>
              </a:graphicData>
            </a:graphic>
          </wp:inline>
        </w:drawing>
      </w:r>
    </w:p>
    <w:p w14:paraId="20E76C67" w14:textId="23FDB2A8" w:rsidR="002361E7" w:rsidRPr="002361E7" w:rsidRDefault="006A1BD5" w:rsidP="002361E7">
      <w:pPr>
        <w:pStyle w:val="Body"/>
        <w:numPr>
          <w:ilvl w:val="0"/>
          <w:numId w:val="97"/>
        </w:numPr>
        <w:rPr>
          <w:i/>
        </w:rPr>
      </w:pPr>
      <w:r>
        <w:t xml:space="preserve">Click </w:t>
      </w:r>
      <w:r>
        <w:rPr>
          <w:b/>
        </w:rPr>
        <w:t>Import</w:t>
      </w:r>
      <w:r w:rsidRPr="006A1BD5">
        <w:t>.</w:t>
      </w:r>
      <w:r>
        <w:t xml:space="preserve"> </w:t>
      </w:r>
    </w:p>
    <w:p w14:paraId="5D5D3DDE" w14:textId="163228D3" w:rsidR="006A1BD5" w:rsidRPr="002361E7" w:rsidRDefault="002361E7" w:rsidP="002361E7">
      <w:pPr>
        <w:pStyle w:val="Body"/>
        <w:ind w:left="1800"/>
      </w:pPr>
      <w:r>
        <w:rPr>
          <w:i/>
          <w:noProof/>
        </w:rPr>
        <w:drawing>
          <wp:inline distT="0" distB="0" distL="0" distR="0" wp14:anchorId="6733B0BC" wp14:editId="450FFD2E">
            <wp:extent cx="4606506" cy="261438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401" cy="2623968"/>
                    </a:xfrm>
                    <a:prstGeom prst="rect">
                      <a:avLst/>
                    </a:prstGeom>
                    <a:noFill/>
                    <a:ln>
                      <a:noFill/>
                    </a:ln>
                  </pic:spPr>
                </pic:pic>
              </a:graphicData>
            </a:graphic>
          </wp:inline>
        </w:drawing>
      </w:r>
    </w:p>
    <w:p w14:paraId="56BB8C9B" w14:textId="740DEB46" w:rsidR="002361E7" w:rsidRPr="002361E7" w:rsidRDefault="002361E7" w:rsidP="00D65B58">
      <w:pPr>
        <w:pStyle w:val="Body"/>
        <w:numPr>
          <w:ilvl w:val="0"/>
          <w:numId w:val="97"/>
        </w:numPr>
        <w:rPr>
          <w:i/>
        </w:rPr>
      </w:pPr>
      <w:r>
        <w:t xml:space="preserve">In the </w:t>
      </w:r>
      <w:r>
        <w:rPr>
          <w:b/>
        </w:rPr>
        <w:t>Import Offering</w:t>
      </w:r>
      <w:r>
        <w:t xml:space="preserve"> dialog browse to select the </w:t>
      </w:r>
      <w:r w:rsidRPr="006A1BD5">
        <w:rPr>
          <w:b/>
        </w:rPr>
        <w:t>SO_VCENTER_R3.5.zip</w:t>
      </w:r>
      <w:r>
        <w:t xml:space="preserve"> file in the </w:t>
      </w:r>
      <w:r w:rsidRPr="00D50027">
        <w:rPr>
          <w:b/>
        </w:rPr>
        <w:t>Content Files &gt; hp_</w:t>
      </w:r>
      <w:r>
        <w:rPr>
          <w:b/>
        </w:rPr>
        <w:t>csa</w:t>
      </w:r>
      <w:r w:rsidRPr="00D50027">
        <w:rPr>
          <w:b/>
        </w:rPr>
        <w:t xml:space="preserve"> </w:t>
      </w:r>
      <w:r>
        <w:t xml:space="preserve">folder. Click </w:t>
      </w:r>
      <w:r w:rsidRPr="006A1BD5">
        <w:rPr>
          <w:b/>
        </w:rPr>
        <w:t>Import</w:t>
      </w:r>
      <w:r>
        <w:t>.</w:t>
      </w:r>
    </w:p>
    <w:p w14:paraId="2668694A" w14:textId="0E9BF56E" w:rsidR="002361E7" w:rsidRPr="002361E7" w:rsidRDefault="002361E7" w:rsidP="002361E7">
      <w:pPr>
        <w:pStyle w:val="Body"/>
        <w:ind w:left="1800"/>
        <w:rPr>
          <w:i/>
        </w:rPr>
      </w:pPr>
      <w:r>
        <w:rPr>
          <w:i/>
          <w:noProof/>
        </w:rPr>
        <w:lastRenderedPageBreak/>
        <w:drawing>
          <wp:inline distT="0" distB="0" distL="0" distR="0" wp14:anchorId="1023439F" wp14:editId="33E5E941">
            <wp:extent cx="2484321" cy="29992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4240" cy="3011207"/>
                    </a:xfrm>
                    <a:prstGeom prst="rect">
                      <a:avLst/>
                    </a:prstGeom>
                    <a:noFill/>
                    <a:ln>
                      <a:noFill/>
                    </a:ln>
                  </pic:spPr>
                </pic:pic>
              </a:graphicData>
            </a:graphic>
          </wp:inline>
        </w:drawing>
      </w:r>
    </w:p>
    <w:p w14:paraId="58F75E3B" w14:textId="4853194A" w:rsidR="006A1BD5" w:rsidRPr="006A1BD5" w:rsidRDefault="006A1BD5" w:rsidP="00D65B58">
      <w:pPr>
        <w:pStyle w:val="Body"/>
        <w:numPr>
          <w:ilvl w:val="0"/>
          <w:numId w:val="97"/>
        </w:numPr>
        <w:rPr>
          <w:i/>
        </w:rPr>
      </w:pPr>
      <w:r>
        <w:t xml:space="preserve">Repeat the same step for the other two Service Offerings: </w:t>
      </w:r>
    </w:p>
    <w:p w14:paraId="24E6E104" w14:textId="195DE951" w:rsidR="006A1BD5" w:rsidRPr="006A1BD5" w:rsidRDefault="006A1BD5" w:rsidP="00D65B58">
      <w:pPr>
        <w:pStyle w:val="Body"/>
        <w:numPr>
          <w:ilvl w:val="0"/>
          <w:numId w:val="104"/>
        </w:numPr>
        <w:rPr>
          <w:b/>
        </w:rPr>
      </w:pPr>
      <w:r w:rsidRPr="006A1BD5">
        <w:rPr>
          <w:b/>
        </w:rPr>
        <w:t>SO_VCENTER_R3.5_Linux.zip</w:t>
      </w:r>
    </w:p>
    <w:p w14:paraId="42CC9766" w14:textId="12C41988" w:rsidR="006A1BD5" w:rsidRPr="006A1BD5" w:rsidRDefault="006A1BD5" w:rsidP="00D65B58">
      <w:pPr>
        <w:pStyle w:val="Body"/>
        <w:numPr>
          <w:ilvl w:val="0"/>
          <w:numId w:val="104"/>
        </w:numPr>
        <w:rPr>
          <w:b/>
        </w:rPr>
      </w:pPr>
      <w:r w:rsidRPr="006A1BD5">
        <w:rPr>
          <w:b/>
        </w:rPr>
        <w:t>SO_VCENTER_R3.5_Windows.zip</w:t>
      </w:r>
    </w:p>
    <w:p w14:paraId="7CEB8721" w14:textId="3B4D77D4" w:rsidR="006A1BD5" w:rsidRPr="006A1BD5" w:rsidRDefault="006A1BD5" w:rsidP="00D65B58">
      <w:pPr>
        <w:pStyle w:val="Body"/>
        <w:numPr>
          <w:ilvl w:val="0"/>
          <w:numId w:val="97"/>
        </w:numPr>
        <w:rPr>
          <w:i/>
        </w:rPr>
      </w:pPr>
      <w:r>
        <w:t>Verify the three Service Offerings are imported successfully.</w:t>
      </w:r>
    </w:p>
    <w:p w14:paraId="25FACDB8" w14:textId="6257E99D" w:rsidR="006A1BD5" w:rsidRDefault="006A1BD5" w:rsidP="006A1BD5">
      <w:pPr>
        <w:pStyle w:val="Body"/>
        <w:ind w:left="1800"/>
        <w:rPr>
          <w:i/>
        </w:rPr>
      </w:pPr>
      <w:r>
        <w:rPr>
          <w:i/>
          <w:noProof/>
        </w:rPr>
        <w:drawing>
          <wp:inline distT="0" distB="0" distL="0" distR="0" wp14:anchorId="7D866E98" wp14:editId="5BF09FC9">
            <wp:extent cx="5220165" cy="296265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734" cy="2985113"/>
                    </a:xfrm>
                    <a:prstGeom prst="rect">
                      <a:avLst/>
                    </a:prstGeom>
                    <a:noFill/>
                    <a:ln>
                      <a:noFill/>
                    </a:ln>
                  </pic:spPr>
                </pic:pic>
              </a:graphicData>
            </a:graphic>
          </wp:inline>
        </w:drawing>
      </w:r>
    </w:p>
    <w:p w14:paraId="1F51372F" w14:textId="558DEAB9" w:rsidR="00872CA6" w:rsidRPr="002361E7" w:rsidRDefault="002361E7" w:rsidP="00872CA6">
      <w:pPr>
        <w:pStyle w:val="h3Head3"/>
        <w:ind w:left="1440" w:firstLine="360"/>
        <w:rPr>
          <w:sz w:val="20"/>
          <w:szCs w:val="20"/>
        </w:rPr>
      </w:pPr>
      <w:r w:rsidRPr="002361E7">
        <w:rPr>
          <w:b/>
          <w:sz w:val="20"/>
          <w:szCs w:val="20"/>
        </w:rPr>
        <w:t>Note</w:t>
      </w:r>
      <w:r w:rsidRPr="002361E7">
        <w:rPr>
          <w:sz w:val="20"/>
          <w:szCs w:val="20"/>
        </w:rPr>
        <w:t>: See the table below for the descriptions on the imported service offerings</w:t>
      </w:r>
    </w:p>
    <w:tbl>
      <w:tblPr>
        <w:tblW w:w="4079" w:type="pct"/>
        <w:tblInd w:w="186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107"/>
        <w:gridCol w:w="5116"/>
      </w:tblGrid>
      <w:tr w:rsidR="00872CA6" w:rsidRPr="00550C91" w14:paraId="5AF9D336" w14:textId="77777777" w:rsidTr="002361E7">
        <w:trPr>
          <w:trHeight w:val="232"/>
        </w:trPr>
        <w:tc>
          <w:tcPr>
            <w:tcW w:w="1820" w:type="pct"/>
            <w:shd w:val="clear" w:color="auto" w:fill="auto"/>
          </w:tcPr>
          <w:p w14:paraId="09BEC624" w14:textId="70B8171F" w:rsidR="00872CA6" w:rsidRPr="00550C91" w:rsidRDefault="00872CA6" w:rsidP="00A7473C">
            <w:pPr>
              <w:pStyle w:val="thTableHeading"/>
            </w:pPr>
            <w:r>
              <w:t>Name</w:t>
            </w:r>
          </w:p>
        </w:tc>
        <w:tc>
          <w:tcPr>
            <w:tcW w:w="3180" w:type="pct"/>
            <w:shd w:val="clear" w:color="auto" w:fill="auto"/>
          </w:tcPr>
          <w:p w14:paraId="76C4122A" w14:textId="77777777" w:rsidR="00872CA6" w:rsidRPr="00550C91" w:rsidRDefault="00872CA6" w:rsidP="00A7473C">
            <w:pPr>
              <w:pStyle w:val="thTableHeading"/>
            </w:pPr>
            <w:r w:rsidRPr="00550C91">
              <w:t>Description</w:t>
            </w:r>
          </w:p>
        </w:tc>
      </w:tr>
      <w:tr w:rsidR="00872CA6" w:rsidRPr="00550C91" w14:paraId="6178529F" w14:textId="77777777" w:rsidTr="002361E7">
        <w:trPr>
          <w:trHeight w:val="232"/>
        </w:trPr>
        <w:tc>
          <w:tcPr>
            <w:tcW w:w="1820" w:type="pct"/>
            <w:shd w:val="clear" w:color="auto" w:fill="auto"/>
          </w:tcPr>
          <w:p w14:paraId="26423B6D" w14:textId="7A13F715" w:rsidR="00872CA6" w:rsidRPr="00550C91" w:rsidRDefault="00872CA6" w:rsidP="00A7473C">
            <w:r>
              <w:t>VCENTER_COMPUTE_R3.5</w:t>
            </w:r>
          </w:p>
        </w:tc>
        <w:tc>
          <w:tcPr>
            <w:tcW w:w="3180" w:type="pct"/>
            <w:shd w:val="clear" w:color="auto" w:fill="auto"/>
          </w:tcPr>
          <w:p w14:paraId="398C968C" w14:textId="176EFD8E" w:rsidR="00872CA6" w:rsidRPr="00550C91" w:rsidRDefault="00872CA6" w:rsidP="00A7473C">
            <w:r w:rsidRPr="00550C91">
              <w:t xml:space="preserve">HP </w:t>
            </w:r>
            <w:r>
              <w:t>Cloud Service Offering</w:t>
            </w:r>
            <w:r w:rsidRPr="00550C91">
              <w:t xml:space="preserve"> </w:t>
            </w:r>
            <w:r>
              <w:t>which is designed to deploy one Windows server and one Linux server using predefined VMWare templates</w:t>
            </w:r>
            <w:r w:rsidRPr="00550C91">
              <w:t>.</w:t>
            </w:r>
          </w:p>
        </w:tc>
      </w:tr>
      <w:tr w:rsidR="00872CA6" w:rsidRPr="00550C91" w14:paraId="0E15008B" w14:textId="77777777" w:rsidTr="002361E7">
        <w:trPr>
          <w:trHeight w:val="232"/>
        </w:trPr>
        <w:tc>
          <w:tcPr>
            <w:tcW w:w="1820" w:type="pct"/>
            <w:shd w:val="clear" w:color="auto" w:fill="auto"/>
          </w:tcPr>
          <w:p w14:paraId="60068ED4" w14:textId="53853CFA" w:rsidR="00872CA6" w:rsidRPr="00550C91" w:rsidRDefault="00872CA6" w:rsidP="00A7473C">
            <w:r>
              <w:lastRenderedPageBreak/>
              <w:t>VCENTER_COMPUTE_R3.5_Linux</w:t>
            </w:r>
          </w:p>
        </w:tc>
        <w:tc>
          <w:tcPr>
            <w:tcW w:w="3180" w:type="pct"/>
            <w:shd w:val="clear" w:color="auto" w:fill="auto"/>
          </w:tcPr>
          <w:p w14:paraId="485F60E5" w14:textId="4637F652" w:rsidR="00872CA6" w:rsidRPr="00550C91" w:rsidRDefault="00872CA6" w:rsidP="00872CA6">
            <w:r w:rsidRPr="00550C91">
              <w:t xml:space="preserve">HP </w:t>
            </w:r>
            <w:r>
              <w:t>Cloud Service Offering</w:t>
            </w:r>
            <w:r w:rsidRPr="00550C91">
              <w:t xml:space="preserve"> </w:t>
            </w:r>
            <w:r>
              <w:t>which is designed to deploy only one Linux server using predefined VMWare template</w:t>
            </w:r>
            <w:r w:rsidRPr="00550C91">
              <w:t>.</w:t>
            </w:r>
          </w:p>
        </w:tc>
      </w:tr>
      <w:tr w:rsidR="00872CA6" w:rsidRPr="00550C91" w14:paraId="1BFCC093" w14:textId="77777777" w:rsidTr="002361E7">
        <w:trPr>
          <w:trHeight w:val="232"/>
        </w:trPr>
        <w:tc>
          <w:tcPr>
            <w:tcW w:w="1820" w:type="pct"/>
            <w:shd w:val="clear" w:color="auto" w:fill="auto"/>
          </w:tcPr>
          <w:p w14:paraId="56C295AF" w14:textId="0D46849D" w:rsidR="00872CA6" w:rsidRPr="00550C91" w:rsidRDefault="00872CA6" w:rsidP="00A7473C">
            <w:r>
              <w:t>VCENTER_COMPUTE_R3.5_Windows</w:t>
            </w:r>
          </w:p>
        </w:tc>
        <w:tc>
          <w:tcPr>
            <w:tcW w:w="3180" w:type="pct"/>
            <w:shd w:val="clear" w:color="auto" w:fill="auto"/>
          </w:tcPr>
          <w:p w14:paraId="3710D65F" w14:textId="1EA93112" w:rsidR="00872CA6" w:rsidRPr="00550C91" w:rsidRDefault="00872CA6" w:rsidP="00A7473C">
            <w:r w:rsidRPr="00550C91">
              <w:t xml:space="preserve">HP </w:t>
            </w:r>
            <w:r>
              <w:t>Cloud Service Offering</w:t>
            </w:r>
            <w:r w:rsidRPr="00550C91">
              <w:t xml:space="preserve"> </w:t>
            </w:r>
            <w:r>
              <w:t>which is designed to deploy only one Windows server using predefined VMWare template</w:t>
            </w:r>
            <w:r w:rsidRPr="00550C91">
              <w:t>.</w:t>
            </w:r>
          </w:p>
        </w:tc>
      </w:tr>
    </w:tbl>
    <w:p w14:paraId="5C73E30C" w14:textId="77777777" w:rsidR="00872CA6" w:rsidRPr="006A1BD5" w:rsidRDefault="00872CA6" w:rsidP="006A1BD5">
      <w:pPr>
        <w:pStyle w:val="Body"/>
        <w:ind w:left="1800"/>
        <w:rPr>
          <w:i/>
        </w:rPr>
      </w:pPr>
    </w:p>
    <w:p w14:paraId="38781DDB" w14:textId="385ABD6D" w:rsidR="00700B3E" w:rsidRPr="00700B3E" w:rsidRDefault="00971C25" w:rsidP="00D65B58">
      <w:pPr>
        <w:pStyle w:val="Body"/>
        <w:numPr>
          <w:ilvl w:val="0"/>
          <w:numId w:val="97"/>
        </w:numPr>
        <w:rPr>
          <w:b/>
          <w:i/>
        </w:rPr>
      </w:pPr>
      <w:r>
        <w:t>Publish the three</w:t>
      </w:r>
      <w:r w:rsidR="00700B3E">
        <w:t xml:space="preserve"> </w:t>
      </w:r>
      <w:r w:rsidR="00700B3E" w:rsidRPr="00971C25">
        <w:t>Service Offering</w:t>
      </w:r>
      <w:r w:rsidRPr="00971C25">
        <w:t>s</w:t>
      </w:r>
      <w:r>
        <w:t xml:space="preserve"> in the CSA Global Shared Catalog.</w:t>
      </w:r>
    </w:p>
    <w:p w14:paraId="32CDBD27" w14:textId="7CC49C9D" w:rsidR="000C0874" w:rsidRPr="009C4027" w:rsidRDefault="000C0874" w:rsidP="009C4027">
      <w:pPr>
        <w:pStyle w:val="Body"/>
        <w:numPr>
          <w:ilvl w:val="0"/>
          <w:numId w:val="97"/>
        </w:numPr>
        <w:rPr>
          <w:i/>
        </w:rPr>
      </w:pPr>
      <w:r w:rsidRPr="00550C91">
        <w:t xml:space="preserve">On the HP Operations Orchestration server, </w:t>
      </w:r>
      <w:r w:rsidR="000C774E">
        <w:t xml:space="preserve">verify that </w:t>
      </w:r>
      <w:r w:rsidRPr="00550C91">
        <w:t xml:space="preserve">the </w:t>
      </w:r>
      <w:r w:rsidR="000C774E" w:rsidRPr="00550C91">
        <w:t xml:space="preserve">CSA </w:t>
      </w:r>
      <w:r w:rsidRPr="00550C91">
        <w:t>content pack</w:t>
      </w:r>
      <w:r w:rsidR="000C774E">
        <w:t xml:space="preserve"> is installed</w:t>
      </w:r>
      <w:r w:rsidRPr="00550C91">
        <w:t>.</w:t>
      </w:r>
      <w:r w:rsidRPr="00550C91">
        <w:br/>
      </w:r>
      <w:r w:rsidRPr="009C4027">
        <w:rPr>
          <w:b/>
        </w:rPr>
        <w:t>Note:</w:t>
      </w:r>
      <w:r w:rsidRPr="00550C91">
        <w:t xml:space="preserve"> The Solution is only tested with CSA </w:t>
      </w:r>
      <w:r w:rsidR="00437877">
        <w:t>Content Pack</w:t>
      </w:r>
      <w:r w:rsidR="00437877" w:rsidRPr="00550C91">
        <w:t xml:space="preserve"> </w:t>
      </w:r>
      <w:r w:rsidR="00437877">
        <w:t xml:space="preserve">version </w:t>
      </w:r>
      <w:r w:rsidRPr="00550C91">
        <w:t>4.</w:t>
      </w:r>
      <w:r w:rsidR="000C774E">
        <w:t>1</w:t>
      </w:r>
      <w:r w:rsidR="00437877">
        <w:t>0.0000</w:t>
      </w:r>
      <w:r w:rsidR="000C774E">
        <w:t>.</w:t>
      </w:r>
    </w:p>
    <w:p w14:paraId="7EF395CA" w14:textId="77777777" w:rsidR="009C4027" w:rsidRDefault="00114673" w:rsidP="00D65B58">
      <w:pPr>
        <w:pStyle w:val="Body"/>
        <w:numPr>
          <w:ilvl w:val="0"/>
          <w:numId w:val="97"/>
        </w:numPr>
      </w:pPr>
      <w:r w:rsidRPr="00550C91">
        <w:t xml:space="preserve">On the </w:t>
      </w:r>
      <w:r w:rsidR="00F76317">
        <w:t xml:space="preserve">HP </w:t>
      </w:r>
      <w:r w:rsidRPr="00550C91">
        <w:t>C</w:t>
      </w:r>
      <w:r w:rsidR="00F76317">
        <w:t xml:space="preserve">loud </w:t>
      </w:r>
      <w:r w:rsidRPr="00550C91">
        <w:t>S</w:t>
      </w:r>
      <w:r w:rsidR="00F76317">
        <w:t xml:space="preserve">ervice </w:t>
      </w:r>
      <w:r w:rsidRPr="00550C91">
        <w:t>A</w:t>
      </w:r>
      <w:r w:rsidR="00F76317">
        <w:t>utomation</w:t>
      </w:r>
      <w:r w:rsidRPr="00550C91">
        <w:t xml:space="preserve"> server, </w:t>
      </w:r>
      <w:r w:rsidR="00F76317">
        <w:t xml:space="preserve">verify </w:t>
      </w:r>
      <w:r w:rsidRPr="00550C91">
        <w:t xml:space="preserve">the </w:t>
      </w:r>
      <w:r w:rsidR="00F76317">
        <w:t>OO flows for CSA were already mapped with the Process Definiton Tool</w:t>
      </w:r>
      <w:r w:rsidR="000C0874" w:rsidRPr="00550C91">
        <w:t xml:space="preserve">. </w:t>
      </w:r>
    </w:p>
    <w:p w14:paraId="19DE4E92" w14:textId="61C66F33" w:rsidR="000C0874" w:rsidRDefault="000C0874" w:rsidP="009C4027">
      <w:pPr>
        <w:pStyle w:val="Body"/>
        <w:ind w:left="1800"/>
      </w:pPr>
      <w:r w:rsidRPr="00550C91">
        <w:t>For more details on how to use this t</w:t>
      </w:r>
      <w:r w:rsidR="00F76317">
        <w:t>ool, please follow the Process D</w:t>
      </w:r>
      <w:r w:rsidRPr="00550C91">
        <w:t xml:space="preserve">efinition Tool </w:t>
      </w:r>
      <w:r w:rsidR="00F76317">
        <w:t>g</w:t>
      </w:r>
      <w:r w:rsidRPr="00550C91">
        <w:t>uide supplied in the CSA documentation</w:t>
      </w:r>
      <w:r w:rsidR="00F76317">
        <w:t>.</w:t>
      </w:r>
    </w:p>
    <w:p w14:paraId="00C1899D" w14:textId="66D59413" w:rsidR="00DE703C" w:rsidRDefault="00DE703C" w:rsidP="00DE703C">
      <w:pPr>
        <w:pStyle w:val="Body"/>
        <w:ind w:left="1800"/>
      </w:pPr>
      <w:r>
        <w:rPr>
          <w:noProof/>
        </w:rPr>
        <w:drawing>
          <wp:inline distT="0" distB="0" distL="0" distR="0" wp14:anchorId="65A3534F" wp14:editId="392ECD2B">
            <wp:extent cx="5230368" cy="3885416"/>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7914" cy="3891022"/>
                    </a:xfrm>
                    <a:prstGeom prst="rect">
                      <a:avLst/>
                    </a:prstGeom>
                    <a:noFill/>
                    <a:ln>
                      <a:noFill/>
                    </a:ln>
                  </pic:spPr>
                </pic:pic>
              </a:graphicData>
            </a:graphic>
          </wp:inline>
        </w:drawing>
      </w:r>
    </w:p>
    <w:p w14:paraId="65380FD3" w14:textId="77777777" w:rsidR="00DE703C" w:rsidRPr="00550C91" w:rsidRDefault="00DE703C" w:rsidP="00DE703C">
      <w:pPr>
        <w:pStyle w:val="Body"/>
        <w:ind w:left="1800"/>
      </w:pPr>
    </w:p>
    <w:p w14:paraId="185A600C" w14:textId="77777777" w:rsidR="00760D5C" w:rsidRDefault="00760D5C" w:rsidP="00D65B58">
      <w:pPr>
        <w:pStyle w:val="Body"/>
        <w:numPr>
          <w:ilvl w:val="0"/>
          <w:numId w:val="97"/>
        </w:numPr>
      </w:pPr>
      <w:r>
        <w:t>In the CSA Management Console, c</w:t>
      </w:r>
      <w:r w:rsidR="00DE703C">
        <w:t xml:space="preserve">lick on </w:t>
      </w:r>
      <w:r w:rsidRPr="00760D5C">
        <w:rPr>
          <w:b/>
        </w:rPr>
        <w:t>Designs &gt; Sequenced &gt; Designer</w:t>
      </w:r>
      <w:r w:rsidRPr="00760D5C">
        <w:t>.</w:t>
      </w:r>
      <w:r>
        <w:t xml:space="preserve"> Verify that the following Service Designs are present:</w:t>
      </w:r>
    </w:p>
    <w:p w14:paraId="10F4C5D4" w14:textId="119613A6" w:rsidR="00760D5C" w:rsidRDefault="00760D5C" w:rsidP="00760D5C">
      <w:pPr>
        <w:pStyle w:val="Body"/>
        <w:ind w:left="1800"/>
      </w:pPr>
      <w:r>
        <w:rPr>
          <w:noProof/>
        </w:rPr>
        <w:lastRenderedPageBreak/>
        <w:drawing>
          <wp:inline distT="0" distB="0" distL="0" distR="0" wp14:anchorId="175A77F9" wp14:editId="5381BAB8">
            <wp:extent cx="5235505" cy="3043124"/>
            <wp:effectExtent l="0" t="0" r="381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9761" cy="3045598"/>
                    </a:xfrm>
                    <a:prstGeom prst="rect">
                      <a:avLst/>
                    </a:prstGeom>
                    <a:noFill/>
                    <a:ln>
                      <a:noFill/>
                    </a:ln>
                  </pic:spPr>
                </pic:pic>
              </a:graphicData>
            </a:graphic>
          </wp:inline>
        </w:drawing>
      </w:r>
    </w:p>
    <w:p w14:paraId="7A6ECD8A" w14:textId="7884D2D9" w:rsidR="000C0874" w:rsidRPr="00550C91" w:rsidRDefault="00760D5C" w:rsidP="00D65B58">
      <w:pPr>
        <w:pStyle w:val="Body"/>
        <w:numPr>
          <w:ilvl w:val="0"/>
          <w:numId w:val="97"/>
        </w:numPr>
      </w:pPr>
      <w:r>
        <w:t xml:space="preserve">Click on one of </w:t>
      </w:r>
      <w:r w:rsidR="009C4027">
        <w:t>Designs,</w:t>
      </w:r>
      <w:r>
        <w:t xml:space="preserve"> and select </w:t>
      </w:r>
      <w:r w:rsidRPr="00760D5C">
        <w:rPr>
          <w:b/>
        </w:rPr>
        <w:t>Designer</w:t>
      </w:r>
      <w:r>
        <w:t>. C</w:t>
      </w:r>
      <w:r w:rsidR="000C0874" w:rsidRPr="00550C91">
        <w:t>onfigure the</w:t>
      </w:r>
      <w:r>
        <w:t xml:space="preserve"> </w:t>
      </w:r>
      <w:r w:rsidRPr="00760D5C">
        <w:rPr>
          <w:b/>
        </w:rPr>
        <w:t>Server</w:t>
      </w:r>
      <w:r>
        <w:t xml:space="preserve"> component</w:t>
      </w:r>
      <w:r w:rsidR="000C0874" w:rsidRPr="00550C91">
        <w:t xml:space="preserve"> </w:t>
      </w:r>
      <w:r w:rsidR="00700B3E">
        <w:t>p</w:t>
      </w:r>
      <w:r w:rsidR="000C0874" w:rsidRPr="00760D5C">
        <w:t>roperties</w:t>
      </w:r>
      <w:r w:rsidR="000C0874" w:rsidRPr="00550C91">
        <w:t xml:space="preserve"> </w:t>
      </w:r>
      <w:r>
        <w:t xml:space="preserve">based on your </w:t>
      </w:r>
      <w:r w:rsidR="00700B3E">
        <w:t>e</w:t>
      </w:r>
      <w:r>
        <w:t>nvironment</w:t>
      </w:r>
      <w:r w:rsidR="000C0874" w:rsidRPr="00550C91">
        <w:t>.</w:t>
      </w:r>
    </w:p>
    <w:p w14:paraId="07D0179B" w14:textId="77777777" w:rsidR="000C0874" w:rsidRPr="00550C91" w:rsidRDefault="000C0874" w:rsidP="000C0874">
      <w:pPr>
        <w:pStyle w:val="ftFigureTitle"/>
        <w:ind w:left="1800" w:firstLine="0"/>
      </w:pPr>
      <w:r w:rsidRPr="00550C91">
        <w:t xml:space="preserve">Figure 5: CSA </w:t>
      </w:r>
      <w:r w:rsidR="000E41C1" w:rsidRPr="00550C91">
        <w:t>Service Designs</w:t>
      </w:r>
    </w:p>
    <w:p w14:paraId="55263B25" w14:textId="16C13365" w:rsidR="000C0874" w:rsidRPr="00550C91" w:rsidRDefault="00700B3E" w:rsidP="000C0874">
      <w:pPr>
        <w:pStyle w:val="Body"/>
        <w:ind w:left="1800"/>
      </w:pPr>
      <w:r>
        <w:rPr>
          <w:noProof/>
        </w:rPr>
        <w:drawing>
          <wp:inline distT="0" distB="0" distL="0" distR="0" wp14:anchorId="2ED2E71D" wp14:editId="32E5055A">
            <wp:extent cx="5270525" cy="3913632"/>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005" cy="3920671"/>
                    </a:xfrm>
                    <a:prstGeom prst="rect">
                      <a:avLst/>
                    </a:prstGeom>
                    <a:noFill/>
                    <a:ln>
                      <a:noFill/>
                    </a:ln>
                  </pic:spPr>
                </pic:pic>
              </a:graphicData>
            </a:graphic>
          </wp:inline>
        </w:drawing>
      </w:r>
    </w:p>
    <w:p w14:paraId="2FA8AB07" w14:textId="05108841" w:rsidR="00700B3E" w:rsidRDefault="00700B3E" w:rsidP="00D65B58">
      <w:pPr>
        <w:pStyle w:val="Body"/>
        <w:numPr>
          <w:ilvl w:val="0"/>
          <w:numId w:val="97"/>
        </w:numPr>
      </w:pPr>
      <w:r>
        <w:t>Repeat the same step for the other two Service Designs:</w:t>
      </w:r>
    </w:p>
    <w:p w14:paraId="74B5FF50" w14:textId="15D50D60" w:rsidR="00700B3E" w:rsidRDefault="00700B3E" w:rsidP="00D65B58">
      <w:pPr>
        <w:pStyle w:val="Body"/>
        <w:numPr>
          <w:ilvl w:val="0"/>
          <w:numId w:val="105"/>
        </w:numPr>
        <w:rPr>
          <w:b/>
        </w:rPr>
      </w:pPr>
      <w:r w:rsidRPr="00700B3E">
        <w:rPr>
          <w:b/>
        </w:rPr>
        <w:t>VCENTER_COMPUTE_R3.5_Linux</w:t>
      </w:r>
    </w:p>
    <w:p w14:paraId="79D4615A" w14:textId="47117F82" w:rsidR="00700B3E" w:rsidRPr="00700B3E" w:rsidRDefault="00700B3E" w:rsidP="00D65B58">
      <w:pPr>
        <w:pStyle w:val="Body"/>
        <w:numPr>
          <w:ilvl w:val="0"/>
          <w:numId w:val="105"/>
        </w:numPr>
        <w:rPr>
          <w:b/>
        </w:rPr>
      </w:pPr>
      <w:r w:rsidRPr="00700B3E">
        <w:rPr>
          <w:b/>
        </w:rPr>
        <w:t>VCENTER_COMPUTE_R3.5_Windows</w:t>
      </w:r>
    </w:p>
    <w:p w14:paraId="4987CF97" w14:textId="77777777" w:rsidR="000C0874" w:rsidRPr="00550C91" w:rsidRDefault="000C0874" w:rsidP="000C0874">
      <w:pPr>
        <w:pStyle w:val="h2Head2"/>
      </w:pPr>
      <w:bookmarkStart w:id="42" w:name="_Toc395036709"/>
      <w:bookmarkStart w:id="43" w:name="_Toc403410001"/>
      <w:r w:rsidRPr="00CD76C0">
        <w:lastRenderedPageBreak/>
        <w:t>Identify the Organization Name, CatalogId, ServiceDefinitionId and UserName</w:t>
      </w:r>
      <w:bookmarkEnd w:id="42"/>
      <w:bookmarkEnd w:id="43"/>
      <w:r w:rsidRPr="00550C91">
        <w:t xml:space="preserve">  </w:t>
      </w:r>
    </w:p>
    <w:p w14:paraId="2B257CA4" w14:textId="240218F5" w:rsidR="000C0874" w:rsidRPr="00550C91" w:rsidRDefault="000C0874" w:rsidP="000C0874">
      <w:pPr>
        <w:pStyle w:val="Body"/>
      </w:pPr>
      <w:r w:rsidRPr="00550C91">
        <w:t>Identify and make a note of the following details:</w:t>
      </w:r>
    </w:p>
    <w:tbl>
      <w:tblPr>
        <w:tblW w:w="4235" w:type="pct"/>
        <w:tblInd w:w="1500" w:type="dxa"/>
        <w:tblBorders>
          <w:top w:val="single" w:sz="18" w:space="0" w:color="0096D6"/>
          <w:bottom w:val="single" w:sz="6" w:space="0" w:color="0096D6"/>
          <w:insideH w:val="single" w:sz="6" w:space="0" w:color="0096D6"/>
        </w:tblBorders>
        <w:tblCellMar>
          <w:top w:w="60" w:type="dxa"/>
          <w:left w:w="60" w:type="dxa"/>
          <w:bottom w:w="60" w:type="dxa"/>
          <w:right w:w="60" w:type="dxa"/>
        </w:tblCellMar>
        <w:tblLook w:val="0000" w:firstRow="0" w:lastRow="0" w:firstColumn="0" w:lastColumn="0" w:noHBand="0" w:noVBand="0"/>
      </w:tblPr>
      <w:tblGrid>
        <w:gridCol w:w="3024"/>
        <w:gridCol w:w="5514"/>
      </w:tblGrid>
      <w:tr w:rsidR="000C0874" w:rsidRPr="00550C91" w14:paraId="4D2BA6C8" w14:textId="77777777" w:rsidTr="00E87D4C">
        <w:trPr>
          <w:trHeight w:val="232"/>
        </w:trPr>
        <w:tc>
          <w:tcPr>
            <w:tcW w:w="1771" w:type="pct"/>
            <w:shd w:val="clear" w:color="auto" w:fill="auto"/>
          </w:tcPr>
          <w:p w14:paraId="582B6230" w14:textId="77777777" w:rsidR="000C0874" w:rsidRPr="00550C91" w:rsidRDefault="000C0874" w:rsidP="00E87D4C">
            <w:pPr>
              <w:pStyle w:val="thTableHeading"/>
            </w:pPr>
            <w:r w:rsidRPr="00550C91">
              <w:t>Configuration Items</w:t>
            </w:r>
          </w:p>
        </w:tc>
        <w:tc>
          <w:tcPr>
            <w:tcW w:w="3229" w:type="pct"/>
            <w:shd w:val="clear" w:color="auto" w:fill="auto"/>
          </w:tcPr>
          <w:p w14:paraId="1362B7A3" w14:textId="77777777" w:rsidR="000C0874" w:rsidRPr="00550C91" w:rsidRDefault="000C0874" w:rsidP="00E87D4C">
            <w:pPr>
              <w:pStyle w:val="thTableHeading"/>
            </w:pPr>
            <w:r w:rsidRPr="00550C91">
              <w:t>Description</w:t>
            </w:r>
          </w:p>
        </w:tc>
      </w:tr>
      <w:tr w:rsidR="000C0874" w:rsidRPr="00550C91" w14:paraId="70AAEC10" w14:textId="77777777" w:rsidTr="00E87D4C">
        <w:trPr>
          <w:trHeight w:val="232"/>
        </w:trPr>
        <w:tc>
          <w:tcPr>
            <w:tcW w:w="1771" w:type="pct"/>
            <w:shd w:val="clear" w:color="auto" w:fill="auto"/>
          </w:tcPr>
          <w:p w14:paraId="1EAA13D6" w14:textId="77777777" w:rsidR="000C0874" w:rsidRPr="00550C91" w:rsidRDefault="000C0874" w:rsidP="00E87D4C">
            <w:r w:rsidRPr="00550C91">
              <w:t>OrganizationName</w:t>
            </w:r>
          </w:p>
        </w:tc>
        <w:tc>
          <w:tcPr>
            <w:tcW w:w="3229" w:type="pct"/>
            <w:shd w:val="clear" w:color="auto" w:fill="auto"/>
          </w:tcPr>
          <w:p w14:paraId="1A99C48C" w14:textId="77777777" w:rsidR="009C4027" w:rsidRDefault="000C0874" w:rsidP="00E87D4C">
            <w:r w:rsidRPr="00550C91">
              <w:t>HP CSA Organization Name used for the DevOps project</w:t>
            </w:r>
            <w:r w:rsidRPr="00550C91">
              <w:br/>
            </w:r>
          </w:p>
          <w:p w14:paraId="7DC7AFA9" w14:textId="1815F020" w:rsidR="000C0874" w:rsidRPr="00550C91" w:rsidRDefault="000C0874" w:rsidP="00E87D4C">
            <w:r w:rsidRPr="00550C91">
              <w:t xml:space="preserve">Sample Value : </w:t>
            </w:r>
            <w:r w:rsidRPr="009C4027">
              <w:rPr>
                <w:i/>
              </w:rPr>
              <w:t>CSA_CONSUMER</w:t>
            </w:r>
          </w:p>
        </w:tc>
      </w:tr>
      <w:tr w:rsidR="000C0874" w:rsidRPr="00550C91" w14:paraId="3A8C0343" w14:textId="77777777" w:rsidTr="00E87D4C">
        <w:trPr>
          <w:trHeight w:val="232"/>
        </w:trPr>
        <w:tc>
          <w:tcPr>
            <w:tcW w:w="1771" w:type="pct"/>
            <w:shd w:val="clear" w:color="auto" w:fill="auto"/>
          </w:tcPr>
          <w:p w14:paraId="682F23D0" w14:textId="77777777" w:rsidR="000C0874" w:rsidRPr="00550C91" w:rsidRDefault="000C0874" w:rsidP="00E87D4C">
            <w:r w:rsidRPr="00550C91">
              <w:t>CatalogId</w:t>
            </w:r>
          </w:p>
        </w:tc>
        <w:tc>
          <w:tcPr>
            <w:tcW w:w="3229" w:type="pct"/>
            <w:shd w:val="clear" w:color="auto" w:fill="auto"/>
          </w:tcPr>
          <w:p w14:paraId="1CA9B71F" w14:textId="77777777" w:rsidR="009C4027" w:rsidRDefault="000C0874" w:rsidP="008A69CE">
            <w:r w:rsidRPr="00550C91">
              <w:t>The Id of the Catalog w</w:t>
            </w:r>
            <w:r w:rsidR="008A69CE">
              <w:t>h</w:t>
            </w:r>
            <w:r w:rsidRPr="00550C91">
              <w:t xml:space="preserve">ere the Service </w:t>
            </w:r>
            <w:r w:rsidR="008A69CE">
              <w:t>Offerings</w:t>
            </w:r>
            <w:r w:rsidRPr="00550C91">
              <w:t xml:space="preserve"> </w:t>
            </w:r>
            <w:r w:rsidR="008A69CE">
              <w:t>are</w:t>
            </w:r>
            <w:r w:rsidRPr="00550C91">
              <w:t xml:space="preserve"> published </w:t>
            </w:r>
            <w:r w:rsidRPr="00550C91">
              <w:br/>
            </w:r>
          </w:p>
          <w:p w14:paraId="737DC218" w14:textId="35E2DC48" w:rsidR="000C0874" w:rsidRPr="00550C91" w:rsidRDefault="000C0874" w:rsidP="008A69CE">
            <w:r w:rsidRPr="00550C91">
              <w:t xml:space="preserve">Sample Value : </w:t>
            </w:r>
            <w:r w:rsidR="008A69CE" w:rsidRPr="009C4027">
              <w:rPr>
                <w:i/>
              </w:rPr>
              <w:t>90d9650a36988e5d0136988f03ab000f</w:t>
            </w:r>
          </w:p>
        </w:tc>
      </w:tr>
      <w:tr w:rsidR="000C0874" w:rsidRPr="00550C91" w14:paraId="3D75539D" w14:textId="77777777" w:rsidTr="00E87D4C">
        <w:trPr>
          <w:trHeight w:val="232"/>
        </w:trPr>
        <w:tc>
          <w:tcPr>
            <w:tcW w:w="1771" w:type="pct"/>
            <w:shd w:val="clear" w:color="auto" w:fill="auto"/>
          </w:tcPr>
          <w:p w14:paraId="2865F496" w14:textId="77777777" w:rsidR="000C0874" w:rsidRPr="00550C91" w:rsidRDefault="000C0874" w:rsidP="00E87D4C">
            <w:r w:rsidRPr="00550C91">
              <w:t>DevOpsCsaUser</w:t>
            </w:r>
          </w:p>
        </w:tc>
        <w:tc>
          <w:tcPr>
            <w:tcW w:w="3229" w:type="pct"/>
            <w:shd w:val="clear" w:color="auto" w:fill="auto"/>
          </w:tcPr>
          <w:p w14:paraId="5B297C96" w14:textId="77777777" w:rsidR="009C4027" w:rsidRDefault="000C0874" w:rsidP="00E87D4C">
            <w:r w:rsidRPr="00550C91">
              <w:t>HP  CSA Marketplace Consumer user for the Organization</w:t>
            </w:r>
            <w:r w:rsidRPr="00550C91">
              <w:br/>
            </w:r>
          </w:p>
          <w:p w14:paraId="6A64F0C3" w14:textId="619D7CCD" w:rsidR="000C0874" w:rsidRPr="00550C91" w:rsidRDefault="000C0874" w:rsidP="00E87D4C">
            <w:r w:rsidRPr="00550C91">
              <w:t xml:space="preserve">Sample Value : </w:t>
            </w:r>
            <w:r w:rsidRPr="009C4027">
              <w:rPr>
                <w:i/>
              </w:rPr>
              <w:t>consumer</w:t>
            </w:r>
          </w:p>
        </w:tc>
      </w:tr>
      <w:tr w:rsidR="000C0874" w:rsidRPr="00550C91" w14:paraId="2C5846D3" w14:textId="77777777" w:rsidTr="00E87D4C">
        <w:trPr>
          <w:trHeight w:val="232"/>
        </w:trPr>
        <w:tc>
          <w:tcPr>
            <w:tcW w:w="1771" w:type="pct"/>
            <w:shd w:val="clear" w:color="auto" w:fill="auto"/>
          </w:tcPr>
          <w:p w14:paraId="591581A7" w14:textId="185DDD37" w:rsidR="008A69CE" w:rsidRPr="00550C91" w:rsidRDefault="000C0874" w:rsidP="008A69CE">
            <w:r w:rsidRPr="00550C91">
              <w:t>ServiceDefinitionId</w:t>
            </w:r>
            <w:r w:rsidR="007809B5">
              <w:t>s</w:t>
            </w:r>
          </w:p>
        </w:tc>
        <w:tc>
          <w:tcPr>
            <w:tcW w:w="3229" w:type="pct"/>
            <w:shd w:val="clear" w:color="auto" w:fill="auto"/>
          </w:tcPr>
          <w:p w14:paraId="0197D7B7" w14:textId="2CE9A1DC" w:rsidR="008A69CE" w:rsidRDefault="000C0874" w:rsidP="00E87D4C">
            <w:r w:rsidRPr="00550C91">
              <w:t xml:space="preserve">The Id of the </w:t>
            </w:r>
            <w:r w:rsidR="007809B5">
              <w:t xml:space="preserve">three </w:t>
            </w:r>
            <w:r w:rsidRPr="00550C91">
              <w:t>Service Definition</w:t>
            </w:r>
            <w:r w:rsidR="007809B5">
              <w:t>s</w:t>
            </w:r>
            <w:r w:rsidRPr="00550C91">
              <w:t xml:space="preserve"> Listed in the Catalog of the Marketplace portal</w:t>
            </w:r>
          </w:p>
          <w:p w14:paraId="10D858B2" w14:textId="77777777" w:rsidR="000C0874" w:rsidRDefault="008A69CE" w:rsidP="009C4027">
            <w:pPr>
              <w:pStyle w:val="ListParagraph"/>
              <w:numPr>
                <w:ilvl w:val="0"/>
                <w:numId w:val="196"/>
              </w:numPr>
            </w:pPr>
            <w:r w:rsidRPr="009C4027">
              <w:t>VCENTER_COMPUTE_R3.5</w:t>
            </w:r>
            <w:r w:rsidR="000C0874" w:rsidRPr="00550C91">
              <w:br/>
              <w:t xml:space="preserve">Sample Value : </w:t>
            </w:r>
            <w:r w:rsidRPr="009C4027">
              <w:rPr>
                <w:i/>
              </w:rPr>
              <w:t>8a8a83a2490e608101490ed23b58026c</w:t>
            </w:r>
          </w:p>
          <w:p w14:paraId="19F3409A" w14:textId="77777777" w:rsidR="007809B5" w:rsidRDefault="007809B5" w:rsidP="00E87D4C"/>
          <w:p w14:paraId="483778D8" w14:textId="77777777" w:rsidR="008A69CE" w:rsidRPr="009C4027" w:rsidRDefault="008A69CE" w:rsidP="009C4027">
            <w:pPr>
              <w:pStyle w:val="ListParagraph"/>
              <w:numPr>
                <w:ilvl w:val="0"/>
                <w:numId w:val="196"/>
              </w:numPr>
            </w:pPr>
            <w:r w:rsidRPr="009C4027">
              <w:t>VCENTER_COMPUTE_R3.5_Linux</w:t>
            </w:r>
          </w:p>
          <w:p w14:paraId="39C37674" w14:textId="77777777" w:rsidR="008A69CE" w:rsidRPr="009C4027" w:rsidRDefault="008A69CE" w:rsidP="009C4027">
            <w:pPr>
              <w:pStyle w:val="ListParagraph"/>
              <w:rPr>
                <w:i/>
              </w:rPr>
            </w:pPr>
            <w:r w:rsidRPr="00550C91">
              <w:t xml:space="preserve">Sample Value : </w:t>
            </w:r>
            <w:r w:rsidRPr="009C4027">
              <w:rPr>
                <w:i/>
              </w:rPr>
              <w:t>8a8a83a2491d974c014937d6fcb52e35</w:t>
            </w:r>
          </w:p>
          <w:p w14:paraId="1AA41FFA" w14:textId="77777777" w:rsidR="008A69CE" w:rsidRDefault="008A69CE" w:rsidP="00E87D4C"/>
          <w:p w14:paraId="256B7983" w14:textId="3DE4CF23" w:rsidR="008A69CE" w:rsidRPr="009C4027" w:rsidRDefault="008A69CE" w:rsidP="009C4027">
            <w:pPr>
              <w:pStyle w:val="ListParagraph"/>
              <w:numPr>
                <w:ilvl w:val="0"/>
                <w:numId w:val="196"/>
              </w:numPr>
            </w:pPr>
            <w:r w:rsidRPr="009C4027">
              <w:t>VCENTER_COMPUTE_R3.5_Windows</w:t>
            </w:r>
          </w:p>
          <w:p w14:paraId="291BD8C8" w14:textId="2F75B31B" w:rsidR="008A69CE" w:rsidRPr="009C4027" w:rsidRDefault="008A69CE" w:rsidP="009C4027">
            <w:pPr>
              <w:pStyle w:val="ListParagraph"/>
              <w:rPr>
                <w:b/>
              </w:rPr>
            </w:pPr>
            <w:r w:rsidRPr="00550C91">
              <w:t xml:space="preserve">Sample Value </w:t>
            </w:r>
            <w:r w:rsidRPr="009C4027">
              <w:rPr>
                <w:i/>
              </w:rPr>
              <w:t>: 8a8a83a2491d974c014937d76b7f2e48</w:t>
            </w:r>
          </w:p>
        </w:tc>
      </w:tr>
    </w:tbl>
    <w:p w14:paraId="51A1E225" w14:textId="77777777" w:rsidR="000C0874" w:rsidRPr="00550C91" w:rsidRDefault="000C0874">
      <w:pPr>
        <w:spacing w:before="0" w:after="0"/>
        <w:rPr>
          <w:sz w:val="36"/>
          <w:szCs w:val="36"/>
        </w:rPr>
      </w:pPr>
      <w:r w:rsidRPr="00550C91">
        <w:br w:type="page"/>
      </w:r>
    </w:p>
    <w:p w14:paraId="4A6D88F2" w14:textId="77777777" w:rsidR="00876BF9" w:rsidRPr="00550C91" w:rsidRDefault="00717D1A" w:rsidP="00876BF9">
      <w:pPr>
        <w:pStyle w:val="h1Head1"/>
      </w:pPr>
      <w:bookmarkStart w:id="44" w:name="_Toc403410002"/>
      <w:r w:rsidRPr="00CD76C0">
        <w:lastRenderedPageBreak/>
        <w:t>Setup</w:t>
      </w:r>
      <w:r w:rsidR="00876BF9" w:rsidRPr="00CD76C0">
        <w:t xml:space="preserve"> HP Service Manager Content</w:t>
      </w:r>
      <w:bookmarkEnd w:id="44"/>
    </w:p>
    <w:p w14:paraId="672B8E25" w14:textId="77777777" w:rsidR="00876BF9" w:rsidRPr="00550C91" w:rsidRDefault="00876BF9" w:rsidP="00876BF9">
      <w:pPr>
        <w:pStyle w:val="h2Head2"/>
        <w:rPr>
          <w:lang w:eastAsia="zh-CN"/>
        </w:rPr>
      </w:pPr>
      <w:bookmarkStart w:id="45" w:name="_Toc403410003"/>
      <w:r w:rsidRPr="00CD76C0">
        <w:rPr>
          <w:lang w:eastAsia="zh-CN"/>
        </w:rPr>
        <w:t>Backup the SM related content</w:t>
      </w:r>
      <w:bookmarkEnd w:id="45"/>
    </w:p>
    <w:p w14:paraId="0CF9004E" w14:textId="38285064" w:rsidR="00876BF9" w:rsidRPr="00550C91" w:rsidRDefault="00876BF9" w:rsidP="00876BF9">
      <w:pPr>
        <w:pStyle w:val="Body"/>
        <w:rPr>
          <w:lang w:eastAsia="zh-CN"/>
        </w:rPr>
      </w:pPr>
      <w:r w:rsidRPr="00550C91">
        <w:rPr>
          <w:lang w:eastAsia="zh-CN"/>
        </w:rPr>
        <w:t xml:space="preserve">It is a good practice to back up the SM related content, before the </w:t>
      </w:r>
      <w:r w:rsidRPr="00550C91">
        <w:rPr>
          <w:b/>
          <w:lang w:eastAsia="zh-CN"/>
        </w:rPr>
        <w:t>DevOps</w:t>
      </w:r>
      <w:r w:rsidR="00845FDF" w:rsidRPr="00550C91">
        <w:rPr>
          <w:b/>
          <w:lang w:eastAsia="zh-CN"/>
        </w:rPr>
        <w:t>_</w:t>
      </w:r>
      <w:r w:rsidRPr="00550C91">
        <w:rPr>
          <w:b/>
          <w:lang w:eastAsia="zh-CN"/>
        </w:rPr>
        <w:t>R</w:t>
      </w:r>
      <w:r w:rsidR="004F1692">
        <w:rPr>
          <w:b/>
          <w:lang w:eastAsia="zh-CN"/>
        </w:rPr>
        <w:t>3.5</w:t>
      </w:r>
      <w:r w:rsidR="00845FDF" w:rsidRPr="00550C91">
        <w:rPr>
          <w:lang w:eastAsia="zh-CN"/>
        </w:rPr>
        <w:t>_</w:t>
      </w:r>
      <w:r w:rsidR="00845FDF" w:rsidRPr="00550C91">
        <w:rPr>
          <w:b/>
          <w:lang w:eastAsia="zh-CN"/>
        </w:rPr>
        <w:t>content</w:t>
      </w:r>
      <w:r w:rsidRPr="00550C91">
        <w:rPr>
          <w:lang w:eastAsia="zh-CN"/>
        </w:rPr>
        <w:t xml:space="preserve"> unload is imported. To achieve that, complete the following steps:</w:t>
      </w:r>
    </w:p>
    <w:p w14:paraId="478D622A" w14:textId="5D8946C7" w:rsidR="00876BF9" w:rsidRPr="00550C91" w:rsidRDefault="0095309A" w:rsidP="00E605F2">
      <w:pPr>
        <w:pStyle w:val="sfStepFirst"/>
        <w:tabs>
          <w:tab w:val="clear" w:pos="2160"/>
          <w:tab w:val="left" w:pos="1800"/>
          <w:tab w:val="num" w:pos="1980"/>
        </w:tabs>
        <w:ind w:hanging="630"/>
      </w:pPr>
      <w:r w:rsidRPr="00550C91">
        <w:t>L</w:t>
      </w:r>
      <w:r>
        <w:t>ogin to the HP Service Manager w</w:t>
      </w:r>
      <w:r w:rsidRPr="00550C91">
        <w:t>indows client with an administrator user</w:t>
      </w:r>
      <w:r w:rsidR="00876BF9" w:rsidRPr="00550C91">
        <w:t>.</w:t>
      </w:r>
    </w:p>
    <w:p w14:paraId="15FBB715" w14:textId="77777777" w:rsidR="00876BF9" w:rsidRDefault="00876BF9" w:rsidP="00E605F2">
      <w:pPr>
        <w:pStyle w:val="snStepNext"/>
        <w:numPr>
          <w:ilvl w:val="0"/>
          <w:numId w:val="41"/>
        </w:numPr>
        <w:tabs>
          <w:tab w:val="clear" w:pos="1890"/>
          <w:tab w:val="num" w:pos="1800"/>
        </w:tabs>
        <w:rPr>
          <w:lang w:eastAsia="zh-CN"/>
        </w:rPr>
      </w:pPr>
      <w:r w:rsidRPr="00E605F2">
        <w:t>Type</w:t>
      </w:r>
      <w:r w:rsidRPr="00550C91">
        <w:t xml:space="preserve"> </w:t>
      </w:r>
      <w:r w:rsidRPr="00E605F2">
        <w:rPr>
          <w:b/>
        </w:rPr>
        <w:t>db</w:t>
      </w:r>
      <w:r w:rsidRPr="00550C91">
        <w:t xml:space="preserve"> in the command window on top left corner and click the </w:t>
      </w:r>
      <w:r w:rsidRPr="00E605F2">
        <w:rPr>
          <w:b/>
        </w:rPr>
        <w:t>run</w:t>
      </w:r>
      <w:r w:rsidRPr="00550C91">
        <w:t xml:space="preserve"> button.</w:t>
      </w:r>
    </w:p>
    <w:p w14:paraId="0DD638A7" w14:textId="26E114C2" w:rsidR="005510DC" w:rsidRPr="00550C91" w:rsidRDefault="005510DC" w:rsidP="005510DC">
      <w:pPr>
        <w:pStyle w:val="snStepNext"/>
        <w:ind w:left="1800"/>
        <w:rPr>
          <w:lang w:eastAsia="zh-CN"/>
        </w:rPr>
      </w:pPr>
      <w:r>
        <w:rPr>
          <w:noProof/>
        </w:rPr>
        <w:drawing>
          <wp:inline distT="0" distB="0" distL="0" distR="0" wp14:anchorId="20CF2EF2" wp14:editId="170B25BD">
            <wp:extent cx="5244694" cy="1404419"/>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4675" cy="1407092"/>
                    </a:xfrm>
                    <a:prstGeom prst="rect">
                      <a:avLst/>
                    </a:prstGeom>
                    <a:noFill/>
                    <a:ln>
                      <a:noFill/>
                    </a:ln>
                  </pic:spPr>
                </pic:pic>
              </a:graphicData>
            </a:graphic>
          </wp:inline>
        </w:drawing>
      </w:r>
    </w:p>
    <w:p w14:paraId="6DCBCA33" w14:textId="7BBF09A3" w:rsidR="00876BF9" w:rsidRPr="00550C91" w:rsidRDefault="005510DC" w:rsidP="007D7A2E">
      <w:pPr>
        <w:pStyle w:val="snStepNext"/>
        <w:numPr>
          <w:ilvl w:val="0"/>
          <w:numId w:val="41"/>
        </w:numPr>
      </w:pPr>
      <w:r>
        <w:t xml:space="preserve">In the new </w:t>
      </w:r>
      <w:r w:rsidRPr="005510DC">
        <w:rPr>
          <w:b/>
        </w:rPr>
        <w:t>D</w:t>
      </w:r>
      <w:r w:rsidR="00876BF9" w:rsidRPr="005510DC">
        <w:rPr>
          <w:b/>
        </w:rPr>
        <w:t xml:space="preserve">atabase </w:t>
      </w:r>
      <w:r>
        <w:rPr>
          <w:b/>
        </w:rPr>
        <w:t>M</w:t>
      </w:r>
      <w:r w:rsidR="00876BF9" w:rsidRPr="005510DC">
        <w:rPr>
          <w:b/>
        </w:rPr>
        <w:t>anage</w:t>
      </w:r>
      <w:r>
        <w:rPr>
          <w:b/>
        </w:rPr>
        <w:t>r</w:t>
      </w:r>
      <w:r w:rsidR="00876BF9" w:rsidRPr="00550C91">
        <w:t xml:space="preserve"> window, right click on the blank area and choose </w:t>
      </w:r>
      <w:r w:rsidR="00876BF9" w:rsidRPr="00550C91">
        <w:rPr>
          <w:b/>
        </w:rPr>
        <w:t>import/load</w:t>
      </w:r>
      <w:r w:rsidR="00876BF9" w:rsidRPr="00550C91">
        <w:t>.</w:t>
      </w:r>
    </w:p>
    <w:p w14:paraId="3E18F98B" w14:textId="0D71A50E" w:rsidR="00876BF9" w:rsidRPr="00550C91" w:rsidRDefault="005510DC" w:rsidP="00E26CA5">
      <w:pPr>
        <w:pStyle w:val="Body"/>
        <w:ind w:left="1800"/>
      </w:pPr>
      <w:r>
        <w:rPr>
          <w:noProof/>
        </w:rPr>
        <w:drawing>
          <wp:inline distT="0" distB="0" distL="0" distR="0" wp14:anchorId="45F5406B" wp14:editId="21B3878C">
            <wp:extent cx="5252314" cy="2965369"/>
            <wp:effectExtent l="0" t="0" r="571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765" cy="2971834"/>
                    </a:xfrm>
                    <a:prstGeom prst="rect">
                      <a:avLst/>
                    </a:prstGeom>
                    <a:noFill/>
                    <a:ln>
                      <a:noFill/>
                    </a:ln>
                  </pic:spPr>
                </pic:pic>
              </a:graphicData>
            </a:graphic>
          </wp:inline>
        </w:drawing>
      </w:r>
      <w:r w:rsidR="00876BF9" w:rsidRPr="00550C91">
        <w:br w:type="textWrapping" w:clear="all"/>
      </w:r>
    </w:p>
    <w:p w14:paraId="5F2A1C71" w14:textId="6B05A2F5" w:rsidR="00876BF9" w:rsidRPr="00550C91" w:rsidRDefault="00B21D64" w:rsidP="007D7A2E">
      <w:pPr>
        <w:pStyle w:val="snStepNext"/>
        <w:numPr>
          <w:ilvl w:val="0"/>
          <w:numId w:val="41"/>
        </w:numPr>
      </w:pPr>
      <w:r>
        <w:t xml:space="preserve">Browse to select the </w:t>
      </w:r>
      <w:r w:rsidRPr="00550C91">
        <w:t>unload script</w:t>
      </w:r>
      <w:r w:rsidRPr="00550C91">
        <w:rPr>
          <w:b/>
        </w:rPr>
        <w:t xml:space="preserve"> DevOps_R</w:t>
      </w:r>
      <w:r>
        <w:rPr>
          <w:b/>
        </w:rPr>
        <w:t>3.5</w:t>
      </w:r>
      <w:r w:rsidRPr="00550C91">
        <w:rPr>
          <w:b/>
        </w:rPr>
        <w:t>_script.unl</w:t>
      </w:r>
      <w:r>
        <w:t xml:space="preserve"> file in the </w:t>
      </w:r>
      <w:r w:rsidRPr="00D50027">
        <w:rPr>
          <w:b/>
        </w:rPr>
        <w:t>Content Files &gt; hp_</w:t>
      </w:r>
      <w:r>
        <w:rPr>
          <w:b/>
        </w:rPr>
        <w:t>sm</w:t>
      </w:r>
      <w:r w:rsidRPr="00D50027">
        <w:rPr>
          <w:b/>
        </w:rPr>
        <w:t xml:space="preserve"> </w:t>
      </w:r>
      <w:r>
        <w:t>folder</w:t>
      </w:r>
      <w:r w:rsidR="00876BF9" w:rsidRPr="00550C91">
        <w:t>.</w:t>
      </w:r>
    </w:p>
    <w:p w14:paraId="6D91F7CF" w14:textId="77777777" w:rsidR="00876BF9" w:rsidRPr="00550C91" w:rsidRDefault="00876BF9" w:rsidP="007D7A2E">
      <w:pPr>
        <w:pStyle w:val="snStepNext"/>
        <w:numPr>
          <w:ilvl w:val="0"/>
          <w:numId w:val="41"/>
        </w:numPr>
      </w:pPr>
      <w:r w:rsidRPr="00550C91">
        <w:t xml:space="preserve">Click </w:t>
      </w:r>
      <w:r w:rsidRPr="00550C91">
        <w:rPr>
          <w:b/>
        </w:rPr>
        <w:t>load FG</w:t>
      </w:r>
      <w:r w:rsidRPr="00550C91">
        <w:t xml:space="preserve"> to load the unload script in SM.</w:t>
      </w:r>
    </w:p>
    <w:p w14:paraId="13DCBB76" w14:textId="38015C0F" w:rsidR="00876BF9" w:rsidRPr="00550C91" w:rsidRDefault="005510DC" w:rsidP="00E26CA5">
      <w:pPr>
        <w:pStyle w:val="snStepNext"/>
        <w:ind w:left="1800"/>
      </w:pPr>
      <w:r>
        <w:rPr>
          <w:noProof/>
        </w:rPr>
        <w:lastRenderedPageBreak/>
        <w:drawing>
          <wp:inline distT="0" distB="0" distL="0" distR="0" wp14:anchorId="1FB439B1" wp14:editId="7F63CF10">
            <wp:extent cx="5244465" cy="16981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748" cy="1707307"/>
                    </a:xfrm>
                    <a:prstGeom prst="rect">
                      <a:avLst/>
                    </a:prstGeom>
                    <a:noFill/>
                    <a:ln>
                      <a:noFill/>
                    </a:ln>
                  </pic:spPr>
                </pic:pic>
              </a:graphicData>
            </a:graphic>
          </wp:inline>
        </w:drawing>
      </w:r>
    </w:p>
    <w:p w14:paraId="161049B4" w14:textId="77777777" w:rsidR="00834A72" w:rsidRPr="00550C91" w:rsidRDefault="00834A72" w:rsidP="00E26CA5">
      <w:pPr>
        <w:pStyle w:val="snStepNext"/>
        <w:ind w:left="1800"/>
      </w:pPr>
    </w:p>
    <w:p w14:paraId="09E83BD6" w14:textId="77777777" w:rsidR="00876BF9" w:rsidRPr="00550C91" w:rsidRDefault="00876BF9" w:rsidP="007D7A2E">
      <w:pPr>
        <w:pStyle w:val="snStepNext"/>
        <w:numPr>
          <w:ilvl w:val="0"/>
          <w:numId w:val="41"/>
        </w:numPr>
      </w:pPr>
      <w:r w:rsidRPr="00550C91">
        <w:t>Check the message window for any errors.</w:t>
      </w:r>
    </w:p>
    <w:p w14:paraId="2D4C321F" w14:textId="77777777" w:rsidR="00876BF9" w:rsidRDefault="00876BF9" w:rsidP="007D7A2E">
      <w:pPr>
        <w:pStyle w:val="snStepNext"/>
        <w:numPr>
          <w:ilvl w:val="0"/>
          <w:numId w:val="41"/>
        </w:numPr>
      </w:pPr>
      <w:r w:rsidRPr="00550C91">
        <w:t xml:space="preserve">Type </w:t>
      </w:r>
      <w:r w:rsidRPr="00550C91">
        <w:rPr>
          <w:b/>
        </w:rPr>
        <w:t>unload</w:t>
      </w:r>
      <w:r w:rsidRPr="00550C91">
        <w:t xml:space="preserve"> in the command window on top left corner and click the </w:t>
      </w:r>
      <w:r w:rsidRPr="00550C91">
        <w:rPr>
          <w:b/>
        </w:rPr>
        <w:t>run</w:t>
      </w:r>
      <w:r w:rsidRPr="00550C91">
        <w:t xml:space="preserve"> button.</w:t>
      </w:r>
    </w:p>
    <w:p w14:paraId="1ADA4938" w14:textId="2EAB920C" w:rsidR="005510DC" w:rsidRPr="00550C91" w:rsidRDefault="005510DC" w:rsidP="005510DC">
      <w:pPr>
        <w:pStyle w:val="snStepNext"/>
        <w:ind w:left="1800"/>
      </w:pPr>
      <w:r>
        <w:rPr>
          <w:noProof/>
        </w:rPr>
        <w:drawing>
          <wp:inline distT="0" distB="0" distL="0" distR="0" wp14:anchorId="024E8563" wp14:editId="330B8469">
            <wp:extent cx="5215738" cy="1597320"/>
            <wp:effectExtent l="0" t="0" r="444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6601" cy="1603709"/>
                    </a:xfrm>
                    <a:prstGeom prst="rect">
                      <a:avLst/>
                    </a:prstGeom>
                    <a:noFill/>
                    <a:ln>
                      <a:noFill/>
                    </a:ln>
                  </pic:spPr>
                </pic:pic>
              </a:graphicData>
            </a:graphic>
          </wp:inline>
        </w:drawing>
      </w:r>
    </w:p>
    <w:p w14:paraId="28625CC3" w14:textId="53509248" w:rsidR="002C7664" w:rsidRDefault="002C7664" w:rsidP="007D7A2E">
      <w:pPr>
        <w:pStyle w:val="snStepNext"/>
        <w:numPr>
          <w:ilvl w:val="0"/>
          <w:numId w:val="41"/>
        </w:numPr>
      </w:pPr>
      <w:r>
        <w:t xml:space="preserve">Scroll down and double click on the </w:t>
      </w:r>
      <w:r w:rsidRPr="002C7664">
        <w:rPr>
          <w:b/>
        </w:rPr>
        <w:t>DevOps_R2</w:t>
      </w:r>
      <w:r w:rsidR="003C5A6B">
        <w:t xml:space="preserve"> unload in the list to see the script content.</w:t>
      </w:r>
      <w:r w:rsidR="003C5A6B">
        <w:rPr>
          <w:noProof/>
        </w:rPr>
        <w:t xml:space="preserve"> </w:t>
      </w:r>
    </w:p>
    <w:p w14:paraId="460E2BC5" w14:textId="5E0BEE30" w:rsidR="003C5A6B" w:rsidRPr="003C5A6B" w:rsidRDefault="003C5A6B" w:rsidP="003C5A6B">
      <w:pPr>
        <w:pStyle w:val="snStepNext"/>
        <w:ind w:left="1800"/>
        <w:rPr>
          <w:b/>
        </w:rPr>
      </w:pPr>
      <w:r w:rsidRPr="003C5A6B">
        <w:rPr>
          <w:b/>
        </w:rPr>
        <w:t xml:space="preserve">Note: </w:t>
      </w:r>
      <w:r w:rsidRPr="00FB652C">
        <w:t xml:space="preserve">The </w:t>
      </w:r>
      <w:r>
        <w:t>internal unload script</w:t>
      </w:r>
      <w:r w:rsidR="00BB1BC7">
        <w:t xml:space="preserve"> name is DevOps_R2</w:t>
      </w:r>
      <w:r>
        <w:t>.</w:t>
      </w:r>
    </w:p>
    <w:p w14:paraId="107FBFB4" w14:textId="6530C430" w:rsidR="001E0AA6" w:rsidRPr="001E0AA6" w:rsidRDefault="00876BF9" w:rsidP="00E605F2">
      <w:pPr>
        <w:pStyle w:val="sufSubstepFirst"/>
        <w:numPr>
          <w:ilvl w:val="0"/>
          <w:numId w:val="0"/>
        </w:numPr>
        <w:ind w:left="2160"/>
      </w:pPr>
      <w:r w:rsidRPr="00550C91">
        <w:t xml:space="preserve">Service Manager will show the unload script definition and all objects that will be modified. </w:t>
      </w:r>
      <w:r w:rsidR="001E0AA6">
        <w:rPr>
          <w:noProof/>
        </w:rPr>
        <w:drawing>
          <wp:inline distT="0" distB="0" distL="0" distR="0" wp14:anchorId="2397707E" wp14:editId="5BE383B0">
            <wp:extent cx="5018227" cy="3479563"/>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113" cy="3483644"/>
                    </a:xfrm>
                    <a:prstGeom prst="rect">
                      <a:avLst/>
                    </a:prstGeom>
                    <a:noFill/>
                    <a:ln>
                      <a:noFill/>
                    </a:ln>
                  </pic:spPr>
                </pic:pic>
              </a:graphicData>
            </a:graphic>
          </wp:inline>
        </w:drawing>
      </w:r>
    </w:p>
    <w:p w14:paraId="5B610073" w14:textId="747F2412" w:rsidR="00E0691F" w:rsidRDefault="00E605F2" w:rsidP="00E605F2">
      <w:pPr>
        <w:pStyle w:val="snStepNext"/>
        <w:numPr>
          <w:ilvl w:val="0"/>
          <w:numId w:val="41"/>
        </w:numPr>
      </w:pPr>
      <w:r>
        <w:t>Review the list.  I</w:t>
      </w:r>
      <w:r w:rsidR="00E0691F">
        <w:t>f needed</w:t>
      </w:r>
      <w:r w:rsidR="00E0691F" w:rsidRPr="00550C91">
        <w:t xml:space="preserve"> create new unload script with all items</w:t>
      </w:r>
      <w:r w:rsidR="00E0691F">
        <w:t>,</w:t>
      </w:r>
      <w:r w:rsidR="00E0691F" w:rsidRPr="00550C91">
        <w:t xml:space="preserve"> which are already present in your SM instance</w:t>
      </w:r>
      <w:r w:rsidR="00E0691F">
        <w:t xml:space="preserve"> and you want to backup</w:t>
      </w:r>
      <w:r w:rsidR="00E0691F" w:rsidRPr="00550C91">
        <w:t xml:space="preserve">. </w:t>
      </w:r>
    </w:p>
    <w:p w14:paraId="4B8323C9" w14:textId="77777777" w:rsidR="00E0691F" w:rsidRPr="00550C91" w:rsidRDefault="00E0691F" w:rsidP="00E0691F">
      <w:pPr>
        <w:pStyle w:val="Body"/>
        <w:ind w:left="2160"/>
        <w:rPr>
          <w:lang w:eastAsia="zh-CN"/>
        </w:rPr>
      </w:pPr>
      <w:r w:rsidRPr="00550C91">
        <w:rPr>
          <w:lang w:eastAsia="zh-CN"/>
        </w:rPr>
        <w:lastRenderedPageBreak/>
        <w:t>The SM content could override the following objects:</w:t>
      </w:r>
    </w:p>
    <w:p w14:paraId="0100C43E" w14:textId="77777777" w:rsidR="00E0691F" w:rsidRPr="00550C91" w:rsidRDefault="00E0691F" w:rsidP="00E0691F">
      <w:pPr>
        <w:pStyle w:val="bu1Bullet1"/>
        <w:tabs>
          <w:tab w:val="clear" w:pos="1800"/>
          <w:tab w:val="num" w:pos="2520"/>
        </w:tabs>
        <w:ind w:left="2520"/>
      </w:pPr>
      <w:r w:rsidRPr="00550C91">
        <w:t xml:space="preserve">The dbdict of table </w:t>
      </w:r>
      <w:r w:rsidRPr="00550C91">
        <w:rPr>
          <w:b/>
        </w:rPr>
        <w:t>device</w:t>
      </w:r>
    </w:p>
    <w:p w14:paraId="1575396C" w14:textId="77777777" w:rsidR="00E0691F" w:rsidRPr="00550C91" w:rsidRDefault="00E0691F" w:rsidP="00E0691F">
      <w:pPr>
        <w:pStyle w:val="bu1Bullet1"/>
        <w:tabs>
          <w:tab w:val="clear" w:pos="1800"/>
          <w:tab w:val="num" w:pos="2520"/>
        </w:tabs>
        <w:ind w:left="2520"/>
      </w:pPr>
      <w:r w:rsidRPr="00550C91">
        <w:t xml:space="preserve">The web service definition of </w:t>
      </w:r>
      <w:r w:rsidRPr="00550C91">
        <w:rPr>
          <w:b/>
        </w:rPr>
        <w:t>ucmdbBusinessService</w:t>
      </w:r>
    </w:p>
    <w:p w14:paraId="4D288EDF" w14:textId="77777777" w:rsidR="00E0691F" w:rsidRPr="00550C91" w:rsidRDefault="00E0691F" w:rsidP="00E0691F">
      <w:pPr>
        <w:pStyle w:val="bu1Bullet1"/>
        <w:tabs>
          <w:tab w:val="clear" w:pos="1800"/>
          <w:tab w:val="num" w:pos="2520"/>
        </w:tabs>
        <w:ind w:left="2520"/>
      </w:pPr>
      <w:r w:rsidRPr="00550C91">
        <w:t xml:space="preserve">The web service definition of </w:t>
      </w:r>
      <w:r w:rsidRPr="00550C91">
        <w:rPr>
          <w:b/>
        </w:rPr>
        <w:t>Change</w:t>
      </w:r>
    </w:p>
    <w:p w14:paraId="27FDCD8E" w14:textId="77777777" w:rsidR="00E0691F" w:rsidRPr="00550C91" w:rsidRDefault="00E0691F" w:rsidP="00E0691F">
      <w:pPr>
        <w:pStyle w:val="bu1Bullet1"/>
        <w:tabs>
          <w:tab w:val="clear" w:pos="1800"/>
          <w:tab w:val="num" w:pos="2520"/>
        </w:tabs>
        <w:ind w:left="2520"/>
      </w:pPr>
      <w:r w:rsidRPr="00550C91">
        <w:t xml:space="preserve">DEM rules definition for </w:t>
      </w:r>
      <w:r w:rsidRPr="00550C91">
        <w:rPr>
          <w:b/>
        </w:rPr>
        <w:t>ucmdbBusinessService</w:t>
      </w:r>
    </w:p>
    <w:p w14:paraId="4EC375C9" w14:textId="77777777" w:rsidR="00E0691F" w:rsidRPr="00550C91" w:rsidRDefault="00E0691F" w:rsidP="00E0691F">
      <w:pPr>
        <w:pStyle w:val="bu1Bullet1"/>
        <w:tabs>
          <w:tab w:val="clear" w:pos="1800"/>
          <w:tab w:val="num" w:pos="2520"/>
        </w:tabs>
        <w:ind w:left="2520"/>
      </w:pPr>
      <w:r w:rsidRPr="00550C91">
        <w:t xml:space="preserve">The devtype  for </w:t>
      </w:r>
      <w:r w:rsidRPr="00550C91">
        <w:rPr>
          <w:b/>
        </w:rPr>
        <w:t>application</w:t>
      </w:r>
    </w:p>
    <w:p w14:paraId="48284245" w14:textId="77777777" w:rsidR="00E0691F" w:rsidRPr="00E0691F" w:rsidRDefault="00E0691F" w:rsidP="00E0691F">
      <w:pPr>
        <w:pStyle w:val="sunSubstepNext"/>
      </w:pPr>
    </w:p>
    <w:p w14:paraId="6B24E1AA" w14:textId="77322BF2" w:rsidR="00E0691F" w:rsidRDefault="00E0691F" w:rsidP="00E605F2">
      <w:pPr>
        <w:pStyle w:val="snStepNext"/>
      </w:pPr>
      <w:r w:rsidRPr="00550C91">
        <w:t xml:space="preserve">To archive </w:t>
      </w:r>
      <w:r>
        <w:t>the selected items</w:t>
      </w:r>
      <w:r w:rsidRPr="00550C91">
        <w:t xml:space="preserve"> before the changes, open the new unload script and click the </w:t>
      </w:r>
      <w:r w:rsidRPr="001E0AA6">
        <w:rPr>
          <w:b/>
        </w:rPr>
        <w:t>Proceed</w:t>
      </w:r>
      <w:r w:rsidRPr="00550C91">
        <w:t xml:space="preserve"> button.</w:t>
      </w:r>
    </w:p>
    <w:p w14:paraId="58E28D15" w14:textId="77777777" w:rsidR="00876BF9" w:rsidRPr="00550C91" w:rsidRDefault="00876BF9" w:rsidP="00E605F2">
      <w:pPr>
        <w:pStyle w:val="snStepNext"/>
      </w:pPr>
      <w:r w:rsidRPr="00550C91">
        <w:t xml:space="preserve">On the next screen, click the </w:t>
      </w:r>
      <w:r w:rsidRPr="00550C91">
        <w:rPr>
          <w:noProof/>
        </w:rPr>
        <w:drawing>
          <wp:inline distT="0" distB="0" distL="0" distR="0" wp14:anchorId="5962E1ED" wp14:editId="423FE515">
            <wp:extent cx="190476" cy="180952"/>
            <wp:effectExtent l="0" t="0" r="635"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90476" cy="180952"/>
                    </a:xfrm>
                    <a:prstGeom prst="rect">
                      <a:avLst/>
                    </a:prstGeom>
                  </pic:spPr>
                </pic:pic>
              </a:graphicData>
            </a:graphic>
          </wp:inline>
        </w:drawing>
      </w:r>
      <w:r w:rsidRPr="00550C91">
        <w:t xml:space="preserve">  button, create a backup file, and then click Open. Make sure all options are selected like on the picture below. Click </w:t>
      </w:r>
      <w:r w:rsidRPr="00550C91">
        <w:rPr>
          <w:b/>
        </w:rPr>
        <w:t>Proceed</w:t>
      </w:r>
      <w:r w:rsidRPr="00550C91">
        <w:t xml:space="preserve"> to back up the selected objects.</w:t>
      </w:r>
    </w:p>
    <w:p w14:paraId="064B5731" w14:textId="77777777" w:rsidR="00876BF9" w:rsidRPr="00550C91" w:rsidRDefault="00876BF9" w:rsidP="00C02CD0">
      <w:pPr>
        <w:pStyle w:val="Body"/>
        <w:ind w:left="2160"/>
      </w:pPr>
      <w:r w:rsidRPr="00550C91">
        <w:rPr>
          <w:noProof/>
        </w:rPr>
        <w:drawing>
          <wp:inline distT="0" distB="0" distL="0" distR="0" wp14:anchorId="3A979519" wp14:editId="284430EB">
            <wp:extent cx="5010912" cy="1959126"/>
            <wp:effectExtent l="0" t="0" r="0" b="317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67087" cy="1981089"/>
                    </a:xfrm>
                    <a:prstGeom prst="rect">
                      <a:avLst/>
                    </a:prstGeom>
                  </pic:spPr>
                </pic:pic>
              </a:graphicData>
            </a:graphic>
          </wp:inline>
        </w:drawing>
      </w:r>
    </w:p>
    <w:p w14:paraId="135CB03F" w14:textId="01FF28B3" w:rsidR="00876BF9" w:rsidRPr="00550C91" w:rsidRDefault="00876BF9" w:rsidP="00876BF9">
      <w:pPr>
        <w:spacing w:before="0" w:after="0"/>
        <w:rPr>
          <w:lang w:eastAsia="zh-CN"/>
        </w:rPr>
      </w:pPr>
    </w:p>
    <w:p w14:paraId="5ACCE7D6" w14:textId="2739F176" w:rsidR="00E0691F" w:rsidRPr="00550C91" w:rsidRDefault="00E0691F" w:rsidP="00E605F2">
      <w:pPr>
        <w:pStyle w:val="Body"/>
        <w:ind w:left="1980" w:hanging="540"/>
        <w:rPr>
          <w:lang w:eastAsia="zh-CN"/>
        </w:rPr>
      </w:pPr>
      <w:r w:rsidRPr="00550C91">
        <w:rPr>
          <w:b/>
        </w:rPr>
        <w:t>Note</w:t>
      </w:r>
      <w:r w:rsidR="00E605F2">
        <w:rPr>
          <w:b/>
        </w:rPr>
        <w:t>s</w:t>
      </w:r>
      <w:r w:rsidRPr="00550C91">
        <w:rPr>
          <w:b/>
        </w:rPr>
        <w:t>:</w:t>
      </w:r>
      <w:r w:rsidRPr="00550C91">
        <w:t xml:space="preserve"> It</w:t>
      </w:r>
      <w:r w:rsidRPr="00550C91">
        <w:rPr>
          <w:lang w:eastAsia="zh-CN"/>
        </w:rPr>
        <w:t xml:space="preserve"> is highly recommended to test and verify the SM content import into a non-production environment first.</w:t>
      </w:r>
    </w:p>
    <w:p w14:paraId="01E6DF94" w14:textId="77777777" w:rsidR="00E0691F" w:rsidRPr="00550C91" w:rsidRDefault="00E0691F" w:rsidP="00E605F2">
      <w:pPr>
        <w:pStyle w:val="Body"/>
        <w:ind w:left="1980"/>
        <w:rPr>
          <w:lang w:eastAsia="zh-CN"/>
        </w:rPr>
      </w:pPr>
      <w:r w:rsidRPr="00550C91">
        <w:rPr>
          <w:lang w:eastAsia="zh-CN"/>
        </w:rPr>
        <w:t xml:space="preserve">This solution works with SM </w:t>
      </w:r>
      <w:r>
        <w:rPr>
          <w:lang w:eastAsia="zh-CN"/>
        </w:rPr>
        <w:t xml:space="preserve">Server </w:t>
      </w:r>
      <w:r w:rsidRPr="00550C91">
        <w:rPr>
          <w:lang w:eastAsia="zh-CN"/>
        </w:rPr>
        <w:t>9.3</w:t>
      </w:r>
      <w:r>
        <w:rPr>
          <w:lang w:eastAsia="zh-CN"/>
        </w:rPr>
        <w:t>0.201</w:t>
      </w:r>
      <w:r w:rsidRPr="00550C91">
        <w:rPr>
          <w:lang w:eastAsia="zh-CN"/>
        </w:rPr>
        <w:t xml:space="preserve"> </w:t>
      </w:r>
      <w:r>
        <w:rPr>
          <w:lang w:eastAsia="zh-CN"/>
        </w:rPr>
        <w:t>with Process D</w:t>
      </w:r>
      <w:r w:rsidRPr="00550C91">
        <w:rPr>
          <w:lang w:eastAsia="zh-CN"/>
        </w:rPr>
        <w:t>esigner content pa</w:t>
      </w:r>
      <w:r>
        <w:rPr>
          <w:lang w:eastAsia="zh-CN"/>
        </w:rPr>
        <w:t>tch</w:t>
      </w:r>
      <w:r w:rsidRPr="00550C91">
        <w:rPr>
          <w:lang w:eastAsia="zh-CN"/>
        </w:rPr>
        <w:t xml:space="preserve">. </w:t>
      </w:r>
    </w:p>
    <w:p w14:paraId="7E9F7CB8" w14:textId="77777777" w:rsidR="00876BF9" w:rsidRPr="00550C91" w:rsidRDefault="00876BF9" w:rsidP="00876BF9">
      <w:pPr>
        <w:pStyle w:val="snStepNext"/>
        <w:ind w:left="1440"/>
        <w:rPr>
          <w:lang w:eastAsia="zh-CN"/>
        </w:rPr>
      </w:pPr>
    </w:p>
    <w:p w14:paraId="47809335" w14:textId="77777777" w:rsidR="00876BF9" w:rsidRPr="00550C91" w:rsidRDefault="00876BF9" w:rsidP="00876BF9">
      <w:pPr>
        <w:pStyle w:val="snStepNext"/>
        <w:ind w:left="1800" w:hanging="360"/>
      </w:pPr>
    </w:p>
    <w:p w14:paraId="2A9C358B" w14:textId="77777777" w:rsidR="00876BF9" w:rsidRPr="00550C91" w:rsidRDefault="00876BF9" w:rsidP="00876BF9">
      <w:pPr>
        <w:pStyle w:val="bu1Bullet1"/>
        <w:numPr>
          <w:ilvl w:val="0"/>
          <w:numId w:val="0"/>
        </w:numPr>
        <w:ind w:left="1800"/>
      </w:pPr>
    </w:p>
    <w:p w14:paraId="45BECE71" w14:textId="77777777" w:rsidR="00876BF9" w:rsidRPr="00550C91" w:rsidRDefault="00876BF9" w:rsidP="00876BF9">
      <w:pPr>
        <w:spacing w:before="0" w:after="0"/>
        <w:rPr>
          <w:sz w:val="28"/>
          <w:szCs w:val="28"/>
          <w:lang w:eastAsia="zh-CN"/>
        </w:rPr>
      </w:pPr>
      <w:r w:rsidRPr="00550C91">
        <w:rPr>
          <w:lang w:eastAsia="zh-CN"/>
        </w:rPr>
        <w:br w:type="page"/>
      </w:r>
    </w:p>
    <w:p w14:paraId="4402A0B0" w14:textId="77777777" w:rsidR="00876BF9" w:rsidRPr="00550C91" w:rsidRDefault="00876BF9" w:rsidP="00876BF9">
      <w:pPr>
        <w:pStyle w:val="h2Head2"/>
        <w:rPr>
          <w:lang w:eastAsia="zh-CN"/>
        </w:rPr>
      </w:pPr>
      <w:bookmarkStart w:id="46" w:name="_Toc403410004"/>
      <w:r w:rsidRPr="00CD76C0">
        <w:rPr>
          <w:lang w:eastAsia="zh-CN"/>
        </w:rPr>
        <w:lastRenderedPageBreak/>
        <w:t xml:space="preserve">Import the DevOps </w:t>
      </w:r>
      <w:r w:rsidR="00C42E48" w:rsidRPr="00CD76C0">
        <w:rPr>
          <w:lang w:eastAsia="zh-CN"/>
        </w:rPr>
        <w:t>S</w:t>
      </w:r>
      <w:r w:rsidRPr="00CD76C0">
        <w:rPr>
          <w:lang w:eastAsia="zh-CN"/>
        </w:rPr>
        <w:t>ervice Manager content.</w:t>
      </w:r>
      <w:bookmarkEnd w:id="46"/>
    </w:p>
    <w:p w14:paraId="33DB5F66" w14:textId="400574D1" w:rsidR="00876BF9" w:rsidRPr="00550C91" w:rsidRDefault="00876BF9" w:rsidP="001E05DB">
      <w:pPr>
        <w:pStyle w:val="sfStepFirst"/>
        <w:numPr>
          <w:ilvl w:val="0"/>
          <w:numId w:val="42"/>
        </w:numPr>
        <w:tabs>
          <w:tab w:val="clear" w:pos="2160"/>
          <w:tab w:val="num" w:pos="1800"/>
        </w:tabs>
        <w:ind w:hanging="630"/>
      </w:pPr>
      <w:r w:rsidRPr="00550C91">
        <w:t>L</w:t>
      </w:r>
      <w:r w:rsidR="0095309A">
        <w:t>ogin to the HP Service Manager w</w:t>
      </w:r>
      <w:r w:rsidRPr="00550C91">
        <w:t>indows client with an administrator user.</w:t>
      </w:r>
    </w:p>
    <w:p w14:paraId="01E78F45" w14:textId="77777777" w:rsidR="00876BF9" w:rsidRPr="00550C91" w:rsidRDefault="00876BF9" w:rsidP="001E05DB">
      <w:pPr>
        <w:pStyle w:val="snStepNext"/>
        <w:numPr>
          <w:ilvl w:val="0"/>
          <w:numId w:val="88"/>
        </w:numPr>
        <w:tabs>
          <w:tab w:val="clear" w:pos="1890"/>
          <w:tab w:val="num" w:pos="1800"/>
        </w:tabs>
      </w:pPr>
      <w:r w:rsidRPr="00550C91">
        <w:t xml:space="preserve">Type </w:t>
      </w:r>
      <w:r w:rsidRPr="00550C91">
        <w:rPr>
          <w:b/>
        </w:rPr>
        <w:t>db</w:t>
      </w:r>
      <w:r w:rsidRPr="00550C91">
        <w:t xml:space="preserve"> in the command window and click the </w:t>
      </w:r>
      <w:r w:rsidRPr="00550C91">
        <w:rPr>
          <w:b/>
        </w:rPr>
        <w:t>run</w:t>
      </w:r>
      <w:r w:rsidRPr="00550C91">
        <w:t xml:space="preserve"> button.</w:t>
      </w:r>
    </w:p>
    <w:p w14:paraId="2B6FFAEC" w14:textId="455F43CD" w:rsidR="00876BF9" w:rsidRPr="00550C91" w:rsidRDefault="0095309A" w:rsidP="0095309A">
      <w:pPr>
        <w:pStyle w:val="Body"/>
        <w:ind w:left="1800"/>
      </w:pPr>
      <w:r>
        <w:rPr>
          <w:noProof/>
        </w:rPr>
        <w:drawing>
          <wp:inline distT="0" distB="0" distL="0" distR="0" wp14:anchorId="72B8E184" wp14:editId="5B157C7D">
            <wp:extent cx="5244694" cy="140441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4675" cy="1407092"/>
                    </a:xfrm>
                    <a:prstGeom prst="rect">
                      <a:avLst/>
                    </a:prstGeom>
                    <a:noFill/>
                    <a:ln>
                      <a:noFill/>
                    </a:ln>
                  </pic:spPr>
                </pic:pic>
              </a:graphicData>
            </a:graphic>
          </wp:inline>
        </w:drawing>
      </w:r>
    </w:p>
    <w:p w14:paraId="01F9F3B3" w14:textId="572FBA95" w:rsidR="00876BF9" w:rsidRPr="00550C91" w:rsidRDefault="0095309A" w:rsidP="007D7A2E">
      <w:pPr>
        <w:pStyle w:val="snStepNext"/>
        <w:numPr>
          <w:ilvl w:val="0"/>
          <w:numId w:val="43"/>
        </w:numPr>
      </w:pPr>
      <w:r>
        <w:t xml:space="preserve">In the new </w:t>
      </w:r>
      <w:r w:rsidRPr="0095309A">
        <w:rPr>
          <w:b/>
        </w:rPr>
        <w:t>D</w:t>
      </w:r>
      <w:r w:rsidR="00876BF9" w:rsidRPr="0095309A">
        <w:rPr>
          <w:b/>
        </w:rPr>
        <w:t>ata</w:t>
      </w:r>
      <w:r>
        <w:rPr>
          <w:b/>
        </w:rPr>
        <w:t>base Manager</w:t>
      </w:r>
      <w:r w:rsidR="00876BF9" w:rsidRPr="0095309A">
        <w:rPr>
          <w:b/>
        </w:rPr>
        <w:t xml:space="preserve"> </w:t>
      </w:r>
      <w:r w:rsidR="00876BF9" w:rsidRPr="00550C91">
        <w:t xml:space="preserve">window, right click on the blank area and choose </w:t>
      </w:r>
      <w:r w:rsidR="00876BF9" w:rsidRPr="00550C91">
        <w:rPr>
          <w:b/>
        </w:rPr>
        <w:t>import/load</w:t>
      </w:r>
      <w:r w:rsidR="00876BF9" w:rsidRPr="00550C91">
        <w:t>.</w:t>
      </w:r>
    </w:p>
    <w:p w14:paraId="6D06DAD7" w14:textId="442FED54" w:rsidR="00876BF9" w:rsidRPr="00550C91" w:rsidRDefault="0095309A" w:rsidP="00534639">
      <w:pPr>
        <w:pStyle w:val="Body"/>
        <w:ind w:left="1800"/>
      </w:pPr>
      <w:r>
        <w:rPr>
          <w:noProof/>
        </w:rPr>
        <w:drawing>
          <wp:inline distT="0" distB="0" distL="0" distR="0" wp14:anchorId="7DB07FD6" wp14:editId="6255AE6F">
            <wp:extent cx="5252314" cy="2965369"/>
            <wp:effectExtent l="0" t="0" r="571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765" cy="2971834"/>
                    </a:xfrm>
                    <a:prstGeom prst="rect">
                      <a:avLst/>
                    </a:prstGeom>
                    <a:noFill/>
                    <a:ln>
                      <a:noFill/>
                    </a:ln>
                  </pic:spPr>
                </pic:pic>
              </a:graphicData>
            </a:graphic>
          </wp:inline>
        </w:drawing>
      </w:r>
    </w:p>
    <w:p w14:paraId="3B064885" w14:textId="2EA95C79" w:rsidR="00876BF9" w:rsidRPr="00550C91" w:rsidRDefault="0095309A" w:rsidP="007D7A2E">
      <w:pPr>
        <w:pStyle w:val="snStepNext"/>
        <w:numPr>
          <w:ilvl w:val="0"/>
          <w:numId w:val="43"/>
        </w:numPr>
      </w:pPr>
      <w:r>
        <w:t xml:space="preserve">Browse to select the </w:t>
      </w:r>
      <w:r w:rsidRPr="00550C91">
        <w:t>unload script</w:t>
      </w:r>
      <w:r w:rsidRPr="00550C91">
        <w:rPr>
          <w:b/>
        </w:rPr>
        <w:t xml:space="preserve"> DevOps_R</w:t>
      </w:r>
      <w:r>
        <w:rPr>
          <w:b/>
        </w:rPr>
        <w:t>3.5</w:t>
      </w:r>
      <w:r w:rsidRPr="00550C91">
        <w:rPr>
          <w:b/>
        </w:rPr>
        <w:t>_</w:t>
      </w:r>
      <w:r>
        <w:rPr>
          <w:b/>
        </w:rPr>
        <w:t>content</w:t>
      </w:r>
      <w:r w:rsidRPr="00550C91">
        <w:rPr>
          <w:b/>
        </w:rPr>
        <w:t>.unl</w:t>
      </w:r>
      <w:r>
        <w:t xml:space="preserve"> file in the </w:t>
      </w:r>
      <w:r w:rsidRPr="00D50027">
        <w:rPr>
          <w:b/>
        </w:rPr>
        <w:t>Content Files &gt; hp_</w:t>
      </w:r>
      <w:r>
        <w:rPr>
          <w:b/>
        </w:rPr>
        <w:t>sm</w:t>
      </w:r>
      <w:r w:rsidRPr="00D50027">
        <w:rPr>
          <w:b/>
        </w:rPr>
        <w:t xml:space="preserve"> </w:t>
      </w:r>
      <w:r>
        <w:t>folder</w:t>
      </w:r>
      <w:r w:rsidR="00876BF9" w:rsidRPr="00550C91">
        <w:t>.</w:t>
      </w:r>
    </w:p>
    <w:p w14:paraId="7B18DBC6" w14:textId="7481F903" w:rsidR="00876BF9" w:rsidRDefault="00876BF9" w:rsidP="007D7A2E">
      <w:pPr>
        <w:pStyle w:val="snStepNext"/>
        <w:numPr>
          <w:ilvl w:val="0"/>
          <w:numId w:val="43"/>
        </w:numPr>
      </w:pPr>
      <w:r w:rsidRPr="00550C91">
        <w:t xml:space="preserve">Click </w:t>
      </w:r>
      <w:r w:rsidRPr="00550C91">
        <w:rPr>
          <w:b/>
        </w:rPr>
        <w:t xml:space="preserve">load FG </w:t>
      </w:r>
      <w:r w:rsidRPr="00550C91">
        <w:rPr>
          <w:lang w:eastAsia="zh-CN"/>
        </w:rPr>
        <w:t xml:space="preserve">to load the </w:t>
      </w:r>
      <w:r w:rsidR="00F47A0E">
        <w:rPr>
          <w:lang w:eastAsia="zh-CN"/>
        </w:rPr>
        <w:t>content</w:t>
      </w:r>
      <w:r w:rsidRPr="00550C91">
        <w:rPr>
          <w:lang w:eastAsia="zh-CN"/>
        </w:rPr>
        <w:t xml:space="preserve"> in SM.</w:t>
      </w:r>
    </w:p>
    <w:p w14:paraId="3ADE8B44" w14:textId="1058C349" w:rsidR="00F47A0E" w:rsidRPr="00550C91" w:rsidRDefault="00F47A0E" w:rsidP="00F47A0E">
      <w:pPr>
        <w:pStyle w:val="snStepNext"/>
        <w:ind w:left="1800"/>
      </w:pPr>
      <w:r>
        <w:rPr>
          <w:noProof/>
        </w:rPr>
        <w:drawing>
          <wp:inline distT="0" distB="0" distL="0" distR="0" wp14:anchorId="7264222F" wp14:editId="0C11CF2A">
            <wp:extent cx="5244465" cy="239122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3325" cy="2395266"/>
                    </a:xfrm>
                    <a:prstGeom prst="rect">
                      <a:avLst/>
                    </a:prstGeom>
                    <a:noFill/>
                    <a:ln>
                      <a:noFill/>
                    </a:ln>
                  </pic:spPr>
                </pic:pic>
              </a:graphicData>
            </a:graphic>
          </wp:inline>
        </w:drawing>
      </w:r>
    </w:p>
    <w:p w14:paraId="30BE222C" w14:textId="77777777" w:rsidR="00876BF9" w:rsidRPr="00550C91" w:rsidRDefault="00876BF9" w:rsidP="00876BF9">
      <w:pPr>
        <w:pStyle w:val="bu1Bullet1"/>
        <w:numPr>
          <w:ilvl w:val="0"/>
          <w:numId w:val="0"/>
        </w:numPr>
        <w:ind w:left="1800"/>
        <w:rPr>
          <w:lang w:eastAsia="zh-CN"/>
        </w:rPr>
      </w:pPr>
      <w:r w:rsidRPr="00550C91">
        <w:lastRenderedPageBreak/>
        <w:t>Check</w:t>
      </w:r>
      <w:r w:rsidRPr="00550C91">
        <w:rPr>
          <w:lang w:eastAsia="zh-CN"/>
        </w:rPr>
        <w:t xml:space="preserve"> the message window in SM clients for any import errors.</w:t>
      </w:r>
    </w:p>
    <w:p w14:paraId="0931B4F9" w14:textId="77777777" w:rsidR="00876BF9" w:rsidRPr="00550C91" w:rsidRDefault="00876BF9" w:rsidP="00F47A0E">
      <w:pPr>
        <w:pStyle w:val="h2Head2"/>
        <w:rPr>
          <w:lang w:eastAsia="zh-CN"/>
        </w:rPr>
      </w:pPr>
      <w:bookmarkStart w:id="47" w:name="_Toc403410005"/>
      <w:r w:rsidRPr="00CD76C0">
        <w:rPr>
          <w:lang w:eastAsia="zh-CN"/>
        </w:rPr>
        <w:t>Verify the HP Service Manager Process Designer configuration</w:t>
      </w:r>
      <w:bookmarkEnd w:id="47"/>
    </w:p>
    <w:p w14:paraId="52F876C5" w14:textId="233FF2DD" w:rsidR="00876BF9" w:rsidRPr="00FA4F5B" w:rsidRDefault="00876BF9" w:rsidP="00FA4F5B">
      <w:pPr>
        <w:pStyle w:val="Body"/>
      </w:pPr>
      <w:r w:rsidRPr="00FA4F5B">
        <w:t>This solution is designed to work with a</w:t>
      </w:r>
      <w:r w:rsidR="00FA4F5B" w:rsidRPr="00FA4F5B">
        <w:t>n</w:t>
      </w:r>
      <w:r w:rsidRPr="00FA4F5B">
        <w:t xml:space="preserve"> SM instance that has the Process Designer</w:t>
      </w:r>
      <w:r w:rsidR="009A6CA3" w:rsidRPr="00FA4F5B">
        <w:t xml:space="preserve"> (PD)</w:t>
      </w:r>
      <w:r w:rsidRPr="00FA4F5B">
        <w:t xml:space="preserve"> installed. </w:t>
      </w:r>
    </w:p>
    <w:p w14:paraId="20F133E4" w14:textId="3C3D70C6" w:rsidR="00876BF9" w:rsidRPr="00FA4F5B" w:rsidRDefault="00876BF9" w:rsidP="00FA4F5B">
      <w:pPr>
        <w:pStyle w:val="Body"/>
      </w:pPr>
      <w:r w:rsidRPr="00FA4F5B">
        <w:t>Complete the steps below, to verify the SM Process Designer co</w:t>
      </w:r>
      <w:r w:rsidR="00FA4F5B" w:rsidRPr="00FA4F5B">
        <w:t>nfiguration in your environment</w:t>
      </w:r>
    </w:p>
    <w:p w14:paraId="606080E0" w14:textId="7E7F55F1" w:rsidR="00876BF9" w:rsidRPr="00550C91" w:rsidRDefault="00FA4F5B" w:rsidP="00FA4F5B">
      <w:pPr>
        <w:pStyle w:val="Body"/>
        <w:ind w:left="1980" w:hanging="540"/>
      </w:pPr>
      <w:r w:rsidRPr="00FA4F5B">
        <w:rPr>
          <w:b/>
        </w:rPr>
        <w:t>Note</w:t>
      </w:r>
      <w:r>
        <w:t xml:space="preserve">: </w:t>
      </w:r>
      <w:r w:rsidR="00876BF9" w:rsidRPr="00550C91">
        <w:t>Make sure the Process Designer is enabled for your Change Management module. Check with your SM administrator t</w:t>
      </w:r>
      <w:r w:rsidR="00244C6E">
        <w:t>o ensure that the PD content patch</w:t>
      </w:r>
      <w:r w:rsidR="00876BF9" w:rsidRPr="00550C91">
        <w:t xml:space="preserve"> released by HP is already installed.</w:t>
      </w:r>
    </w:p>
    <w:p w14:paraId="713D036A" w14:textId="77777777" w:rsidR="00876BF9" w:rsidRPr="00550C91" w:rsidRDefault="00876BF9" w:rsidP="00FA4F5B">
      <w:pPr>
        <w:pStyle w:val="sfStepFirst"/>
        <w:numPr>
          <w:ilvl w:val="0"/>
          <w:numId w:val="198"/>
        </w:numPr>
        <w:tabs>
          <w:tab w:val="clear" w:pos="2160"/>
          <w:tab w:val="num" w:pos="1890"/>
        </w:tabs>
        <w:ind w:hanging="630"/>
      </w:pPr>
      <w:r w:rsidRPr="00550C91">
        <w:t>Login to the SM web client with an administrator account</w:t>
      </w:r>
    </w:p>
    <w:p w14:paraId="4CB8E4E1" w14:textId="1DD5A46C" w:rsidR="00876BF9" w:rsidRPr="00550C91" w:rsidRDefault="00876BF9" w:rsidP="00FA4F5B">
      <w:pPr>
        <w:pStyle w:val="snStepNext"/>
        <w:numPr>
          <w:ilvl w:val="0"/>
          <w:numId w:val="199"/>
        </w:numPr>
      </w:pPr>
      <w:r w:rsidRPr="00550C91">
        <w:t xml:space="preserve">Go to the menu </w:t>
      </w:r>
      <w:r w:rsidRPr="00FA4F5B">
        <w:rPr>
          <w:b/>
        </w:rPr>
        <w:t>Change Management</w:t>
      </w:r>
      <w:r w:rsidR="00244C6E" w:rsidRPr="00FA4F5B">
        <w:rPr>
          <w:b/>
        </w:rPr>
        <w:t xml:space="preserve"> &gt; </w:t>
      </w:r>
      <w:r w:rsidRPr="00FA4F5B">
        <w:rPr>
          <w:b/>
        </w:rPr>
        <w:t>Configuration</w:t>
      </w:r>
      <w:r w:rsidR="00244C6E" w:rsidRPr="00FA4F5B">
        <w:rPr>
          <w:b/>
        </w:rPr>
        <w:t xml:space="preserve"> &gt; </w:t>
      </w:r>
      <w:r w:rsidRPr="00FA4F5B">
        <w:rPr>
          <w:b/>
        </w:rPr>
        <w:t>Change Workflows</w:t>
      </w:r>
      <w:r w:rsidRPr="00550C91">
        <w:t>. If you can see the list of workflows, it means the PD is installed and ready for use:</w:t>
      </w:r>
    </w:p>
    <w:p w14:paraId="6C3170D0" w14:textId="77777777" w:rsidR="00876BF9" w:rsidRPr="00550C91" w:rsidRDefault="00876BF9" w:rsidP="00534639">
      <w:pPr>
        <w:pStyle w:val="snStepNext"/>
        <w:ind w:left="2160"/>
      </w:pPr>
      <w:r w:rsidRPr="00550C91">
        <w:rPr>
          <w:noProof/>
        </w:rPr>
        <w:drawing>
          <wp:inline distT="0" distB="0" distL="0" distR="0" wp14:anchorId="404808D6" wp14:editId="224534E2">
            <wp:extent cx="5018227" cy="2936261"/>
            <wp:effectExtent l="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046067" cy="2952550"/>
                    </a:xfrm>
                    <a:prstGeom prst="rect">
                      <a:avLst/>
                    </a:prstGeom>
                    <a:noFill/>
                    <a:ln w="9525">
                      <a:noFill/>
                      <a:miter lim="800000"/>
                      <a:headEnd/>
                      <a:tailEnd/>
                    </a:ln>
                  </pic:spPr>
                </pic:pic>
              </a:graphicData>
            </a:graphic>
          </wp:inline>
        </w:drawing>
      </w:r>
    </w:p>
    <w:p w14:paraId="3FC1DD0A" w14:textId="77777777" w:rsidR="00876BF9" w:rsidRPr="00550C91" w:rsidRDefault="00876BF9" w:rsidP="00876BF9">
      <w:pPr>
        <w:pStyle w:val="snStepNext"/>
        <w:ind w:left="2520"/>
      </w:pPr>
    </w:p>
    <w:p w14:paraId="0B499DAE" w14:textId="079D3D7C" w:rsidR="00876BF9" w:rsidRPr="00550C91" w:rsidRDefault="00876BF9" w:rsidP="00FA4F5B">
      <w:pPr>
        <w:pStyle w:val="snStepNext"/>
      </w:pPr>
      <w:r w:rsidRPr="00550C91">
        <w:t>Make sure the</w:t>
      </w:r>
      <w:r w:rsidR="00FA4F5B">
        <w:t xml:space="preserve"> </w:t>
      </w:r>
      <w:r w:rsidR="00FA4F5B" w:rsidRPr="00550C91">
        <w:t>highlighted</w:t>
      </w:r>
      <w:r w:rsidR="00FA4F5B">
        <w:t xml:space="preserve"> </w:t>
      </w:r>
      <w:r w:rsidRPr="00550C91">
        <w:t xml:space="preserve"> DevOps workflows </w:t>
      </w:r>
      <w:r w:rsidR="00244C6E">
        <w:t>we</w:t>
      </w:r>
      <w:r w:rsidRPr="00550C91">
        <w:t>re imported in the Change Management module</w:t>
      </w:r>
    </w:p>
    <w:p w14:paraId="29B32C2E" w14:textId="70945F96" w:rsidR="00876BF9" w:rsidRDefault="00876BF9" w:rsidP="00F47A0E">
      <w:pPr>
        <w:pStyle w:val="snStepNext"/>
        <w:ind w:left="2160"/>
      </w:pPr>
      <w:r w:rsidRPr="00550C91">
        <w:rPr>
          <w:noProof/>
        </w:rPr>
        <w:drawing>
          <wp:inline distT="0" distB="0" distL="0" distR="0" wp14:anchorId="426B3CB5" wp14:editId="540A8589">
            <wp:extent cx="5010912" cy="2931981"/>
            <wp:effectExtent l="0" t="0" r="0" b="1905"/>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035372" cy="2946293"/>
                    </a:xfrm>
                    <a:prstGeom prst="rect">
                      <a:avLst/>
                    </a:prstGeom>
                    <a:noFill/>
                    <a:ln w="9525">
                      <a:noFill/>
                      <a:miter lim="800000"/>
                      <a:headEnd/>
                      <a:tailEnd/>
                    </a:ln>
                  </pic:spPr>
                </pic:pic>
              </a:graphicData>
            </a:graphic>
          </wp:inline>
        </w:drawing>
      </w:r>
    </w:p>
    <w:p w14:paraId="59B29D54" w14:textId="3B69B563" w:rsidR="00876BF9" w:rsidRPr="00550C91" w:rsidRDefault="00876BF9" w:rsidP="00876BF9">
      <w:pPr>
        <w:pStyle w:val="h2Head2"/>
      </w:pPr>
      <w:bookmarkStart w:id="48" w:name="_Toc403410006"/>
      <w:r w:rsidRPr="00CD76C0">
        <w:lastRenderedPageBreak/>
        <w:t xml:space="preserve">DevOps change workflows </w:t>
      </w:r>
      <w:bookmarkEnd w:id="48"/>
      <w:r w:rsidR="00410EA7">
        <w:t>introduction</w:t>
      </w:r>
    </w:p>
    <w:p w14:paraId="344A7755" w14:textId="77777777" w:rsidR="00876BF9" w:rsidRPr="00550C91" w:rsidRDefault="00876BF9" w:rsidP="00876BF9">
      <w:pPr>
        <w:pStyle w:val="snStepNext"/>
        <w:ind w:left="1800"/>
      </w:pPr>
      <w:r w:rsidRPr="00550C91">
        <w:t xml:space="preserve">The following custom workflows are required by this solution. Each workflow is designed with different phases to accommodate the requests started from Jenkins.  </w:t>
      </w:r>
    </w:p>
    <w:p w14:paraId="27D0CD39" w14:textId="77777777" w:rsidR="00876BF9" w:rsidRPr="00550C91" w:rsidRDefault="00876BF9" w:rsidP="00876BF9">
      <w:pPr>
        <w:pStyle w:val="h3Head3"/>
        <w:rPr>
          <w:b/>
        </w:rPr>
      </w:pPr>
      <w:bookmarkStart w:id="49" w:name="_Toc403410007"/>
      <w:r w:rsidRPr="00CD76C0">
        <w:t>DevOps</w:t>
      </w:r>
      <w:r w:rsidRPr="00CD76C0">
        <w:rPr>
          <w:b/>
        </w:rPr>
        <w:t xml:space="preserve"> </w:t>
      </w:r>
      <w:r w:rsidRPr="00CD76C0">
        <w:t>change workflow design</w:t>
      </w:r>
      <w:bookmarkEnd w:id="49"/>
    </w:p>
    <w:p w14:paraId="105DD947" w14:textId="77777777" w:rsidR="00876BF9" w:rsidRPr="00550C91" w:rsidRDefault="00876BF9" w:rsidP="00876BF9">
      <w:pPr>
        <w:pStyle w:val="snStepNext"/>
        <w:ind w:left="1800"/>
        <w:rPr>
          <w:b/>
        </w:rPr>
      </w:pPr>
      <w:r w:rsidRPr="00550C91">
        <w:rPr>
          <w:b/>
          <w:noProof/>
        </w:rPr>
        <w:drawing>
          <wp:inline distT="0" distB="0" distL="0" distR="0" wp14:anchorId="7E453C91" wp14:editId="32B1C4E4">
            <wp:extent cx="5215610" cy="875571"/>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240835" cy="879806"/>
                    </a:xfrm>
                    <a:prstGeom prst="rect">
                      <a:avLst/>
                    </a:prstGeom>
                    <a:noFill/>
                    <a:ln w="9525">
                      <a:noFill/>
                      <a:miter lim="800000"/>
                      <a:headEnd/>
                      <a:tailEnd/>
                    </a:ln>
                  </pic:spPr>
                </pic:pic>
              </a:graphicData>
            </a:graphic>
          </wp:inline>
        </w:drawing>
      </w:r>
    </w:p>
    <w:p w14:paraId="7B653CE6" w14:textId="77777777" w:rsidR="00876BF9" w:rsidRPr="00550C91" w:rsidRDefault="00876BF9" w:rsidP="00876BF9">
      <w:pPr>
        <w:pStyle w:val="snStepNext"/>
        <w:ind w:left="1800"/>
      </w:pPr>
      <w:r w:rsidRPr="00550C91">
        <w:t xml:space="preserve">This change workflow is designed to track the DevOps release status. It must be set up before the actual code development is started and manually configured to the </w:t>
      </w:r>
      <w:r w:rsidRPr="00550C91">
        <w:rPr>
          <w:b/>
        </w:rPr>
        <w:t>Change Approval</w:t>
      </w:r>
      <w:r w:rsidRPr="00550C91">
        <w:t xml:space="preserve"> phase, providing the required information and approvals:</w:t>
      </w:r>
    </w:p>
    <w:p w14:paraId="75DE4806" w14:textId="77777777" w:rsidR="00876BF9" w:rsidRPr="00550C91" w:rsidRDefault="00876BF9" w:rsidP="00876BF9">
      <w:pPr>
        <w:pStyle w:val="snStepNext"/>
        <w:ind w:left="1800"/>
      </w:pPr>
      <w:r w:rsidRPr="00550C91">
        <w:rPr>
          <w:noProof/>
        </w:rPr>
        <w:drawing>
          <wp:inline distT="0" distB="0" distL="0" distR="0" wp14:anchorId="23A01C75" wp14:editId="68DB3CC9">
            <wp:extent cx="5215610" cy="927899"/>
            <wp:effectExtent l="0" t="0" r="4445" b="571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5222710" cy="929162"/>
                    </a:xfrm>
                    <a:prstGeom prst="rect">
                      <a:avLst/>
                    </a:prstGeom>
                    <a:noFill/>
                    <a:ln w="9525">
                      <a:noFill/>
                      <a:miter lim="800000"/>
                      <a:headEnd/>
                      <a:tailEnd/>
                    </a:ln>
                  </pic:spPr>
                </pic:pic>
              </a:graphicData>
            </a:graphic>
          </wp:inline>
        </w:drawing>
      </w:r>
      <w:r w:rsidRPr="00550C91">
        <w:t xml:space="preserve"> </w:t>
      </w:r>
    </w:p>
    <w:p w14:paraId="6B7E13C6" w14:textId="77777777" w:rsidR="00876BF9" w:rsidRPr="00550C91" w:rsidRDefault="00876BF9" w:rsidP="00876BF9">
      <w:pPr>
        <w:pStyle w:val="snStepNext"/>
        <w:ind w:left="1800"/>
      </w:pPr>
      <w:r w:rsidRPr="00550C91">
        <w:t>The release workflow is required to allow or deny each Jenkins promotion to staging or production.</w:t>
      </w:r>
    </w:p>
    <w:p w14:paraId="5EC98E09" w14:textId="77777777" w:rsidR="00876BF9" w:rsidRPr="00550C91" w:rsidRDefault="00876BF9" w:rsidP="00876BF9">
      <w:pPr>
        <w:pStyle w:val="snStepNext"/>
        <w:ind w:left="1800"/>
      </w:pPr>
      <w:r w:rsidRPr="00550C91">
        <w:t>To allow Jenkins promotion to staging, the release RFC must be in one of the following phases:</w:t>
      </w:r>
    </w:p>
    <w:p w14:paraId="755AD9E4" w14:textId="77777777" w:rsidR="00876BF9" w:rsidRPr="00550C91" w:rsidRDefault="00876BF9" w:rsidP="006E620E">
      <w:pPr>
        <w:pStyle w:val="snStepNext"/>
        <w:numPr>
          <w:ilvl w:val="2"/>
          <w:numId w:val="200"/>
        </w:numPr>
      </w:pPr>
      <w:r w:rsidRPr="00550C91">
        <w:t xml:space="preserve">If this is the first promotion to staging – </w:t>
      </w:r>
      <w:r w:rsidRPr="00550C91">
        <w:rPr>
          <w:b/>
        </w:rPr>
        <w:t>Change Approval</w:t>
      </w:r>
    </w:p>
    <w:p w14:paraId="3965EBE0" w14:textId="77777777" w:rsidR="00876BF9" w:rsidRPr="00550C91" w:rsidRDefault="00876BF9" w:rsidP="006E620E">
      <w:pPr>
        <w:pStyle w:val="snStepNext"/>
        <w:numPr>
          <w:ilvl w:val="2"/>
          <w:numId w:val="200"/>
        </w:numPr>
      </w:pPr>
      <w:r w:rsidRPr="00550C91">
        <w:t xml:space="preserve">If this is not the first promotion to staging – </w:t>
      </w:r>
      <w:r w:rsidRPr="00550C91">
        <w:rPr>
          <w:b/>
        </w:rPr>
        <w:t>Change</w:t>
      </w:r>
      <w:r w:rsidRPr="00550C91">
        <w:t xml:space="preserve"> </w:t>
      </w:r>
      <w:r w:rsidRPr="00550C91">
        <w:rPr>
          <w:b/>
        </w:rPr>
        <w:t>Implementation – Promoted to ST</w:t>
      </w:r>
    </w:p>
    <w:p w14:paraId="1616C785" w14:textId="77777777" w:rsidR="00876BF9" w:rsidRPr="00550C91" w:rsidRDefault="00876BF9" w:rsidP="00876BF9">
      <w:pPr>
        <w:pStyle w:val="snStepNext"/>
        <w:ind w:left="2520"/>
      </w:pPr>
    </w:p>
    <w:p w14:paraId="02F0F650" w14:textId="77777777" w:rsidR="00876BF9" w:rsidRPr="00550C91" w:rsidRDefault="00876BF9" w:rsidP="00876BF9">
      <w:pPr>
        <w:pStyle w:val="snStepNext"/>
        <w:ind w:left="1800"/>
      </w:pPr>
      <w:r w:rsidRPr="00550C91">
        <w:t xml:space="preserve">To allow Jenkins promotion to production, the release RFC must be in the </w:t>
      </w:r>
      <w:r w:rsidRPr="00550C91">
        <w:rPr>
          <w:b/>
        </w:rPr>
        <w:t>Change Implementation Promoted to PR</w:t>
      </w:r>
      <w:r w:rsidRPr="00550C91">
        <w:t xml:space="preserve"> phase.</w:t>
      </w:r>
    </w:p>
    <w:p w14:paraId="712608FE" w14:textId="77777777" w:rsidR="00876BF9" w:rsidRPr="00550C91" w:rsidRDefault="00876BF9" w:rsidP="00876BF9">
      <w:pPr>
        <w:pStyle w:val="snStepNext"/>
        <w:ind w:left="1800"/>
        <w:rPr>
          <w:b/>
        </w:rPr>
      </w:pPr>
      <w:r w:rsidRPr="00550C91">
        <w:t>Release</w:t>
      </w:r>
      <w:r w:rsidRPr="00550C91">
        <w:rPr>
          <w:b/>
        </w:rPr>
        <w:t xml:space="preserve"> </w:t>
      </w:r>
      <w:r w:rsidRPr="00550C91">
        <w:t>RFC example</w:t>
      </w:r>
      <w:r w:rsidRPr="00550C91">
        <w:rPr>
          <w:b/>
        </w:rPr>
        <w:t>:</w:t>
      </w:r>
    </w:p>
    <w:p w14:paraId="5B33DF60" w14:textId="77777777" w:rsidR="00876BF9" w:rsidRPr="00550C91" w:rsidRDefault="00876BF9" w:rsidP="00876BF9">
      <w:pPr>
        <w:pStyle w:val="snStepNext"/>
        <w:ind w:left="1800"/>
        <w:rPr>
          <w:b/>
        </w:rPr>
      </w:pPr>
      <w:r w:rsidRPr="00550C91">
        <w:rPr>
          <w:b/>
          <w:noProof/>
        </w:rPr>
        <w:drawing>
          <wp:inline distT="0" distB="0" distL="0" distR="0" wp14:anchorId="04576E17" wp14:editId="3DB7E2AE">
            <wp:extent cx="5230368" cy="3254970"/>
            <wp:effectExtent l="0" t="0" r="8890" b="317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234908" cy="3257796"/>
                    </a:xfrm>
                    <a:prstGeom prst="rect">
                      <a:avLst/>
                    </a:prstGeom>
                    <a:noFill/>
                    <a:ln w="9525">
                      <a:noFill/>
                      <a:miter lim="800000"/>
                      <a:headEnd/>
                      <a:tailEnd/>
                    </a:ln>
                  </pic:spPr>
                </pic:pic>
              </a:graphicData>
            </a:graphic>
          </wp:inline>
        </w:drawing>
      </w:r>
    </w:p>
    <w:p w14:paraId="700D5464" w14:textId="77777777" w:rsidR="00876BF9" w:rsidRPr="00550C91" w:rsidRDefault="00876BF9" w:rsidP="00876BF9">
      <w:pPr>
        <w:pStyle w:val="snStepNext"/>
        <w:ind w:left="1800"/>
        <w:rPr>
          <w:b/>
        </w:rPr>
      </w:pPr>
      <w:r w:rsidRPr="00550C91">
        <w:lastRenderedPageBreak/>
        <w:t>Release</w:t>
      </w:r>
      <w:r w:rsidRPr="00550C91">
        <w:rPr>
          <w:b/>
        </w:rPr>
        <w:t xml:space="preserve"> </w:t>
      </w:r>
      <w:r w:rsidRPr="00550C91">
        <w:t>RFC fields</w:t>
      </w:r>
      <w:r w:rsidRPr="00550C91">
        <w:rPr>
          <w:b/>
        </w:rPr>
        <w:t>:</w:t>
      </w:r>
    </w:p>
    <w:tbl>
      <w:tblPr>
        <w:tblStyle w:val="TableGrid"/>
        <w:tblW w:w="8152" w:type="dxa"/>
        <w:tblInd w:w="1845"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ayout w:type="fixed"/>
        <w:tblLook w:val="04A0" w:firstRow="1" w:lastRow="0" w:firstColumn="1" w:lastColumn="0" w:noHBand="0" w:noVBand="1"/>
      </w:tblPr>
      <w:tblGrid>
        <w:gridCol w:w="2506"/>
        <w:gridCol w:w="2568"/>
        <w:gridCol w:w="3078"/>
      </w:tblGrid>
      <w:tr w:rsidR="006E620E" w:rsidRPr="00550C91" w14:paraId="2EA51802" w14:textId="77777777" w:rsidTr="006E620E">
        <w:trPr>
          <w:trHeight w:val="326"/>
        </w:trPr>
        <w:tc>
          <w:tcPr>
            <w:tcW w:w="2506" w:type="dxa"/>
            <w:tcBorders>
              <w:top w:val="single" w:sz="12" w:space="0" w:color="4BACC6" w:themeColor="accent5"/>
              <w:bottom w:val="single" w:sz="12" w:space="0" w:color="4BACC6" w:themeColor="accent5"/>
            </w:tcBorders>
          </w:tcPr>
          <w:p w14:paraId="18B8D888" w14:textId="5012F0C2" w:rsidR="006E620E" w:rsidRPr="006E620E" w:rsidRDefault="006E620E" w:rsidP="00914B77">
            <w:pPr>
              <w:pStyle w:val="HPTableHead8pt"/>
              <w:ind w:left="0"/>
              <w:rPr>
                <w:sz w:val="20"/>
              </w:rPr>
            </w:pPr>
            <w:r w:rsidRPr="006E620E">
              <w:rPr>
                <w:sz w:val="20"/>
              </w:rPr>
              <w:t>RFC field</w:t>
            </w:r>
          </w:p>
        </w:tc>
        <w:tc>
          <w:tcPr>
            <w:tcW w:w="2568" w:type="dxa"/>
            <w:tcBorders>
              <w:top w:val="single" w:sz="12" w:space="0" w:color="4BACC6" w:themeColor="accent5"/>
              <w:bottom w:val="single" w:sz="12" w:space="0" w:color="4BACC6" w:themeColor="accent5"/>
            </w:tcBorders>
          </w:tcPr>
          <w:p w14:paraId="0657A9E2" w14:textId="77777777" w:rsidR="006E620E" w:rsidRPr="006E620E" w:rsidRDefault="006E620E" w:rsidP="00914B77">
            <w:pPr>
              <w:pStyle w:val="HPTableHead8pt"/>
              <w:rPr>
                <w:sz w:val="20"/>
              </w:rPr>
            </w:pPr>
            <w:r w:rsidRPr="006E620E">
              <w:rPr>
                <w:sz w:val="20"/>
              </w:rPr>
              <w:t>Example Value</w:t>
            </w:r>
          </w:p>
        </w:tc>
        <w:tc>
          <w:tcPr>
            <w:tcW w:w="3078" w:type="dxa"/>
            <w:tcBorders>
              <w:top w:val="single" w:sz="12" w:space="0" w:color="4BACC6" w:themeColor="accent5"/>
              <w:bottom w:val="single" w:sz="12" w:space="0" w:color="4BACC6" w:themeColor="accent5"/>
            </w:tcBorders>
          </w:tcPr>
          <w:p w14:paraId="6C1CF9B9" w14:textId="77777777" w:rsidR="006E620E" w:rsidRPr="006E620E" w:rsidRDefault="006E620E" w:rsidP="00914B77">
            <w:pPr>
              <w:pStyle w:val="HPTableHead8pt"/>
              <w:rPr>
                <w:sz w:val="20"/>
              </w:rPr>
            </w:pPr>
            <w:r w:rsidRPr="006E620E">
              <w:rPr>
                <w:sz w:val="20"/>
              </w:rPr>
              <w:t>Description</w:t>
            </w:r>
          </w:p>
        </w:tc>
      </w:tr>
      <w:tr w:rsidR="00876BF9" w:rsidRPr="00550C91" w14:paraId="469FE617" w14:textId="77777777" w:rsidTr="006E620E">
        <w:trPr>
          <w:trHeight w:val="326"/>
        </w:trPr>
        <w:tc>
          <w:tcPr>
            <w:tcW w:w="2506" w:type="dxa"/>
            <w:tcBorders>
              <w:top w:val="single" w:sz="12" w:space="0" w:color="4BACC6" w:themeColor="accent5"/>
            </w:tcBorders>
          </w:tcPr>
          <w:p w14:paraId="0E96CA7D" w14:textId="77777777" w:rsidR="00876BF9" w:rsidRPr="006E620E" w:rsidRDefault="00876BF9" w:rsidP="00914B77">
            <w:pPr>
              <w:pStyle w:val="HPTableHead8pt"/>
              <w:ind w:left="0"/>
              <w:rPr>
                <w:b w:val="0"/>
                <w:sz w:val="20"/>
              </w:rPr>
            </w:pPr>
            <w:r w:rsidRPr="006E620E">
              <w:rPr>
                <w:b w:val="0"/>
                <w:sz w:val="20"/>
              </w:rPr>
              <w:t>Title</w:t>
            </w:r>
          </w:p>
        </w:tc>
        <w:tc>
          <w:tcPr>
            <w:tcW w:w="2568" w:type="dxa"/>
            <w:tcBorders>
              <w:top w:val="single" w:sz="12" w:space="0" w:color="4BACC6" w:themeColor="accent5"/>
            </w:tcBorders>
          </w:tcPr>
          <w:p w14:paraId="49E2D502" w14:textId="77777777" w:rsidR="00876BF9" w:rsidRPr="006E620E" w:rsidRDefault="00876BF9" w:rsidP="00914B77">
            <w:pPr>
              <w:pStyle w:val="HPTableHead8pt"/>
              <w:rPr>
                <w:b w:val="0"/>
                <w:sz w:val="20"/>
              </w:rPr>
            </w:pPr>
            <w:r w:rsidRPr="006E620E">
              <w:rPr>
                <w:b w:val="0"/>
                <w:sz w:val="20"/>
              </w:rPr>
              <w:t>DevOps Project - Demo</w:t>
            </w:r>
          </w:p>
        </w:tc>
        <w:tc>
          <w:tcPr>
            <w:tcW w:w="3078" w:type="dxa"/>
            <w:tcBorders>
              <w:top w:val="single" w:sz="12" w:space="0" w:color="4BACC6" w:themeColor="accent5"/>
            </w:tcBorders>
          </w:tcPr>
          <w:p w14:paraId="1E127F07" w14:textId="77777777" w:rsidR="00876BF9" w:rsidRPr="006E620E" w:rsidRDefault="00876BF9" w:rsidP="00914B77">
            <w:pPr>
              <w:pStyle w:val="HPTableHead8pt"/>
              <w:rPr>
                <w:b w:val="0"/>
                <w:sz w:val="20"/>
              </w:rPr>
            </w:pPr>
            <w:r w:rsidRPr="006E620E">
              <w:rPr>
                <w:b w:val="0"/>
                <w:sz w:val="20"/>
              </w:rPr>
              <w:t>SM RFC title</w:t>
            </w:r>
          </w:p>
        </w:tc>
      </w:tr>
      <w:tr w:rsidR="00876BF9" w:rsidRPr="00550C91" w14:paraId="081BE6BB" w14:textId="77777777" w:rsidTr="006E620E">
        <w:trPr>
          <w:trHeight w:val="326"/>
        </w:trPr>
        <w:tc>
          <w:tcPr>
            <w:tcW w:w="2506" w:type="dxa"/>
          </w:tcPr>
          <w:p w14:paraId="7F4AE32F" w14:textId="77777777" w:rsidR="00876BF9" w:rsidRPr="006E620E" w:rsidRDefault="00876BF9" w:rsidP="00914B77">
            <w:pPr>
              <w:pStyle w:val="HPTableHead8pt"/>
              <w:ind w:left="0"/>
              <w:rPr>
                <w:b w:val="0"/>
                <w:sz w:val="20"/>
              </w:rPr>
            </w:pPr>
            <w:r w:rsidRPr="006E620E">
              <w:rPr>
                <w:b w:val="0"/>
                <w:sz w:val="20"/>
              </w:rPr>
              <w:t>Change Requester</w:t>
            </w:r>
          </w:p>
        </w:tc>
        <w:tc>
          <w:tcPr>
            <w:tcW w:w="2568" w:type="dxa"/>
          </w:tcPr>
          <w:p w14:paraId="76FA7250" w14:textId="77777777" w:rsidR="00876BF9" w:rsidRPr="006E620E" w:rsidRDefault="00876BF9" w:rsidP="00914B77">
            <w:pPr>
              <w:pStyle w:val="HPTableHead8pt"/>
              <w:rPr>
                <w:b w:val="0"/>
                <w:sz w:val="20"/>
              </w:rPr>
            </w:pPr>
            <w:r w:rsidRPr="006E620E">
              <w:rPr>
                <w:b w:val="0"/>
                <w:sz w:val="20"/>
              </w:rPr>
              <w:t>FALCON, JENNIFER</w:t>
            </w:r>
          </w:p>
        </w:tc>
        <w:tc>
          <w:tcPr>
            <w:tcW w:w="3078" w:type="dxa"/>
          </w:tcPr>
          <w:p w14:paraId="01006B2A" w14:textId="77777777" w:rsidR="00876BF9" w:rsidRPr="006E620E" w:rsidRDefault="00876BF9" w:rsidP="00914B77">
            <w:pPr>
              <w:pStyle w:val="HPTableHead8pt"/>
              <w:rPr>
                <w:b w:val="0"/>
                <w:sz w:val="20"/>
              </w:rPr>
            </w:pPr>
            <w:r w:rsidRPr="006E620E">
              <w:rPr>
                <w:b w:val="0"/>
                <w:sz w:val="20"/>
              </w:rPr>
              <w:t>SM RFC change requester</w:t>
            </w:r>
          </w:p>
        </w:tc>
      </w:tr>
      <w:tr w:rsidR="00876BF9" w:rsidRPr="00550C91" w14:paraId="65686BAD" w14:textId="77777777" w:rsidTr="006E620E">
        <w:trPr>
          <w:trHeight w:val="326"/>
        </w:trPr>
        <w:tc>
          <w:tcPr>
            <w:tcW w:w="2506" w:type="dxa"/>
          </w:tcPr>
          <w:p w14:paraId="316F3774" w14:textId="77777777" w:rsidR="00876BF9" w:rsidRPr="006E620E" w:rsidRDefault="00876BF9" w:rsidP="00914B77">
            <w:pPr>
              <w:pStyle w:val="HPTableHead8pt"/>
              <w:ind w:left="0"/>
              <w:rPr>
                <w:b w:val="0"/>
                <w:sz w:val="20"/>
              </w:rPr>
            </w:pPr>
            <w:r w:rsidRPr="006E620E">
              <w:rPr>
                <w:b w:val="0"/>
                <w:sz w:val="20"/>
              </w:rPr>
              <w:t>Requested End Date</w:t>
            </w:r>
          </w:p>
        </w:tc>
        <w:tc>
          <w:tcPr>
            <w:tcW w:w="2568" w:type="dxa"/>
          </w:tcPr>
          <w:p w14:paraId="12AF1FDE" w14:textId="77777777" w:rsidR="00876BF9" w:rsidRPr="006E620E" w:rsidRDefault="00876BF9" w:rsidP="00914B77">
            <w:pPr>
              <w:pStyle w:val="HPTableHead8pt"/>
              <w:rPr>
                <w:b w:val="0"/>
                <w:sz w:val="20"/>
              </w:rPr>
            </w:pPr>
            <w:r w:rsidRPr="006E620E">
              <w:rPr>
                <w:b w:val="0"/>
                <w:sz w:val="20"/>
              </w:rPr>
              <w:t>10/10/14 20:00:00</w:t>
            </w:r>
          </w:p>
        </w:tc>
        <w:tc>
          <w:tcPr>
            <w:tcW w:w="3078" w:type="dxa"/>
          </w:tcPr>
          <w:p w14:paraId="636644C0" w14:textId="77777777" w:rsidR="00876BF9" w:rsidRPr="006E620E" w:rsidRDefault="00876BF9" w:rsidP="00914B77">
            <w:pPr>
              <w:pStyle w:val="HPTableHead8pt"/>
              <w:rPr>
                <w:b w:val="0"/>
                <w:sz w:val="20"/>
              </w:rPr>
            </w:pPr>
            <w:r w:rsidRPr="006E620E">
              <w:rPr>
                <w:b w:val="0"/>
                <w:sz w:val="20"/>
              </w:rPr>
              <w:t>SM RFC requested end date</w:t>
            </w:r>
          </w:p>
        </w:tc>
      </w:tr>
      <w:tr w:rsidR="00876BF9" w:rsidRPr="00550C91" w14:paraId="5F29CF14" w14:textId="77777777" w:rsidTr="006E620E">
        <w:trPr>
          <w:trHeight w:val="326"/>
        </w:trPr>
        <w:tc>
          <w:tcPr>
            <w:tcW w:w="2506" w:type="dxa"/>
          </w:tcPr>
          <w:p w14:paraId="71F7BFFC" w14:textId="77777777" w:rsidR="00876BF9" w:rsidRPr="006E620E" w:rsidRDefault="00876BF9" w:rsidP="00914B77">
            <w:pPr>
              <w:pStyle w:val="HPTableHead8pt"/>
              <w:ind w:left="0"/>
              <w:rPr>
                <w:b w:val="0"/>
                <w:sz w:val="20"/>
              </w:rPr>
            </w:pPr>
            <w:r w:rsidRPr="006E620E">
              <w:rPr>
                <w:b w:val="0"/>
                <w:sz w:val="20"/>
              </w:rPr>
              <w:t>Reason for Change</w:t>
            </w:r>
          </w:p>
        </w:tc>
        <w:tc>
          <w:tcPr>
            <w:tcW w:w="2568" w:type="dxa"/>
          </w:tcPr>
          <w:p w14:paraId="488D1537" w14:textId="77777777" w:rsidR="00876BF9" w:rsidRPr="006E620E" w:rsidRDefault="00876BF9" w:rsidP="00914B77">
            <w:pPr>
              <w:pStyle w:val="HPTableHead8pt"/>
              <w:rPr>
                <w:b w:val="0"/>
                <w:sz w:val="20"/>
              </w:rPr>
            </w:pPr>
            <w:r w:rsidRPr="006E620E">
              <w:rPr>
                <w:b w:val="0"/>
                <w:sz w:val="20"/>
              </w:rPr>
              <w:t>New Configuration Item</w:t>
            </w:r>
          </w:p>
        </w:tc>
        <w:tc>
          <w:tcPr>
            <w:tcW w:w="3078" w:type="dxa"/>
          </w:tcPr>
          <w:p w14:paraId="6773C3C2" w14:textId="77777777" w:rsidR="00876BF9" w:rsidRPr="006E620E" w:rsidRDefault="00876BF9" w:rsidP="00914B77">
            <w:pPr>
              <w:pStyle w:val="HPTableHead8pt"/>
              <w:rPr>
                <w:b w:val="0"/>
                <w:sz w:val="20"/>
              </w:rPr>
            </w:pPr>
            <w:r w:rsidRPr="006E620E">
              <w:rPr>
                <w:b w:val="0"/>
                <w:sz w:val="20"/>
              </w:rPr>
              <w:t>SM RFC reason for change</w:t>
            </w:r>
          </w:p>
        </w:tc>
      </w:tr>
      <w:tr w:rsidR="00876BF9" w:rsidRPr="00550C91" w14:paraId="5A466FC2" w14:textId="77777777" w:rsidTr="006E620E">
        <w:trPr>
          <w:trHeight w:val="326"/>
        </w:trPr>
        <w:tc>
          <w:tcPr>
            <w:tcW w:w="2506" w:type="dxa"/>
          </w:tcPr>
          <w:p w14:paraId="61FA17CB" w14:textId="77777777" w:rsidR="00876BF9" w:rsidRPr="006E620E" w:rsidRDefault="00876BF9" w:rsidP="00914B77">
            <w:pPr>
              <w:pStyle w:val="HPTableHead8pt"/>
              <w:ind w:left="0"/>
              <w:rPr>
                <w:b w:val="0"/>
                <w:sz w:val="20"/>
              </w:rPr>
            </w:pPr>
            <w:r w:rsidRPr="006E620E">
              <w:rPr>
                <w:b w:val="0"/>
                <w:sz w:val="20"/>
              </w:rPr>
              <w:t>Service</w:t>
            </w:r>
          </w:p>
        </w:tc>
        <w:tc>
          <w:tcPr>
            <w:tcW w:w="2568" w:type="dxa"/>
          </w:tcPr>
          <w:p w14:paraId="526FA54E" w14:textId="77777777" w:rsidR="00876BF9" w:rsidRPr="006E620E" w:rsidRDefault="00876BF9" w:rsidP="00914B77">
            <w:pPr>
              <w:pStyle w:val="HPTableHead8pt"/>
              <w:rPr>
                <w:b w:val="0"/>
                <w:sz w:val="20"/>
              </w:rPr>
            </w:pPr>
            <w:r w:rsidRPr="006E620E">
              <w:rPr>
                <w:b w:val="0"/>
                <w:sz w:val="20"/>
              </w:rPr>
              <w:t>DevOps_Business_Service</w:t>
            </w:r>
          </w:p>
        </w:tc>
        <w:tc>
          <w:tcPr>
            <w:tcW w:w="3078" w:type="dxa"/>
          </w:tcPr>
          <w:p w14:paraId="20258405" w14:textId="77777777" w:rsidR="00876BF9" w:rsidRPr="006E620E" w:rsidRDefault="00876BF9" w:rsidP="00914B77">
            <w:pPr>
              <w:pStyle w:val="HPTableHead8pt"/>
              <w:rPr>
                <w:b w:val="0"/>
                <w:sz w:val="20"/>
              </w:rPr>
            </w:pPr>
            <w:r w:rsidRPr="006E620E">
              <w:rPr>
                <w:b w:val="0"/>
                <w:sz w:val="20"/>
              </w:rPr>
              <w:t xml:space="preserve">The Business Service CI created in UCMDB for this DevOps project </w:t>
            </w:r>
          </w:p>
        </w:tc>
      </w:tr>
      <w:tr w:rsidR="00876BF9" w:rsidRPr="00550C91" w14:paraId="2B3CE0A0" w14:textId="77777777" w:rsidTr="006E620E">
        <w:trPr>
          <w:trHeight w:val="326"/>
        </w:trPr>
        <w:tc>
          <w:tcPr>
            <w:tcW w:w="2506" w:type="dxa"/>
          </w:tcPr>
          <w:p w14:paraId="5B3A4B4E" w14:textId="77777777" w:rsidR="00876BF9" w:rsidRPr="006E620E" w:rsidRDefault="00876BF9" w:rsidP="00914B77">
            <w:pPr>
              <w:pStyle w:val="HPTableHead8pt"/>
              <w:ind w:left="0"/>
              <w:rPr>
                <w:b w:val="0"/>
                <w:sz w:val="20"/>
              </w:rPr>
            </w:pPr>
            <w:r w:rsidRPr="006E620E">
              <w:rPr>
                <w:b w:val="0"/>
                <w:sz w:val="20"/>
              </w:rPr>
              <w:t>Affected Configuration Item</w:t>
            </w:r>
          </w:p>
        </w:tc>
        <w:tc>
          <w:tcPr>
            <w:tcW w:w="2568" w:type="dxa"/>
          </w:tcPr>
          <w:p w14:paraId="6667C367" w14:textId="77777777" w:rsidR="00876BF9" w:rsidRPr="006E620E" w:rsidRDefault="00876BF9" w:rsidP="00914B77">
            <w:pPr>
              <w:pStyle w:val="HPTableHead8pt"/>
              <w:rPr>
                <w:b w:val="0"/>
                <w:sz w:val="20"/>
              </w:rPr>
            </w:pPr>
            <w:r w:rsidRPr="006E620E">
              <w:rPr>
                <w:b w:val="0"/>
                <w:sz w:val="20"/>
              </w:rPr>
              <w:t>DevOps_Application</w:t>
            </w:r>
          </w:p>
        </w:tc>
        <w:tc>
          <w:tcPr>
            <w:tcW w:w="3078" w:type="dxa"/>
          </w:tcPr>
          <w:p w14:paraId="35C03EFB" w14:textId="77777777" w:rsidR="00876BF9" w:rsidRPr="006E620E" w:rsidRDefault="00876BF9" w:rsidP="00914B77">
            <w:pPr>
              <w:pStyle w:val="HPTableHead8pt"/>
              <w:rPr>
                <w:b w:val="0"/>
                <w:sz w:val="20"/>
              </w:rPr>
            </w:pPr>
            <w:r w:rsidRPr="006E620E">
              <w:rPr>
                <w:b w:val="0"/>
                <w:sz w:val="20"/>
              </w:rPr>
              <w:t>The Application CI created in UCMDB for this DevOps project</w:t>
            </w:r>
          </w:p>
        </w:tc>
      </w:tr>
      <w:tr w:rsidR="00876BF9" w:rsidRPr="00550C91" w14:paraId="5A8D71D2" w14:textId="77777777" w:rsidTr="006E620E">
        <w:trPr>
          <w:trHeight w:val="326"/>
        </w:trPr>
        <w:tc>
          <w:tcPr>
            <w:tcW w:w="2506" w:type="dxa"/>
          </w:tcPr>
          <w:p w14:paraId="598231DD" w14:textId="77777777" w:rsidR="00876BF9" w:rsidRPr="006E620E" w:rsidRDefault="00876BF9" w:rsidP="00914B77">
            <w:pPr>
              <w:pStyle w:val="HPTableHead8pt"/>
              <w:ind w:left="0"/>
              <w:rPr>
                <w:b w:val="0"/>
                <w:sz w:val="20"/>
              </w:rPr>
            </w:pPr>
            <w:r w:rsidRPr="006E620E">
              <w:rPr>
                <w:b w:val="0"/>
                <w:sz w:val="20"/>
              </w:rPr>
              <w:t>Impact</w:t>
            </w:r>
          </w:p>
        </w:tc>
        <w:tc>
          <w:tcPr>
            <w:tcW w:w="2568" w:type="dxa"/>
          </w:tcPr>
          <w:p w14:paraId="72BFE005" w14:textId="77777777" w:rsidR="00876BF9" w:rsidRPr="006E620E" w:rsidRDefault="00876BF9" w:rsidP="00914B77">
            <w:pPr>
              <w:pStyle w:val="HPTableHead8pt"/>
              <w:rPr>
                <w:b w:val="0"/>
                <w:sz w:val="20"/>
              </w:rPr>
            </w:pPr>
            <w:r w:rsidRPr="006E620E">
              <w:rPr>
                <w:b w:val="0"/>
                <w:sz w:val="20"/>
              </w:rPr>
              <w:t>3-Multiple Users</w:t>
            </w:r>
          </w:p>
        </w:tc>
        <w:tc>
          <w:tcPr>
            <w:tcW w:w="3078" w:type="dxa"/>
          </w:tcPr>
          <w:p w14:paraId="46021FDE" w14:textId="77777777" w:rsidR="00876BF9" w:rsidRPr="006E620E" w:rsidRDefault="00876BF9" w:rsidP="00914B77">
            <w:pPr>
              <w:pStyle w:val="HPTableHead8pt"/>
              <w:rPr>
                <w:b w:val="0"/>
                <w:sz w:val="20"/>
              </w:rPr>
            </w:pPr>
            <w:r w:rsidRPr="006E620E">
              <w:rPr>
                <w:b w:val="0"/>
                <w:sz w:val="20"/>
              </w:rPr>
              <w:t>SM RFC impact</w:t>
            </w:r>
          </w:p>
        </w:tc>
      </w:tr>
      <w:tr w:rsidR="00876BF9" w:rsidRPr="00550C91" w14:paraId="3B147710" w14:textId="77777777" w:rsidTr="006E620E">
        <w:trPr>
          <w:trHeight w:val="326"/>
        </w:trPr>
        <w:tc>
          <w:tcPr>
            <w:tcW w:w="2506" w:type="dxa"/>
          </w:tcPr>
          <w:p w14:paraId="7F546DE3" w14:textId="77777777" w:rsidR="00876BF9" w:rsidRPr="006E620E" w:rsidRDefault="00876BF9" w:rsidP="00914B77">
            <w:pPr>
              <w:pStyle w:val="HPTableHead8pt"/>
              <w:ind w:left="0"/>
              <w:rPr>
                <w:b w:val="0"/>
                <w:sz w:val="20"/>
              </w:rPr>
            </w:pPr>
            <w:r w:rsidRPr="006E620E">
              <w:rPr>
                <w:b w:val="0"/>
                <w:sz w:val="20"/>
              </w:rPr>
              <w:t>Urgency</w:t>
            </w:r>
          </w:p>
        </w:tc>
        <w:tc>
          <w:tcPr>
            <w:tcW w:w="2568" w:type="dxa"/>
          </w:tcPr>
          <w:p w14:paraId="65088D2E" w14:textId="77777777" w:rsidR="00876BF9" w:rsidRPr="006E620E" w:rsidRDefault="00876BF9" w:rsidP="00914B77">
            <w:pPr>
              <w:pStyle w:val="HPTableHead8pt"/>
              <w:rPr>
                <w:b w:val="0"/>
                <w:sz w:val="20"/>
              </w:rPr>
            </w:pPr>
            <w:r w:rsidRPr="006E620E">
              <w:rPr>
                <w:b w:val="0"/>
                <w:sz w:val="20"/>
              </w:rPr>
              <w:t>1 –Low Risk</w:t>
            </w:r>
          </w:p>
        </w:tc>
        <w:tc>
          <w:tcPr>
            <w:tcW w:w="3078" w:type="dxa"/>
          </w:tcPr>
          <w:p w14:paraId="141D1753" w14:textId="77777777" w:rsidR="00876BF9" w:rsidRPr="006E620E" w:rsidRDefault="00876BF9" w:rsidP="00914B77">
            <w:pPr>
              <w:pStyle w:val="HPTableHead8pt"/>
              <w:rPr>
                <w:b w:val="0"/>
                <w:sz w:val="20"/>
              </w:rPr>
            </w:pPr>
            <w:r w:rsidRPr="006E620E">
              <w:rPr>
                <w:b w:val="0"/>
                <w:sz w:val="20"/>
              </w:rPr>
              <w:t>SM RFC urgency</w:t>
            </w:r>
          </w:p>
        </w:tc>
      </w:tr>
      <w:tr w:rsidR="00876BF9" w:rsidRPr="00550C91" w14:paraId="3A2D7EF2" w14:textId="77777777" w:rsidTr="006E620E">
        <w:trPr>
          <w:trHeight w:val="326"/>
        </w:trPr>
        <w:tc>
          <w:tcPr>
            <w:tcW w:w="2506" w:type="dxa"/>
          </w:tcPr>
          <w:p w14:paraId="1B286539" w14:textId="77777777" w:rsidR="00876BF9" w:rsidRPr="006E620E" w:rsidRDefault="00876BF9" w:rsidP="00914B77">
            <w:pPr>
              <w:pStyle w:val="HPTableHead8pt"/>
              <w:ind w:left="0"/>
              <w:rPr>
                <w:b w:val="0"/>
                <w:sz w:val="20"/>
              </w:rPr>
            </w:pPr>
            <w:r w:rsidRPr="006E620E">
              <w:rPr>
                <w:b w:val="0"/>
                <w:sz w:val="20"/>
              </w:rPr>
              <w:t>Change Coordinator</w:t>
            </w:r>
          </w:p>
        </w:tc>
        <w:tc>
          <w:tcPr>
            <w:tcW w:w="2568" w:type="dxa"/>
          </w:tcPr>
          <w:p w14:paraId="77C00F53" w14:textId="77777777" w:rsidR="00876BF9" w:rsidRPr="006E620E" w:rsidRDefault="00876BF9" w:rsidP="00914B77">
            <w:pPr>
              <w:pStyle w:val="HPTableHead8pt"/>
              <w:rPr>
                <w:b w:val="0"/>
                <w:sz w:val="20"/>
              </w:rPr>
            </w:pPr>
            <w:r w:rsidRPr="006E620E">
              <w:rPr>
                <w:b w:val="0"/>
                <w:sz w:val="20"/>
              </w:rPr>
              <w:t>Change.Approver</w:t>
            </w:r>
          </w:p>
        </w:tc>
        <w:tc>
          <w:tcPr>
            <w:tcW w:w="3078" w:type="dxa"/>
          </w:tcPr>
          <w:p w14:paraId="1E18D845" w14:textId="77777777" w:rsidR="00876BF9" w:rsidRPr="006E620E" w:rsidRDefault="00876BF9" w:rsidP="00914B77">
            <w:pPr>
              <w:pStyle w:val="HPTableHead8pt"/>
              <w:rPr>
                <w:b w:val="0"/>
                <w:sz w:val="20"/>
              </w:rPr>
            </w:pPr>
            <w:r w:rsidRPr="006E620E">
              <w:rPr>
                <w:b w:val="0"/>
                <w:sz w:val="20"/>
              </w:rPr>
              <w:t>SM RFC change coordinator</w:t>
            </w:r>
          </w:p>
        </w:tc>
      </w:tr>
      <w:tr w:rsidR="00876BF9" w:rsidRPr="00550C91" w14:paraId="4FBC4D56" w14:textId="77777777" w:rsidTr="006E620E">
        <w:trPr>
          <w:trHeight w:val="326"/>
        </w:trPr>
        <w:tc>
          <w:tcPr>
            <w:tcW w:w="2506" w:type="dxa"/>
          </w:tcPr>
          <w:p w14:paraId="7E6BE65F" w14:textId="77777777" w:rsidR="00876BF9" w:rsidRPr="006E620E" w:rsidRDefault="00876BF9" w:rsidP="00914B77">
            <w:pPr>
              <w:pStyle w:val="HPTableHead8pt"/>
              <w:ind w:left="0"/>
              <w:rPr>
                <w:b w:val="0"/>
                <w:sz w:val="20"/>
              </w:rPr>
            </w:pPr>
            <w:r w:rsidRPr="006E620E">
              <w:rPr>
                <w:b w:val="0"/>
                <w:sz w:val="20"/>
              </w:rPr>
              <w:t>Change Owner</w:t>
            </w:r>
          </w:p>
        </w:tc>
        <w:tc>
          <w:tcPr>
            <w:tcW w:w="2568" w:type="dxa"/>
          </w:tcPr>
          <w:p w14:paraId="0C71D043" w14:textId="77777777" w:rsidR="00876BF9" w:rsidRPr="006E620E" w:rsidRDefault="00876BF9" w:rsidP="00914B77">
            <w:pPr>
              <w:pStyle w:val="HPTableHead8pt"/>
              <w:rPr>
                <w:b w:val="0"/>
                <w:sz w:val="20"/>
              </w:rPr>
            </w:pPr>
            <w:r w:rsidRPr="006E620E">
              <w:rPr>
                <w:b w:val="0"/>
                <w:sz w:val="20"/>
              </w:rPr>
              <w:t>Change.Approver</w:t>
            </w:r>
          </w:p>
        </w:tc>
        <w:tc>
          <w:tcPr>
            <w:tcW w:w="3078" w:type="dxa"/>
          </w:tcPr>
          <w:p w14:paraId="054F56A9" w14:textId="77777777" w:rsidR="00876BF9" w:rsidRPr="006E620E" w:rsidRDefault="00876BF9" w:rsidP="00914B77">
            <w:pPr>
              <w:pStyle w:val="HPTableHead8pt"/>
              <w:rPr>
                <w:b w:val="0"/>
                <w:sz w:val="20"/>
              </w:rPr>
            </w:pPr>
            <w:r w:rsidRPr="006E620E">
              <w:rPr>
                <w:b w:val="0"/>
                <w:sz w:val="20"/>
              </w:rPr>
              <w:t>SM RFC change owner</w:t>
            </w:r>
          </w:p>
        </w:tc>
      </w:tr>
      <w:tr w:rsidR="00876BF9" w:rsidRPr="00550C91" w14:paraId="591D5274" w14:textId="77777777" w:rsidTr="006E620E">
        <w:trPr>
          <w:trHeight w:val="326"/>
        </w:trPr>
        <w:tc>
          <w:tcPr>
            <w:tcW w:w="2506" w:type="dxa"/>
          </w:tcPr>
          <w:p w14:paraId="05EFC213" w14:textId="77777777" w:rsidR="00876BF9" w:rsidRPr="006E620E" w:rsidRDefault="00876BF9" w:rsidP="00914B77">
            <w:pPr>
              <w:pStyle w:val="HPTableHead8pt"/>
              <w:ind w:left="0"/>
              <w:rPr>
                <w:b w:val="0"/>
                <w:sz w:val="20"/>
              </w:rPr>
            </w:pPr>
            <w:r w:rsidRPr="006E620E">
              <w:rPr>
                <w:b w:val="0"/>
                <w:sz w:val="20"/>
              </w:rPr>
              <w:t>Category</w:t>
            </w:r>
          </w:p>
        </w:tc>
        <w:tc>
          <w:tcPr>
            <w:tcW w:w="2568" w:type="dxa"/>
          </w:tcPr>
          <w:p w14:paraId="59F5009B" w14:textId="77777777" w:rsidR="00876BF9" w:rsidRPr="006E620E" w:rsidRDefault="00876BF9" w:rsidP="00914B77">
            <w:pPr>
              <w:pStyle w:val="HPTableHead8pt"/>
              <w:rPr>
                <w:b w:val="0"/>
                <w:sz w:val="20"/>
              </w:rPr>
            </w:pPr>
            <w:r w:rsidRPr="006E620E">
              <w:rPr>
                <w:b w:val="0"/>
                <w:sz w:val="20"/>
              </w:rPr>
              <w:t>DevOps</w:t>
            </w:r>
          </w:p>
        </w:tc>
        <w:tc>
          <w:tcPr>
            <w:tcW w:w="3078" w:type="dxa"/>
          </w:tcPr>
          <w:p w14:paraId="272532DF" w14:textId="77777777" w:rsidR="00876BF9" w:rsidRPr="006E620E" w:rsidRDefault="00876BF9" w:rsidP="00914B77">
            <w:pPr>
              <w:pStyle w:val="HPTableHead8pt"/>
              <w:rPr>
                <w:b w:val="0"/>
                <w:sz w:val="20"/>
              </w:rPr>
            </w:pPr>
            <w:r w:rsidRPr="006E620E">
              <w:rPr>
                <w:b w:val="0"/>
                <w:sz w:val="20"/>
              </w:rPr>
              <w:t>SM RFC category</w:t>
            </w:r>
          </w:p>
        </w:tc>
      </w:tr>
      <w:tr w:rsidR="00876BF9" w:rsidRPr="00550C91" w14:paraId="2116ABD4" w14:textId="77777777" w:rsidTr="006E620E">
        <w:trPr>
          <w:trHeight w:val="326"/>
        </w:trPr>
        <w:tc>
          <w:tcPr>
            <w:tcW w:w="2506" w:type="dxa"/>
          </w:tcPr>
          <w:p w14:paraId="54F103E1" w14:textId="77777777" w:rsidR="00876BF9" w:rsidRPr="006E620E" w:rsidRDefault="00876BF9" w:rsidP="00914B77">
            <w:pPr>
              <w:pStyle w:val="HPTableHead8pt"/>
              <w:ind w:left="0"/>
              <w:rPr>
                <w:b w:val="0"/>
                <w:sz w:val="20"/>
              </w:rPr>
            </w:pPr>
            <w:r w:rsidRPr="006E620E">
              <w:rPr>
                <w:b w:val="0"/>
                <w:sz w:val="20"/>
              </w:rPr>
              <w:t>Subcategory</w:t>
            </w:r>
          </w:p>
        </w:tc>
        <w:tc>
          <w:tcPr>
            <w:tcW w:w="2568" w:type="dxa"/>
          </w:tcPr>
          <w:p w14:paraId="3D2EC37A" w14:textId="77777777" w:rsidR="00876BF9" w:rsidRPr="006E620E" w:rsidRDefault="00876BF9" w:rsidP="00914B77">
            <w:pPr>
              <w:pStyle w:val="HPTableHead8pt"/>
              <w:rPr>
                <w:b w:val="0"/>
                <w:sz w:val="20"/>
              </w:rPr>
            </w:pPr>
            <w:r w:rsidRPr="006E620E">
              <w:rPr>
                <w:b w:val="0"/>
                <w:sz w:val="20"/>
              </w:rPr>
              <w:t>DevOps</w:t>
            </w:r>
          </w:p>
        </w:tc>
        <w:tc>
          <w:tcPr>
            <w:tcW w:w="3078" w:type="dxa"/>
          </w:tcPr>
          <w:p w14:paraId="460DF902" w14:textId="77777777" w:rsidR="00876BF9" w:rsidRPr="006E620E" w:rsidRDefault="00876BF9" w:rsidP="00914B77">
            <w:pPr>
              <w:pStyle w:val="HPTableHead8pt"/>
              <w:rPr>
                <w:b w:val="0"/>
                <w:sz w:val="20"/>
              </w:rPr>
            </w:pPr>
            <w:r w:rsidRPr="006E620E">
              <w:rPr>
                <w:b w:val="0"/>
                <w:sz w:val="20"/>
              </w:rPr>
              <w:t>SM RFC subcategory</w:t>
            </w:r>
          </w:p>
        </w:tc>
      </w:tr>
      <w:tr w:rsidR="00876BF9" w:rsidRPr="00550C91" w14:paraId="2D5CF5E4" w14:textId="77777777" w:rsidTr="006E620E">
        <w:trPr>
          <w:trHeight w:val="326"/>
        </w:trPr>
        <w:tc>
          <w:tcPr>
            <w:tcW w:w="2506" w:type="dxa"/>
          </w:tcPr>
          <w:p w14:paraId="7DCA9F48" w14:textId="77777777" w:rsidR="00876BF9" w:rsidRPr="006E620E" w:rsidRDefault="00876BF9" w:rsidP="00914B77">
            <w:pPr>
              <w:pStyle w:val="HPTableHead8pt"/>
              <w:ind w:left="0"/>
              <w:rPr>
                <w:b w:val="0"/>
                <w:sz w:val="20"/>
              </w:rPr>
            </w:pPr>
            <w:r w:rsidRPr="006E620E">
              <w:rPr>
                <w:b w:val="0"/>
                <w:sz w:val="20"/>
              </w:rPr>
              <w:t>Change Model</w:t>
            </w:r>
          </w:p>
        </w:tc>
        <w:tc>
          <w:tcPr>
            <w:tcW w:w="2568" w:type="dxa"/>
          </w:tcPr>
          <w:p w14:paraId="614D80FE" w14:textId="77777777" w:rsidR="00876BF9" w:rsidRPr="006E620E" w:rsidRDefault="00876BF9" w:rsidP="00914B77">
            <w:pPr>
              <w:pStyle w:val="HPTableHead8pt"/>
              <w:rPr>
                <w:b w:val="0"/>
                <w:sz w:val="20"/>
              </w:rPr>
            </w:pPr>
            <w:r w:rsidRPr="006E620E">
              <w:rPr>
                <w:b w:val="0"/>
                <w:sz w:val="20"/>
              </w:rPr>
              <w:t>DevOps</w:t>
            </w:r>
          </w:p>
        </w:tc>
        <w:tc>
          <w:tcPr>
            <w:tcW w:w="3078" w:type="dxa"/>
          </w:tcPr>
          <w:p w14:paraId="755A8994" w14:textId="77777777" w:rsidR="00876BF9" w:rsidRPr="006E620E" w:rsidRDefault="00876BF9" w:rsidP="00914B77">
            <w:pPr>
              <w:pStyle w:val="HPTableHead8pt"/>
              <w:rPr>
                <w:b w:val="0"/>
                <w:sz w:val="20"/>
              </w:rPr>
            </w:pPr>
            <w:r w:rsidRPr="006E620E">
              <w:rPr>
                <w:b w:val="0"/>
                <w:sz w:val="20"/>
              </w:rPr>
              <w:t>SM RFC change model</w:t>
            </w:r>
          </w:p>
        </w:tc>
      </w:tr>
      <w:tr w:rsidR="00876BF9" w:rsidRPr="00550C91" w14:paraId="3311E30A" w14:textId="77777777" w:rsidTr="006E620E">
        <w:trPr>
          <w:trHeight w:val="326"/>
        </w:trPr>
        <w:tc>
          <w:tcPr>
            <w:tcW w:w="2506" w:type="dxa"/>
          </w:tcPr>
          <w:p w14:paraId="625200DF" w14:textId="77777777" w:rsidR="00876BF9" w:rsidRPr="006E620E" w:rsidRDefault="00876BF9" w:rsidP="00914B77">
            <w:pPr>
              <w:pStyle w:val="HPTableHead8pt"/>
              <w:ind w:left="0"/>
              <w:rPr>
                <w:b w:val="0"/>
                <w:sz w:val="20"/>
              </w:rPr>
            </w:pPr>
            <w:r w:rsidRPr="006E620E">
              <w:rPr>
                <w:b w:val="0"/>
                <w:sz w:val="20"/>
              </w:rPr>
              <w:t>Phase</w:t>
            </w:r>
          </w:p>
        </w:tc>
        <w:tc>
          <w:tcPr>
            <w:tcW w:w="2568" w:type="dxa"/>
          </w:tcPr>
          <w:p w14:paraId="7EF84B11" w14:textId="77777777" w:rsidR="00876BF9" w:rsidRPr="006E620E" w:rsidRDefault="00876BF9" w:rsidP="00914B77">
            <w:pPr>
              <w:pStyle w:val="HPTableHead8pt"/>
              <w:rPr>
                <w:b w:val="0"/>
                <w:sz w:val="20"/>
              </w:rPr>
            </w:pPr>
            <w:r w:rsidRPr="006E620E">
              <w:rPr>
                <w:b w:val="0"/>
                <w:sz w:val="20"/>
              </w:rPr>
              <w:t>Change Approval</w:t>
            </w:r>
          </w:p>
        </w:tc>
        <w:tc>
          <w:tcPr>
            <w:tcW w:w="3078" w:type="dxa"/>
          </w:tcPr>
          <w:p w14:paraId="1664C623" w14:textId="77777777" w:rsidR="00876BF9" w:rsidRPr="006E620E" w:rsidRDefault="00876BF9" w:rsidP="00914B77">
            <w:pPr>
              <w:pStyle w:val="HPTableHead8pt"/>
              <w:rPr>
                <w:b w:val="0"/>
                <w:sz w:val="20"/>
              </w:rPr>
            </w:pPr>
            <w:r w:rsidRPr="006E620E">
              <w:rPr>
                <w:b w:val="0"/>
                <w:sz w:val="20"/>
              </w:rPr>
              <w:t xml:space="preserve">SM RFC phase must be </w:t>
            </w:r>
            <w:r w:rsidRPr="006E620E">
              <w:rPr>
                <w:sz w:val="20"/>
              </w:rPr>
              <w:t>Change Approval</w:t>
            </w:r>
            <w:r w:rsidRPr="006E620E">
              <w:rPr>
                <w:b w:val="0"/>
                <w:sz w:val="20"/>
              </w:rPr>
              <w:t xml:space="preserve"> before the DevOps project is started in Jenkins</w:t>
            </w:r>
          </w:p>
        </w:tc>
      </w:tr>
      <w:tr w:rsidR="00876BF9" w:rsidRPr="00550C91" w14:paraId="35A005B9" w14:textId="77777777" w:rsidTr="006E620E">
        <w:trPr>
          <w:trHeight w:val="326"/>
        </w:trPr>
        <w:tc>
          <w:tcPr>
            <w:tcW w:w="2506" w:type="dxa"/>
          </w:tcPr>
          <w:p w14:paraId="503FC48F" w14:textId="77777777" w:rsidR="00876BF9" w:rsidRPr="006E620E" w:rsidRDefault="00876BF9" w:rsidP="00914B77">
            <w:pPr>
              <w:pStyle w:val="HPTableHead8pt"/>
              <w:ind w:left="0"/>
              <w:rPr>
                <w:b w:val="0"/>
                <w:sz w:val="20"/>
              </w:rPr>
            </w:pPr>
            <w:r w:rsidRPr="006E620E">
              <w:rPr>
                <w:b w:val="0"/>
                <w:sz w:val="20"/>
              </w:rPr>
              <w:t>Approval Status</w:t>
            </w:r>
          </w:p>
        </w:tc>
        <w:tc>
          <w:tcPr>
            <w:tcW w:w="2568" w:type="dxa"/>
          </w:tcPr>
          <w:p w14:paraId="39647831" w14:textId="77777777" w:rsidR="00876BF9" w:rsidRPr="006E620E" w:rsidRDefault="00876BF9" w:rsidP="00914B77">
            <w:pPr>
              <w:pStyle w:val="HPTableHead8pt"/>
              <w:rPr>
                <w:b w:val="0"/>
                <w:sz w:val="20"/>
              </w:rPr>
            </w:pPr>
            <w:r w:rsidRPr="006E620E">
              <w:rPr>
                <w:b w:val="0"/>
                <w:sz w:val="20"/>
              </w:rPr>
              <w:t>approved</w:t>
            </w:r>
          </w:p>
        </w:tc>
        <w:tc>
          <w:tcPr>
            <w:tcW w:w="3078" w:type="dxa"/>
          </w:tcPr>
          <w:p w14:paraId="5E63CC43" w14:textId="77777777" w:rsidR="00876BF9" w:rsidRPr="006E620E" w:rsidRDefault="00876BF9" w:rsidP="00914B77">
            <w:pPr>
              <w:pStyle w:val="HPTableHead8pt"/>
              <w:rPr>
                <w:b w:val="0"/>
                <w:sz w:val="20"/>
              </w:rPr>
            </w:pPr>
            <w:r w:rsidRPr="006E620E">
              <w:rPr>
                <w:b w:val="0"/>
                <w:sz w:val="20"/>
              </w:rPr>
              <w:t xml:space="preserve">SM RFC must be approved before the DevOps project is started from Jenkins </w:t>
            </w:r>
          </w:p>
        </w:tc>
      </w:tr>
      <w:tr w:rsidR="00876BF9" w:rsidRPr="00550C91" w14:paraId="1F4537B6" w14:textId="77777777" w:rsidTr="006E620E">
        <w:trPr>
          <w:trHeight w:val="326"/>
        </w:trPr>
        <w:tc>
          <w:tcPr>
            <w:tcW w:w="2506" w:type="dxa"/>
          </w:tcPr>
          <w:p w14:paraId="57086CD0" w14:textId="77777777" w:rsidR="00876BF9" w:rsidRPr="006E620E" w:rsidRDefault="00876BF9" w:rsidP="00914B77">
            <w:pPr>
              <w:pStyle w:val="HPBodytext9pt"/>
              <w:ind w:right="58"/>
              <w:rPr>
                <w:sz w:val="20"/>
                <w:szCs w:val="20"/>
              </w:rPr>
            </w:pPr>
            <w:r w:rsidRPr="006E620E">
              <w:rPr>
                <w:sz w:val="20"/>
                <w:szCs w:val="20"/>
              </w:rPr>
              <w:t>Description</w:t>
            </w:r>
          </w:p>
        </w:tc>
        <w:tc>
          <w:tcPr>
            <w:tcW w:w="2568" w:type="dxa"/>
          </w:tcPr>
          <w:p w14:paraId="794342E6" w14:textId="77777777" w:rsidR="00876BF9" w:rsidRPr="006E620E" w:rsidRDefault="00876BF9" w:rsidP="00914B77">
            <w:pPr>
              <w:pStyle w:val="HPTableBody8pt"/>
              <w:rPr>
                <w:sz w:val="20"/>
              </w:rPr>
            </w:pPr>
            <w:r w:rsidRPr="006E620E">
              <w:rPr>
                <w:sz w:val="20"/>
              </w:rPr>
              <w:t>Demo</w:t>
            </w:r>
          </w:p>
        </w:tc>
        <w:tc>
          <w:tcPr>
            <w:tcW w:w="3078" w:type="dxa"/>
          </w:tcPr>
          <w:p w14:paraId="246A5B81" w14:textId="77777777" w:rsidR="00876BF9" w:rsidRPr="006E620E" w:rsidRDefault="00876BF9" w:rsidP="00914B77">
            <w:pPr>
              <w:pStyle w:val="HPTableHead8pt"/>
              <w:rPr>
                <w:sz w:val="20"/>
              </w:rPr>
            </w:pPr>
            <w:r w:rsidRPr="006E620E">
              <w:rPr>
                <w:b w:val="0"/>
                <w:sz w:val="20"/>
              </w:rPr>
              <w:t>SM RFC description</w:t>
            </w:r>
          </w:p>
        </w:tc>
      </w:tr>
      <w:tr w:rsidR="00876BF9" w:rsidRPr="00550C91" w14:paraId="61EBCD21" w14:textId="77777777" w:rsidTr="006E620E">
        <w:trPr>
          <w:trHeight w:val="326"/>
        </w:trPr>
        <w:tc>
          <w:tcPr>
            <w:tcW w:w="2506" w:type="dxa"/>
          </w:tcPr>
          <w:p w14:paraId="3D76FE69" w14:textId="77777777" w:rsidR="00876BF9" w:rsidRPr="006E620E" w:rsidRDefault="00876BF9" w:rsidP="00914B77">
            <w:pPr>
              <w:pStyle w:val="HPTableHead8pt"/>
              <w:ind w:left="0"/>
              <w:rPr>
                <w:b w:val="0"/>
                <w:sz w:val="20"/>
              </w:rPr>
            </w:pPr>
            <w:r w:rsidRPr="006E620E">
              <w:rPr>
                <w:b w:val="0"/>
                <w:sz w:val="20"/>
              </w:rPr>
              <w:t>Effect of not Implementing</w:t>
            </w:r>
          </w:p>
        </w:tc>
        <w:tc>
          <w:tcPr>
            <w:tcW w:w="2568" w:type="dxa"/>
          </w:tcPr>
          <w:p w14:paraId="190ACBF4" w14:textId="77777777" w:rsidR="00876BF9" w:rsidRPr="006E620E" w:rsidRDefault="00876BF9" w:rsidP="00914B77">
            <w:pPr>
              <w:pStyle w:val="HPTableHead8pt"/>
              <w:rPr>
                <w:b w:val="0"/>
                <w:sz w:val="20"/>
              </w:rPr>
            </w:pPr>
            <w:r w:rsidRPr="006E620E">
              <w:rPr>
                <w:b w:val="0"/>
                <w:sz w:val="20"/>
              </w:rPr>
              <w:t>N/A</w:t>
            </w:r>
          </w:p>
        </w:tc>
        <w:tc>
          <w:tcPr>
            <w:tcW w:w="3078" w:type="dxa"/>
          </w:tcPr>
          <w:p w14:paraId="4E3EFFE5" w14:textId="77777777" w:rsidR="00876BF9" w:rsidRPr="006E620E" w:rsidRDefault="00876BF9" w:rsidP="00914B77">
            <w:pPr>
              <w:pStyle w:val="HPTableHead8pt"/>
              <w:rPr>
                <w:b w:val="0"/>
                <w:sz w:val="20"/>
              </w:rPr>
            </w:pPr>
            <w:r w:rsidRPr="006E620E">
              <w:rPr>
                <w:b w:val="0"/>
                <w:sz w:val="20"/>
              </w:rPr>
              <w:t xml:space="preserve">SM RFC effect of not implementing </w:t>
            </w:r>
          </w:p>
        </w:tc>
      </w:tr>
    </w:tbl>
    <w:p w14:paraId="2E295C22" w14:textId="77777777" w:rsidR="00876BF9" w:rsidRPr="00550C91" w:rsidRDefault="00876BF9" w:rsidP="00876BF9">
      <w:pPr>
        <w:pStyle w:val="h3Head3"/>
      </w:pPr>
      <w:bookmarkStart w:id="50" w:name="_Toc403410008"/>
      <w:r w:rsidRPr="00CD76C0">
        <w:t>Standard_DevOps</w:t>
      </w:r>
      <w:r w:rsidRPr="00CD76C0">
        <w:rPr>
          <w:b/>
        </w:rPr>
        <w:t xml:space="preserve"> </w:t>
      </w:r>
      <w:r w:rsidRPr="00CD76C0">
        <w:t>change workflow design</w:t>
      </w:r>
      <w:bookmarkEnd w:id="50"/>
    </w:p>
    <w:p w14:paraId="03C04279" w14:textId="77777777" w:rsidR="00876BF9" w:rsidRPr="00550C91" w:rsidRDefault="00876BF9" w:rsidP="00876BF9">
      <w:pPr>
        <w:pStyle w:val="snStepNext"/>
        <w:ind w:left="1800"/>
        <w:rPr>
          <w:b/>
        </w:rPr>
      </w:pPr>
      <w:r w:rsidRPr="00550C91">
        <w:rPr>
          <w:b/>
          <w:noProof/>
        </w:rPr>
        <w:drawing>
          <wp:inline distT="0" distB="0" distL="0" distR="0" wp14:anchorId="5D9CDDF4" wp14:editId="52800A1F">
            <wp:extent cx="3543016" cy="863515"/>
            <wp:effectExtent l="19050" t="0" r="284"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3543016" cy="863515"/>
                    </a:xfrm>
                    <a:prstGeom prst="rect">
                      <a:avLst/>
                    </a:prstGeom>
                    <a:noFill/>
                    <a:ln w="9525">
                      <a:noFill/>
                      <a:miter lim="800000"/>
                      <a:headEnd/>
                      <a:tailEnd/>
                    </a:ln>
                  </pic:spPr>
                </pic:pic>
              </a:graphicData>
            </a:graphic>
          </wp:inline>
        </w:drawing>
      </w:r>
    </w:p>
    <w:p w14:paraId="01C2BF54" w14:textId="1E136481" w:rsidR="00876BF9" w:rsidRPr="00550C91" w:rsidRDefault="00876BF9" w:rsidP="00876BF9">
      <w:pPr>
        <w:pStyle w:val="snStepNext"/>
        <w:ind w:left="1800"/>
      </w:pPr>
      <w:r w:rsidRPr="00550C91">
        <w:t xml:space="preserve">This change workflow is designed to </w:t>
      </w:r>
      <w:r w:rsidR="009A6CA3">
        <w:t>track</w:t>
      </w:r>
      <w:r w:rsidRPr="00550C91">
        <w:t xml:space="preserve"> artifact deployment to a staging environment. Before the Jenkins deployment request is triggered, a new </w:t>
      </w:r>
      <w:r w:rsidRPr="00550C91">
        <w:rPr>
          <w:b/>
        </w:rPr>
        <w:t>staging</w:t>
      </w:r>
      <w:r w:rsidRPr="00550C91">
        <w:t xml:space="preserve"> RFC must be created and manually moved to the </w:t>
      </w:r>
      <w:r w:rsidRPr="00550C91">
        <w:rPr>
          <w:b/>
        </w:rPr>
        <w:t>Execution</w:t>
      </w:r>
      <w:r w:rsidRPr="00550C91">
        <w:t xml:space="preserve"> phase:</w:t>
      </w:r>
    </w:p>
    <w:p w14:paraId="2732A2CE" w14:textId="77777777" w:rsidR="00876BF9" w:rsidRPr="00550C91" w:rsidRDefault="00876BF9" w:rsidP="00876BF9">
      <w:pPr>
        <w:pStyle w:val="snStepNext"/>
        <w:ind w:left="1800"/>
      </w:pPr>
      <w:r w:rsidRPr="00550C91">
        <w:rPr>
          <w:noProof/>
        </w:rPr>
        <w:drawing>
          <wp:inline distT="0" distB="0" distL="0" distR="0" wp14:anchorId="05BC54DE" wp14:editId="15112A18">
            <wp:extent cx="3488425" cy="904472"/>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488425" cy="904472"/>
                    </a:xfrm>
                    <a:prstGeom prst="rect">
                      <a:avLst/>
                    </a:prstGeom>
                    <a:noFill/>
                    <a:ln w="9525">
                      <a:noFill/>
                      <a:miter lim="800000"/>
                      <a:headEnd/>
                      <a:tailEnd/>
                    </a:ln>
                  </pic:spPr>
                </pic:pic>
              </a:graphicData>
            </a:graphic>
          </wp:inline>
        </w:drawing>
      </w:r>
      <w:r w:rsidRPr="00550C91">
        <w:t xml:space="preserve"> </w:t>
      </w:r>
    </w:p>
    <w:p w14:paraId="7192E947" w14:textId="7CE68C21" w:rsidR="00876BF9" w:rsidRPr="00550C91" w:rsidRDefault="00876BF9" w:rsidP="00B24349">
      <w:pPr>
        <w:pStyle w:val="snStepNext"/>
        <w:ind w:left="1800"/>
      </w:pPr>
      <w:r w:rsidRPr="00550C91">
        <w:lastRenderedPageBreak/>
        <w:t>The number of this RFC must be configured in Jenkins, before each manual promotion to staging. If the artifact deployment is successful the RFC will be automatically closed, otherwise it won’t be updated.</w:t>
      </w:r>
    </w:p>
    <w:p w14:paraId="2C0C4E64" w14:textId="77777777" w:rsidR="00876BF9" w:rsidRPr="00550C91" w:rsidRDefault="00876BF9" w:rsidP="00876BF9">
      <w:pPr>
        <w:pStyle w:val="snStepNext"/>
        <w:ind w:left="1800"/>
        <w:rPr>
          <w:b/>
        </w:rPr>
      </w:pPr>
      <w:r w:rsidRPr="00550C91">
        <w:t>Staging RFC example</w:t>
      </w:r>
      <w:r w:rsidRPr="00550C91">
        <w:rPr>
          <w:b/>
        </w:rPr>
        <w:t>:</w:t>
      </w:r>
    </w:p>
    <w:p w14:paraId="6F282712" w14:textId="77777777" w:rsidR="00876BF9" w:rsidRPr="00550C91" w:rsidRDefault="00876BF9" w:rsidP="00876BF9">
      <w:pPr>
        <w:pStyle w:val="snStepNext"/>
        <w:ind w:left="1800"/>
        <w:rPr>
          <w:b/>
        </w:rPr>
      </w:pPr>
      <w:r w:rsidRPr="00550C91">
        <w:rPr>
          <w:b/>
          <w:noProof/>
        </w:rPr>
        <w:drawing>
          <wp:inline distT="0" distB="0" distL="0" distR="0" wp14:anchorId="0251A201" wp14:editId="4E88A499">
            <wp:extent cx="5230368" cy="3597924"/>
            <wp:effectExtent l="0" t="0" r="8890" b="254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5236545" cy="3602173"/>
                    </a:xfrm>
                    <a:prstGeom prst="rect">
                      <a:avLst/>
                    </a:prstGeom>
                    <a:noFill/>
                    <a:ln w="9525">
                      <a:noFill/>
                      <a:miter lim="800000"/>
                      <a:headEnd/>
                      <a:tailEnd/>
                    </a:ln>
                  </pic:spPr>
                </pic:pic>
              </a:graphicData>
            </a:graphic>
          </wp:inline>
        </w:drawing>
      </w:r>
    </w:p>
    <w:p w14:paraId="726FC816" w14:textId="77777777" w:rsidR="00876BF9" w:rsidRPr="00550C91" w:rsidRDefault="00876BF9" w:rsidP="00876BF9">
      <w:pPr>
        <w:pStyle w:val="snStepNext"/>
        <w:ind w:left="1800"/>
        <w:rPr>
          <w:b/>
        </w:rPr>
      </w:pPr>
    </w:p>
    <w:p w14:paraId="455BD938" w14:textId="77777777" w:rsidR="00876BF9" w:rsidRPr="00550C91" w:rsidRDefault="00876BF9" w:rsidP="00876BF9">
      <w:pPr>
        <w:pStyle w:val="snStepNext"/>
        <w:ind w:left="1800"/>
        <w:rPr>
          <w:b/>
        </w:rPr>
      </w:pPr>
      <w:r w:rsidRPr="00550C91">
        <w:t>Staging</w:t>
      </w:r>
      <w:r w:rsidRPr="00550C91">
        <w:rPr>
          <w:b/>
        </w:rPr>
        <w:t xml:space="preserve"> </w:t>
      </w:r>
      <w:r w:rsidRPr="00550C91">
        <w:t>RFC fields:</w:t>
      </w:r>
    </w:p>
    <w:tbl>
      <w:tblPr>
        <w:tblStyle w:val="TableGrid"/>
        <w:tblW w:w="8343" w:type="dxa"/>
        <w:tblInd w:w="1845"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ayout w:type="fixed"/>
        <w:tblLook w:val="04A0" w:firstRow="1" w:lastRow="0" w:firstColumn="1" w:lastColumn="0" w:noHBand="0" w:noVBand="1"/>
      </w:tblPr>
      <w:tblGrid>
        <w:gridCol w:w="1935"/>
        <w:gridCol w:w="2520"/>
        <w:gridCol w:w="3888"/>
      </w:tblGrid>
      <w:tr w:rsidR="006E620E" w:rsidRPr="00550C91" w14:paraId="5A2D5446" w14:textId="77777777" w:rsidTr="006E620E">
        <w:trPr>
          <w:trHeight w:val="323"/>
        </w:trPr>
        <w:tc>
          <w:tcPr>
            <w:tcW w:w="1935" w:type="dxa"/>
            <w:tcBorders>
              <w:top w:val="single" w:sz="12" w:space="0" w:color="4BACC6" w:themeColor="accent5"/>
              <w:bottom w:val="single" w:sz="12" w:space="0" w:color="4BACC6" w:themeColor="accent5"/>
            </w:tcBorders>
          </w:tcPr>
          <w:p w14:paraId="469C295D" w14:textId="285E6E5D" w:rsidR="006E620E" w:rsidRPr="006E620E" w:rsidRDefault="006E620E" w:rsidP="00914B77">
            <w:pPr>
              <w:pStyle w:val="HPTableHead8pt"/>
              <w:ind w:left="0"/>
              <w:rPr>
                <w:sz w:val="20"/>
              </w:rPr>
            </w:pPr>
            <w:r w:rsidRPr="006E620E">
              <w:rPr>
                <w:sz w:val="20"/>
              </w:rPr>
              <w:t>RFC field</w:t>
            </w:r>
          </w:p>
        </w:tc>
        <w:tc>
          <w:tcPr>
            <w:tcW w:w="2520" w:type="dxa"/>
            <w:tcBorders>
              <w:top w:val="single" w:sz="12" w:space="0" w:color="4BACC6" w:themeColor="accent5"/>
              <w:bottom w:val="single" w:sz="12" w:space="0" w:color="4BACC6" w:themeColor="accent5"/>
            </w:tcBorders>
          </w:tcPr>
          <w:p w14:paraId="6FEBB19E" w14:textId="77777777" w:rsidR="006E620E" w:rsidRPr="006E620E" w:rsidRDefault="006E620E" w:rsidP="00914B77">
            <w:pPr>
              <w:pStyle w:val="HPTableHead8pt"/>
              <w:rPr>
                <w:sz w:val="20"/>
              </w:rPr>
            </w:pPr>
            <w:r w:rsidRPr="006E620E">
              <w:rPr>
                <w:sz w:val="20"/>
              </w:rPr>
              <w:t>Example Value</w:t>
            </w:r>
          </w:p>
        </w:tc>
        <w:tc>
          <w:tcPr>
            <w:tcW w:w="3888" w:type="dxa"/>
            <w:tcBorders>
              <w:top w:val="single" w:sz="12" w:space="0" w:color="4BACC6" w:themeColor="accent5"/>
              <w:bottom w:val="single" w:sz="12" w:space="0" w:color="4BACC6" w:themeColor="accent5"/>
            </w:tcBorders>
          </w:tcPr>
          <w:p w14:paraId="4009FCA0" w14:textId="77777777" w:rsidR="006E620E" w:rsidRPr="006E620E" w:rsidRDefault="006E620E" w:rsidP="00914B77">
            <w:pPr>
              <w:pStyle w:val="HPTableHead8pt"/>
              <w:rPr>
                <w:sz w:val="20"/>
              </w:rPr>
            </w:pPr>
            <w:r w:rsidRPr="006E620E">
              <w:rPr>
                <w:sz w:val="20"/>
              </w:rPr>
              <w:t>Description</w:t>
            </w:r>
          </w:p>
        </w:tc>
      </w:tr>
      <w:tr w:rsidR="00876BF9" w:rsidRPr="00550C91" w14:paraId="1958CACA" w14:textId="77777777" w:rsidTr="006E620E">
        <w:trPr>
          <w:trHeight w:val="323"/>
        </w:trPr>
        <w:tc>
          <w:tcPr>
            <w:tcW w:w="1935" w:type="dxa"/>
            <w:tcBorders>
              <w:top w:val="single" w:sz="12" w:space="0" w:color="4BACC6" w:themeColor="accent5"/>
            </w:tcBorders>
          </w:tcPr>
          <w:p w14:paraId="1806EC94" w14:textId="77777777" w:rsidR="00876BF9" w:rsidRPr="006E620E" w:rsidRDefault="00876BF9" w:rsidP="00914B77">
            <w:pPr>
              <w:pStyle w:val="HPTableHead8pt"/>
              <w:ind w:left="0"/>
              <w:rPr>
                <w:b w:val="0"/>
                <w:sz w:val="20"/>
              </w:rPr>
            </w:pPr>
            <w:r w:rsidRPr="006E620E">
              <w:rPr>
                <w:b w:val="0"/>
                <w:sz w:val="20"/>
              </w:rPr>
              <w:t>Title</w:t>
            </w:r>
          </w:p>
        </w:tc>
        <w:tc>
          <w:tcPr>
            <w:tcW w:w="2520" w:type="dxa"/>
            <w:tcBorders>
              <w:top w:val="single" w:sz="12" w:space="0" w:color="4BACC6" w:themeColor="accent5"/>
            </w:tcBorders>
          </w:tcPr>
          <w:p w14:paraId="5CAEB9DD" w14:textId="77777777" w:rsidR="00876BF9" w:rsidRPr="006E620E" w:rsidRDefault="00876BF9" w:rsidP="00914B77">
            <w:pPr>
              <w:pStyle w:val="HPTableHead8pt"/>
              <w:rPr>
                <w:b w:val="0"/>
                <w:sz w:val="20"/>
              </w:rPr>
            </w:pPr>
            <w:r w:rsidRPr="006E620E">
              <w:rPr>
                <w:b w:val="0"/>
                <w:sz w:val="20"/>
              </w:rPr>
              <w:t>DevOps Project - Staging</w:t>
            </w:r>
          </w:p>
        </w:tc>
        <w:tc>
          <w:tcPr>
            <w:tcW w:w="3888" w:type="dxa"/>
            <w:tcBorders>
              <w:top w:val="single" w:sz="12" w:space="0" w:color="4BACC6" w:themeColor="accent5"/>
            </w:tcBorders>
          </w:tcPr>
          <w:p w14:paraId="361D33CB" w14:textId="77777777" w:rsidR="00876BF9" w:rsidRPr="006E620E" w:rsidRDefault="00876BF9" w:rsidP="00914B77">
            <w:pPr>
              <w:pStyle w:val="HPTableHead8pt"/>
              <w:rPr>
                <w:b w:val="0"/>
                <w:sz w:val="20"/>
              </w:rPr>
            </w:pPr>
            <w:r w:rsidRPr="006E620E">
              <w:rPr>
                <w:b w:val="0"/>
                <w:sz w:val="20"/>
              </w:rPr>
              <w:t>SM RFC title</w:t>
            </w:r>
          </w:p>
        </w:tc>
      </w:tr>
      <w:tr w:rsidR="00876BF9" w:rsidRPr="00550C91" w14:paraId="5AD25E2C" w14:textId="77777777" w:rsidTr="006E620E">
        <w:trPr>
          <w:trHeight w:val="323"/>
        </w:trPr>
        <w:tc>
          <w:tcPr>
            <w:tcW w:w="1935" w:type="dxa"/>
          </w:tcPr>
          <w:p w14:paraId="7E686B44" w14:textId="77777777" w:rsidR="00876BF9" w:rsidRPr="006E620E" w:rsidRDefault="00876BF9" w:rsidP="00914B77">
            <w:pPr>
              <w:pStyle w:val="HPTableHead8pt"/>
              <w:ind w:left="0"/>
              <w:rPr>
                <w:b w:val="0"/>
                <w:sz w:val="20"/>
              </w:rPr>
            </w:pPr>
            <w:r w:rsidRPr="006E620E">
              <w:rPr>
                <w:b w:val="0"/>
                <w:sz w:val="20"/>
              </w:rPr>
              <w:t>Change Requester</w:t>
            </w:r>
          </w:p>
        </w:tc>
        <w:tc>
          <w:tcPr>
            <w:tcW w:w="2520" w:type="dxa"/>
          </w:tcPr>
          <w:p w14:paraId="06E7FF46" w14:textId="77777777" w:rsidR="00876BF9" w:rsidRPr="006E620E" w:rsidRDefault="00876BF9" w:rsidP="00914B77">
            <w:pPr>
              <w:pStyle w:val="HPTableHead8pt"/>
              <w:rPr>
                <w:b w:val="0"/>
                <w:sz w:val="20"/>
              </w:rPr>
            </w:pPr>
            <w:r w:rsidRPr="006E620E">
              <w:rPr>
                <w:b w:val="0"/>
                <w:sz w:val="20"/>
              </w:rPr>
              <w:t>FALCON, JENNIFER</w:t>
            </w:r>
          </w:p>
        </w:tc>
        <w:tc>
          <w:tcPr>
            <w:tcW w:w="3888" w:type="dxa"/>
          </w:tcPr>
          <w:p w14:paraId="0D38E5BE" w14:textId="77777777" w:rsidR="00876BF9" w:rsidRPr="006E620E" w:rsidRDefault="00876BF9" w:rsidP="00914B77">
            <w:pPr>
              <w:pStyle w:val="HPTableHead8pt"/>
              <w:rPr>
                <w:b w:val="0"/>
                <w:sz w:val="20"/>
              </w:rPr>
            </w:pPr>
            <w:r w:rsidRPr="006E620E">
              <w:rPr>
                <w:b w:val="0"/>
                <w:sz w:val="20"/>
              </w:rPr>
              <w:t>SM RFC change requester</w:t>
            </w:r>
          </w:p>
        </w:tc>
      </w:tr>
      <w:tr w:rsidR="00876BF9" w:rsidRPr="00550C91" w14:paraId="1558B686" w14:textId="77777777" w:rsidTr="006E620E">
        <w:trPr>
          <w:trHeight w:val="323"/>
        </w:trPr>
        <w:tc>
          <w:tcPr>
            <w:tcW w:w="1935" w:type="dxa"/>
          </w:tcPr>
          <w:p w14:paraId="5373A802" w14:textId="77777777" w:rsidR="00876BF9" w:rsidRPr="006E620E" w:rsidRDefault="00876BF9" w:rsidP="00914B77">
            <w:pPr>
              <w:pStyle w:val="HPTableHead8pt"/>
              <w:ind w:left="0"/>
              <w:rPr>
                <w:b w:val="0"/>
                <w:sz w:val="20"/>
              </w:rPr>
            </w:pPr>
            <w:r w:rsidRPr="006E620E">
              <w:rPr>
                <w:b w:val="0"/>
                <w:sz w:val="20"/>
              </w:rPr>
              <w:t>Requested End Date</w:t>
            </w:r>
          </w:p>
        </w:tc>
        <w:tc>
          <w:tcPr>
            <w:tcW w:w="2520" w:type="dxa"/>
          </w:tcPr>
          <w:p w14:paraId="17012F65" w14:textId="77777777" w:rsidR="00876BF9" w:rsidRPr="006E620E" w:rsidRDefault="00876BF9" w:rsidP="00914B77">
            <w:pPr>
              <w:pStyle w:val="HPTableHead8pt"/>
              <w:rPr>
                <w:b w:val="0"/>
                <w:sz w:val="20"/>
              </w:rPr>
            </w:pPr>
            <w:r w:rsidRPr="006E620E">
              <w:rPr>
                <w:b w:val="0"/>
                <w:sz w:val="20"/>
              </w:rPr>
              <w:t>10/10/14 20:00:00</w:t>
            </w:r>
          </w:p>
        </w:tc>
        <w:tc>
          <w:tcPr>
            <w:tcW w:w="3888" w:type="dxa"/>
          </w:tcPr>
          <w:p w14:paraId="2383E0ED" w14:textId="77777777" w:rsidR="00876BF9" w:rsidRPr="006E620E" w:rsidRDefault="00876BF9" w:rsidP="00914B77">
            <w:pPr>
              <w:pStyle w:val="HPTableHead8pt"/>
              <w:rPr>
                <w:b w:val="0"/>
                <w:sz w:val="20"/>
              </w:rPr>
            </w:pPr>
            <w:r w:rsidRPr="006E620E">
              <w:rPr>
                <w:b w:val="0"/>
                <w:sz w:val="20"/>
              </w:rPr>
              <w:t>SM RFC requested end date</w:t>
            </w:r>
          </w:p>
        </w:tc>
      </w:tr>
      <w:tr w:rsidR="00876BF9" w:rsidRPr="00550C91" w14:paraId="67FFA61A" w14:textId="77777777" w:rsidTr="006E620E">
        <w:trPr>
          <w:trHeight w:val="323"/>
        </w:trPr>
        <w:tc>
          <w:tcPr>
            <w:tcW w:w="1935" w:type="dxa"/>
          </w:tcPr>
          <w:p w14:paraId="075EDEAB" w14:textId="77777777" w:rsidR="00876BF9" w:rsidRPr="006E620E" w:rsidRDefault="00876BF9" w:rsidP="00914B77">
            <w:pPr>
              <w:pStyle w:val="HPTableHead8pt"/>
              <w:ind w:left="0"/>
              <w:rPr>
                <w:b w:val="0"/>
                <w:sz w:val="20"/>
              </w:rPr>
            </w:pPr>
            <w:r w:rsidRPr="006E620E">
              <w:rPr>
                <w:b w:val="0"/>
                <w:sz w:val="20"/>
              </w:rPr>
              <w:t>Reason for Change</w:t>
            </w:r>
          </w:p>
        </w:tc>
        <w:tc>
          <w:tcPr>
            <w:tcW w:w="2520" w:type="dxa"/>
          </w:tcPr>
          <w:p w14:paraId="5D90EB22" w14:textId="77777777" w:rsidR="00876BF9" w:rsidRPr="006E620E" w:rsidRDefault="00876BF9" w:rsidP="00914B77">
            <w:pPr>
              <w:pStyle w:val="HPTableHead8pt"/>
              <w:rPr>
                <w:b w:val="0"/>
                <w:sz w:val="20"/>
              </w:rPr>
            </w:pPr>
            <w:r w:rsidRPr="006E620E">
              <w:rPr>
                <w:b w:val="0"/>
                <w:sz w:val="20"/>
              </w:rPr>
              <w:t>New Configuration Item</w:t>
            </w:r>
          </w:p>
        </w:tc>
        <w:tc>
          <w:tcPr>
            <w:tcW w:w="3888" w:type="dxa"/>
          </w:tcPr>
          <w:p w14:paraId="1B996D37" w14:textId="77777777" w:rsidR="00876BF9" w:rsidRPr="006E620E" w:rsidRDefault="00876BF9" w:rsidP="00914B77">
            <w:pPr>
              <w:pStyle w:val="HPTableHead8pt"/>
              <w:rPr>
                <w:b w:val="0"/>
                <w:sz w:val="20"/>
              </w:rPr>
            </w:pPr>
            <w:r w:rsidRPr="006E620E">
              <w:rPr>
                <w:b w:val="0"/>
                <w:sz w:val="20"/>
              </w:rPr>
              <w:t>SM RFC reason for change</w:t>
            </w:r>
          </w:p>
        </w:tc>
      </w:tr>
      <w:tr w:rsidR="00876BF9" w:rsidRPr="00550C91" w14:paraId="679FDA60" w14:textId="77777777" w:rsidTr="006E620E">
        <w:trPr>
          <w:trHeight w:val="323"/>
        </w:trPr>
        <w:tc>
          <w:tcPr>
            <w:tcW w:w="1935" w:type="dxa"/>
          </w:tcPr>
          <w:p w14:paraId="55942C74" w14:textId="77777777" w:rsidR="00876BF9" w:rsidRPr="006E620E" w:rsidRDefault="00876BF9" w:rsidP="00914B77">
            <w:pPr>
              <w:pStyle w:val="HPTableHead8pt"/>
              <w:ind w:left="0"/>
              <w:rPr>
                <w:b w:val="0"/>
                <w:sz w:val="20"/>
              </w:rPr>
            </w:pPr>
            <w:r w:rsidRPr="006E620E">
              <w:rPr>
                <w:b w:val="0"/>
                <w:sz w:val="20"/>
              </w:rPr>
              <w:t>Service</w:t>
            </w:r>
          </w:p>
        </w:tc>
        <w:tc>
          <w:tcPr>
            <w:tcW w:w="2520" w:type="dxa"/>
          </w:tcPr>
          <w:p w14:paraId="307A4565" w14:textId="77777777" w:rsidR="00876BF9" w:rsidRPr="006E620E" w:rsidRDefault="00876BF9" w:rsidP="00914B77">
            <w:pPr>
              <w:pStyle w:val="HPTableHead8pt"/>
              <w:rPr>
                <w:b w:val="0"/>
                <w:sz w:val="20"/>
              </w:rPr>
            </w:pPr>
            <w:r w:rsidRPr="006E620E">
              <w:rPr>
                <w:b w:val="0"/>
                <w:sz w:val="20"/>
              </w:rPr>
              <w:t>DevOps_Business_Service</w:t>
            </w:r>
          </w:p>
        </w:tc>
        <w:tc>
          <w:tcPr>
            <w:tcW w:w="3888" w:type="dxa"/>
          </w:tcPr>
          <w:p w14:paraId="5DC4F2B4" w14:textId="77777777" w:rsidR="00876BF9" w:rsidRPr="006E620E" w:rsidRDefault="00876BF9" w:rsidP="00914B77">
            <w:pPr>
              <w:pStyle w:val="HPTableHead8pt"/>
              <w:rPr>
                <w:b w:val="0"/>
                <w:sz w:val="20"/>
              </w:rPr>
            </w:pPr>
            <w:r w:rsidRPr="006E620E">
              <w:rPr>
                <w:b w:val="0"/>
                <w:sz w:val="20"/>
              </w:rPr>
              <w:t xml:space="preserve">The Business Service CI created in UCMDB for this DevOps project </w:t>
            </w:r>
          </w:p>
        </w:tc>
      </w:tr>
      <w:tr w:rsidR="00876BF9" w:rsidRPr="00550C91" w14:paraId="5E2D8B25" w14:textId="77777777" w:rsidTr="006E620E">
        <w:trPr>
          <w:trHeight w:val="323"/>
        </w:trPr>
        <w:tc>
          <w:tcPr>
            <w:tcW w:w="1935" w:type="dxa"/>
            <w:vMerge w:val="restart"/>
          </w:tcPr>
          <w:p w14:paraId="7A897FCB" w14:textId="77777777" w:rsidR="00876BF9" w:rsidRPr="006E620E" w:rsidRDefault="00876BF9" w:rsidP="00914B77">
            <w:pPr>
              <w:pStyle w:val="HPTableHead8pt"/>
              <w:ind w:left="0"/>
              <w:rPr>
                <w:b w:val="0"/>
                <w:sz w:val="20"/>
              </w:rPr>
            </w:pPr>
            <w:r w:rsidRPr="006E620E">
              <w:rPr>
                <w:b w:val="0"/>
                <w:sz w:val="20"/>
              </w:rPr>
              <w:t>Affected Configuration Item</w:t>
            </w:r>
          </w:p>
        </w:tc>
        <w:tc>
          <w:tcPr>
            <w:tcW w:w="2520" w:type="dxa"/>
          </w:tcPr>
          <w:p w14:paraId="07F896AB" w14:textId="77777777" w:rsidR="00876BF9" w:rsidRPr="006E620E" w:rsidRDefault="00876BF9" w:rsidP="00914B77">
            <w:pPr>
              <w:pStyle w:val="HPTableHead8pt"/>
              <w:rPr>
                <w:b w:val="0"/>
                <w:sz w:val="20"/>
              </w:rPr>
            </w:pPr>
            <w:r w:rsidRPr="006E620E">
              <w:rPr>
                <w:b w:val="0"/>
                <w:sz w:val="20"/>
              </w:rPr>
              <w:t>DevOps_Application</w:t>
            </w:r>
          </w:p>
        </w:tc>
        <w:tc>
          <w:tcPr>
            <w:tcW w:w="3888" w:type="dxa"/>
          </w:tcPr>
          <w:p w14:paraId="66B8E4C7" w14:textId="77777777" w:rsidR="00876BF9" w:rsidRPr="006E620E" w:rsidRDefault="00876BF9" w:rsidP="00914B77">
            <w:pPr>
              <w:pStyle w:val="HPTableHead8pt"/>
              <w:rPr>
                <w:b w:val="0"/>
                <w:sz w:val="20"/>
              </w:rPr>
            </w:pPr>
            <w:r w:rsidRPr="006E620E">
              <w:rPr>
                <w:b w:val="0"/>
                <w:sz w:val="20"/>
              </w:rPr>
              <w:t>The Application CI created in UCMDB for this DevOps project</w:t>
            </w:r>
          </w:p>
        </w:tc>
      </w:tr>
      <w:tr w:rsidR="00876BF9" w:rsidRPr="00550C91" w14:paraId="65A343C5" w14:textId="77777777" w:rsidTr="006E620E">
        <w:trPr>
          <w:trHeight w:val="323"/>
        </w:trPr>
        <w:tc>
          <w:tcPr>
            <w:tcW w:w="1935" w:type="dxa"/>
            <w:vMerge/>
          </w:tcPr>
          <w:p w14:paraId="143FF704" w14:textId="77777777" w:rsidR="00876BF9" w:rsidRPr="006E620E" w:rsidRDefault="00876BF9" w:rsidP="00914B77">
            <w:pPr>
              <w:pStyle w:val="HPTableHead8pt"/>
              <w:ind w:left="0"/>
              <w:rPr>
                <w:b w:val="0"/>
                <w:sz w:val="20"/>
              </w:rPr>
            </w:pPr>
          </w:p>
        </w:tc>
        <w:tc>
          <w:tcPr>
            <w:tcW w:w="2520" w:type="dxa"/>
          </w:tcPr>
          <w:p w14:paraId="74F40F7E" w14:textId="77777777" w:rsidR="00876BF9" w:rsidRPr="006E620E" w:rsidRDefault="00876BF9" w:rsidP="00914B77">
            <w:pPr>
              <w:pStyle w:val="HPTableHead8pt"/>
              <w:rPr>
                <w:b w:val="0"/>
                <w:sz w:val="20"/>
              </w:rPr>
            </w:pPr>
            <w:r w:rsidRPr="006E620E">
              <w:rPr>
                <w:b w:val="0"/>
                <w:sz w:val="20"/>
              </w:rPr>
              <w:t>DevOps_Staging</w:t>
            </w:r>
          </w:p>
        </w:tc>
        <w:tc>
          <w:tcPr>
            <w:tcW w:w="3888" w:type="dxa"/>
          </w:tcPr>
          <w:p w14:paraId="52035A12" w14:textId="77777777" w:rsidR="00876BF9" w:rsidRPr="006E620E" w:rsidRDefault="00876BF9" w:rsidP="00914B77">
            <w:pPr>
              <w:pStyle w:val="HPTableHead8pt"/>
              <w:rPr>
                <w:b w:val="0"/>
                <w:sz w:val="20"/>
              </w:rPr>
            </w:pPr>
            <w:r w:rsidRPr="006E620E">
              <w:rPr>
                <w:b w:val="0"/>
                <w:sz w:val="20"/>
              </w:rPr>
              <w:t>The Staging Computer CI created in UCMDB for this DevOps project</w:t>
            </w:r>
          </w:p>
        </w:tc>
      </w:tr>
      <w:tr w:rsidR="00876BF9" w:rsidRPr="00550C91" w14:paraId="3A8FD575" w14:textId="77777777" w:rsidTr="006E620E">
        <w:trPr>
          <w:trHeight w:val="323"/>
        </w:trPr>
        <w:tc>
          <w:tcPr>
            <w:tcW w:w="1935" w:type="dxa"/>
          </w:tcPr>
          <w:p w14:paraId="436BD799" w14:textId="77777777" w:rsidR="00876BF9" w:rsidRPr="006E620E" w:rsidRDefault="00876BF9" w:rsidP="00914B77">
            <w:pPr>
              <w:pStyle w:val="HPTableHead8pt"/>
              <w:ind w:left="0"/>
              <w:rPr>
                <w:b w:val="0"/>
                <w:sz w:val="20"/>
              </w:rPr>
            </w:pPr>
            <w:r w:rsidRPr="006E620E">
              <w:rPr>
                <w:b w:val="0"/>
                <w:sz w:val="20"/>
              </w:rPr>
              <w:t>Impact</w:t>
            </w:r>
          </w:p>
        </w:tc>
        <w:tc>
          <w:tcPr>
            <w:tcW w:w="2520" w:type="dxa"/>
          </w:tcPr>
          <w:p w14:paraId="1B3AEC2A" w14:textId="77777777" w:rsidR="00876BF9" w:rsidRPr="006E620E" w:rsidRDefault="00876BF9" w:rsidP="00914B77">
            <w:pPr>
              <w:pStyle w:val="HPTableHead8pt"/>
              <w:rPr>
                <w:b w:val="0"/>
                <w:sz w:val="20"/>
              </w:rPr>
            </w:pPr>
            <w:r w:rsidRPr="006E620E">
              <w:rPr>
                <w:b w:val="0"/>
                <w:sz w:val="20"/>
              </w:rPr>
              <w:t>3-Multiple Users</w:t>
            </w:r>
          </w:p>
        </w:tc>
        <w:tc>
          <w:tcPr>
            <w:tcW w:w="3888" w:type="dxa"/>
          </w:tcPr>
          <w:p w14:paraId="3E82CA18" w14:textId="77777777" w:rsidR="00876BF9" w:rsidRPr="006E620E" w:rsidRDefault="00876BF9" w:rsidP="00914B77">
            <w:pPr>
              <w:pStyle w:val="HPTableHead8pt"/>
              <w:rPr>
                <w:b w:val="0"/>
                <w:sz w:val="20"/>
              </w:rPr>
            </w:pPr>
            <w:r w:rsidRPr="006E620E">
              <w:rPr>
                <w:b w:val="0"/>
                <w:sz w:val="20"/>
              </w:rPr>
              <w:t>SM RFC impact</w:t>
            </w:r>
          </w:p>
        </w:tc>
      </w:tr>
      <w:tr w:rsidR="00876BF9" w:rsidRPr="00550C91" w14:paraId="5F3078DF" w14:textId="77777777" w:rsidTr="006E620E">
        <w:trPr>
          <w:trHeight w:val="323"/>
        </w:trPr>
        <w:tc>
          <w:tcPr>
            <w:tcW w:w="1935" w:type="dxa"/>
          </w:tcPr>
          <w:p w14:paraId="3AFCC212" w14:textId="77777777" w:rsidR="00876BF9" w:rsidRPr="006E620E" w:rsidRDefault="00876BF9" w:rsidP="00914B77">
            <w:pPr>
              <w:pStyle w:val="HPTableHead8pt"/>
              <w:ind w:left="0"/>
              <w:rPr>
                <w:b w:val="0"/>
                <w:sz w:val="20"/>
              </w:rPr>
            </w:pPr>
            <w:r w:rsidRPr="006E620E">
              <w:rPr>
                <w:b w:val="0"/>
                <w:sz w:val="20"/>
              </w:rPr>
              <w:t>Urgency</w:t>
            </w:r>
          </w:p>
        </w:tc>
        <w:tc>
          <w:tcPr>
            <w:tcW w:w="2520" w:type="dxa"/>
          </w:tcPr>
          <w:p w14:paraId="0DADFAD8" w14:textId="77777777" w:rsidR="00876BF9" w:rsidRPr="006E620E" w:rsidRDefault="00876BF9" w:rsidP="00914B77">
            <w:pPr>
              <w:pStyle w:val="HPTableHead8pt"/>
              <w:rPr>
                <w:b w:val="0"/>
                <w:sz w:val="20"/>
              </w:rPr>
            </w:pPr>
            <w:r w:rsidRPr="006E620E">
              <w:rPr>
                <w:b w:val="0"/>
                <w:sz w:val="20"/>
              </w:rPr>
              <w:t>1 –Low Risk</w:t>
            </w:r>
          </w:p>
        </w:tc>
        <w:tc>
          <w:tcPr>
            <w:tcW w:w="3888" w:type="dxa"/>
          </w:tcPr>
          <w:p w14:paraId="667CDCD3" w14:textId="77777777" w:rsidR="00876BF9" w:rsidRPr="006E620E" w:rsidRDefault="00876BF9" w:rsidP="00914B77">
            <w:pPr>
              <w:pStyle w:val="HPTableHead8pt"/>
              <w:rPr>
                <w:b w:val="0"/>
                <w:sz w:val="20"/>
              </w:rPr>
            </w:pPr>
            <w:r w:rsidRPr="006E620E">
              <w:rPr>
                <w:b w:val="0"/>
                <w:sz w:val="20"/>
              </w:rPr>
              <w:t>SM RFC urgency</w:t>
            </w:r>
          </w:p>
        </w:tc>
      </w:tr>
      <w:tr w:rsidR="00876BF9" w:rsidRPr="00550C91" w14:paraId="78E9DFEE" w14:textId="77777777" w:rsidTr="006E620E">
        <w:trPr>
          <w:trHeight w:val="323"/>
        </w:trPr>
        <w:tc>
          <w:tcPr>
            <w:tcW w:w="1935" w:type="dxa"/>
          </w:tcPr>
          <w:p w14:paraId="6199E444" w14:textId="77777777" w:rsidR="00876BF9" w:rsidRPr="006E620E" w:rsidRDefault="00876BF9" w:rsidP="00914B77">
            <w:pPr>
              <w:pStyle w:val="HPTableHead8pt"/>
              <w:ind w:left="0"/>
              <w:rPr>
                <w:b w:val="0"/>
                <w:sz w:val="20"/>
              </w:rPr>
            </w:pPr>
            <w:r w:rsidRPr="006E620E">
              <w:rPr>
                <w:b w:val="0"/>
                <w:sz w:val="20"/>
              </w:rPr>
              <w:t>Priority</w:t>
            </w:r>
          </w:p>
        </w:tc>
        <w:tc>
          <w:tcPr>
            <w:tcW w:w="2520" w:type="dxa"/>
          </w:tcPr>
          <w:p w14:paraId="67D6FC10" w14:textId="77777777" w:rsidR="00876BF9" w:rsidRPr="006E620E" w:rsidRDefault="00876BF9" w:rsidP="00914B77">
            <w:pPr>
              <w:pStyle w:val="HPTableHead8pt"/>
              <w:rPr>
                <w:b w:val="0"/>
                <w:sz w:val="20"/>
              </w:rPr>
            </w:pPr>
            <w:r w:rsidRPr="006E620E">
              <w:rPr>
                <w:b w:val="0"/>
                <w:sz w:val="20"/>
              </w:rPr>
              <w:t>3 - Average</w:t>
            </w:r>
          </w:p>
        </w:tc>
        <w:tc>
          <w:tcPr>
            <w:tcW w:w="3888" w:type="dxa"/>
          </w:tcPr>
          <w:p w14:paraId="3D90D937" w14:textId="77777777" w:rsidR="00876BF9" w:rsidRPr="006E620E" w:rsidRDefault="00876BF9" w:rsidP="00914B77">
            <w:pPr>
              <w:pStyle w:val="HPTableHead8pt"/>
              <w:rPr>
                <w:b w:val="0"/>
                <w:sz w:val="20"/>
              </w:rPr>
            </w:pPr>
            <w:r w:rsidRPr="006E620E">
              <w:rPr>
                <w:b w:val="0"/>
                <w:sz w:val="20"/>
              </w:rPr>
              <w:t>SM RFC priority</w:t>
            </w:r>
          </w:p>
        </w:tc>
      </w:tr>
      <w:tr w:rsidR="00876BF9" w:rsidRPr="00550C91" w14:paraId="11534476" w14:textId="77777777" w:rsidTr="006E620E">
        <w:trPr>
          <w:trHeight w:val="323"/>
        </w:trPr>
        <w:tc>
          <w:tcPr>
            <w:tcW w:w="1935" w:type="dxa"/>
          </w:tcPr>
          <w:p w14:paraId="3F409C35" w14:textId="77777777" w:rsidR="00876BF9" w:rsidRPr="006E620E" w:rsidRDefault="00876BF9" w:rsidP="00914B77">
            <w:pPr>
              <w:pStyle w:val="HPTableHead8pt"/>
              <w:ind w:left="0"/>
              <w:rPr>
                <w:b w:val="0"/>
                <w:sz w:val="20"/>
              </w:rPr>
            </w:pPr>
            <w:r w:rsidRPr="006E620E">
              <w:rPr>
                <w:b w:val="0"/>
                <w:sz w:val="20"/>
              </w:rPr>
              <w:t>Risk Assessment</w:t>
            </w:r>
          </w:p>
        </w:tc>
        <w:tc>
          <w:tcPr>
            <w:tcW w:w="2520" w:type="dxa"/>
          </w:tcPr>
          <w:p w14:paraId="2CB562B7" w14:textId="77777777" w:rsidR="00876BF9" w:rsidRPr="006E620E" w:rsidRDefault="00876BF9" w:rsidP="00914B77">
            <w:pPr>
              <w:pStyle w:val="HPTableHead8pt"/>
              <w:rPr>
                <w:b w:val="0"/>
                <w:sz w:val="20"/>
              </w:rPr>
            </w:pPr>
            <w:r w:rsidRPr="006E620E">
              <w:rPr>
                <w:b w:val="0"/>
                <w:sz w:val="20"/>
              </w:rPr>
              <w:t xml:space="preserve">0 – No Risk </w:t>
            </w:r>
          </w:p>
        </w:tc>
        <w:tc>
          <w:tcPr>
            <w:tcW w:w="3888" w:type="dxa"/>
          </w:tcPr>
          <w:p w14:paraId="4598C891" w14:textId="77777777" w:rsidR="00876BF9" w:rsidRPr="006E620E" w:rsidRDefault="00876BF9" w:rsidP="00914B77">
            <w:pPr>
              <w:pStyle w:val="HPTableHead8pt"/>
              <w:rPr>
                <w:b w:val="0"/>
                <w:sz w:val="20"/>
              </w:rPr>
            </w:pPr>
            <w:r w:rsidRPr="006E620E">
              <w:rPr>
                <w:b w:val="0"/>
                <w:sz w:val="20"/>
              </w:rPr>
              <w:t>SM RFC risk assessment</w:t>
            </w:r>
          </w:p>
        </w:tc>
      </w:tr>
      <w:tr w:rsidR="00876BF9" w:rsidRPr="00550C91" w14:paraId="33BAFF94" w14:textId="77777777" w:rsidTr="006E620E">
        <w:trPr>
          <w:trHeight w:val="323"/>
        </w:trPr>
        <w:tc>
          <w:tcPr>
            <w:tcW w:w="1935" w:type="dxa"/>
          </w:tcPr>
          <w:p w14:paraId="427617EB" w14:textId="77777777" w:rsidR="00876BF9" w:rsidRPr="006E620E" w:rsidRDefault="00876BF9" w:rsidP="00914B77">
            <w:pPr>
              <w:pStyle w:val="HPTableHead8pt"/>
              <w:ind w:left="0"/>
              <w:rPr>
                <w:b w:val="0"/>
                <w:sz w:val="20"/>
              </w:rPr>
            </w:pPr>
            <w:r w:rsidRPr="006E620E">
              <w:rPr>
                <w:b w:val="0"/>
                <w:sz w:val="20"/>
              </w:rPr>
              <w:t>Change Coordinator</w:t>
            </w:r>
          </w:p>
        </w:tc>
        <w:tc>
          <w:tcPr>
            <w:tcW w:w="2520" w:type="dxa"/>
          </w:tcPr>
          <w:p w14:paraId="47805CED" w14:textId="77777777" w:rsidR="00876BF9" w:rsidRPr="006E620E" w:rsidRDefault="00876BF9" w:rsidP="00914B77">
            <w:pPr>
              <w:pStyle w:val="HPTableHead8pt"/>
              <w:rPr>
                <w:b w:val="0"/>
                <w:sz w:val="20"/>
              </w:rPr>
            </w:pPr>
            <w:r w:rsidRPr="006E620E">
              <w:rPr>
                <w:b w:val="0"/>
                <w:sz w:val="20"/>
              </w:rPr>
              <w:t>Change.Approver</w:t>
            </w:r>
          </w:p>
        </w:tc>
        <w:tc>
          <w:tcPr>
            <w:tcW w:w="3888" w:type="dxa"/>
          </w:tcPr>
          <w:p w14:paraId="2279BFAC" w14:textId="77777777" w:rsidR="00876BF9" w:rsidRPr="006E620E" w:rsidRDefault="00876BF9" w:rsidP="00914B77">
            <w:pPr>
              <w:pStyle w:val="HPTableHead8pt"/>
              <w:rPr>
                <w:b w:val="0"/>
                <w:sz w:val="20"/>
              </w:rPr>
            </w:pPr>
            <w:r w:rsidRPr="006E620E">
              <w:rPr>
                <w:b w:val="0"/>
                <w:sz w:val="20"/>
              </w:rPr>
              <w:t>SM RFC change coordinator</w:t>
            </w:r>
          </w:p>
        </w:tc>
      </w:tr>
      <w:tr w:rsidR="00876BF9" w:rsidRPr="00550C91" w14:paraId="2ACE5A03" w14:textId="77777777" w:rsidTr="006E620E">
        <w:trPr>
          <w:trHeight w:val="323"/>
        </w:trPr>
        <w:tc>
          <w:tcPr>
            <w:tcW w:w="1935" w:type="dxa"/>
          </w:tcPr>
          <w:p w14:paraId="27EB9F4B" w14:textId="77777777" w:rsidR="00876BF9" w:rsidRPr="006E620E" w:rsidRDefault="00876BF9" w:rsidP="00914B77">
            <w:pPr>
              <w:pStyle w:val="HPTableHead8pt"/>
              <w:ind w:left="0"/>
              <w:rPr>
                <w:b w:val="0"/>
                <w:sz w:val="20"/>
              </w:rPr>
            </w:pPr>
            <w:r w:rsidRPr="006E620E">
              <w:rPr>
                <w:b w:val="0"/>
                <w:sz w:val="20"/>
              </w:rPr>
              <w:lastRenderedPageBreak/>
              <w:t>Change Owner</w:t>
            </w:r>
          </w:p>
        </w:tc>
        <w:tc>
          <w:tcPr>
            <w:tcW w:w="2520" w:type="dxa"/>
          </w:tcPr>
          <w:p w14:paraId="154AC183" w14:textId="77777777" w:rsidR="00876BF9" w:rsidRPr="006E620E" w:rsidRDefault="00876BF9" w:rsidP="00914B77">
            <w:pPr>
              <w:pStyle w:val="HPTableHead8pt"/>
              <w:rPr>
                <w:b w:val="0"/>
                <w:sz w:val="20"/>
              </w:rPr>
            </w:pPr>
            <w:r w:rsidRPr="006E620E">
              <w:rPr>
                <w:b w:val="0"/>
                <w:sz w:val="20"/>
              </w:rPr>
              <w:t>Change.Approver</w:t>
            </w:r>
          </w:p>
        </w:tc>
        <w:tc>
          <w:tcPr>
            <w:tcW w:w="3888" w:type="dxa"/>
          </w:tcPr>
          <w:p w14:paraId="6FEE7A15" w14:textId="77777777" w:rsidR="00876BF9" w:rsidRPr="006E620E" w:rsidRDefault="00876BF9" w:rsidP="00914B77">
            <w:pPr>
              <w:pStyle w:val="HPTableHead8pt"/>
              <w:rPr>
                <w:b w:val="0"/>
                <w:sz w:val="20"/>
              </w:rPr>
            </w:pPr>
            <w:r w:rsidRPr="006E620E">
              <w:rPr>
                <w:b w:val="0"/>
                <w:sz w:val="20"/>
              </w:rPr>
              <w:t>SM RFC change owner</w:t>
            </w:r>
          </w:p>
        </w:tc>
      </w:tr>
      <w:tr w:rsidR="00876BF9" w:rsidRPr="00550C91" w14:paraId="37785203" w14:textId="77777777" w:rsidTr="006E620E">
        <w:trPr>
          <w:trHeight w:val="323"/>
        </w:trPr>
        <w:tc>
          <w:tcPr>
            <w:tcW w:w="1935" w:type="dxa"/>
          </w:tcPr>
          <w:p w14:paraId="495FEB99" w14:textId="77777777" w:rsidR="00876BF9" w:rsidRPr="006E620E" w:rsidRDefault="00876BF9" w:rsidP="00914B77">
            <w:pPr>
              <w:pStyle w:val="HPTableHead8pt"/>
              <w:ind w:left="0"/>
              <w:rPr>
                <w:b w:val="0"/>
                <w:sz w:val="20"/>
              </w:rPr>
            </w:pPr>
            <w:r w:rsidRPr="006E620E">
              <w:rPr>
                <w:b w:val="0"/>
                <w:sz w:val="20"/>
              </w:rPr>
              <w:t>Category</w:t>
            </w:r>
          </w:p>
        </w:tc>
        <w:tc>
          <w:tcPr>
            <w:tcW w:w="2520" w:type="dxa"/>
          </w:tcPr>
          <w:p w14:paraId="7FDE237F" w14:textId="77777777" w:rsidR="00876BF9" w:rsidRPr="006E620E" w:rsidRDefault="00876BF9" w:rsidP="00914B77">
            <w:pPr>
              <w:pStyle w:val="HPTableHead8pt"/>
              <w:rPr>
                <w:b w:val="0"/>
                <w:sz w:val="20"/>
              </w:rPr>
            </w:pPr>
            <w:r w:rsidRPr="006E620E">
              <w:rPr>
                <w:b w:val="0"/>
                <w:sz w:val="20"/>
              </w:rPr>
              <w:t>Standard DevOps</w:t>
            </w:r>
          </w:p>
        </w:tc>
        <w:tc>
          <w:tcPr>
            <w:tcW w:w="3888" w:type="dxa"/>
          </w:tcPr>
          <w:p w14:paraId="0804B3F4" w14:textId="77777777" w:rsidR="00876BF9" w:rsidRPr="006E620E" w:rsidRDefault="00876BF9" w:rsidP="00914B77">
            <w:pPr>
              <w:pStyle w:val="HPTableHead8pt"/>
              <w:rPr>
                <w:b w:val="0"/>
                <w:sz w:val="20"/>
              </w:rPr>
            </w:pPr>
            <w:r w:rsidRPr="006E620E">
              <w:rPr>
                <w:b w:val="0"/>
                <w:sz w:val="20"/>
              </w:rPr>
              <w:t>SM RFC category</w:t>
            </w:r>
          </w:p>
        </w:tc>
      </w:tr>
      <w:tr w:rsidR="00876BF9" w:rsidRPr="00550C91" w14:paraId="74501A22" w14:textId="77777777" w:rsidTr="006E620E">
        <w:trPr>
          <w:trHeight w:val="323"/>
        </w:trPr>
        <w:tc>
          <w:tcPr>
            <w:tcW w:w="1935" w:type="dxa"/>
          </w:tcPr>
          <w:p w14:paraId="1DEF03AD" w14:textId="77777777" w:rsidR="00876BF9" w:rsidRPr="006E620E" w:rsidRDefault="00876BF9" w:rsidP="00914B77">
            <w:pPr>
              <w:pStyle w:val="HPTableHead8pt"/>
              <w:ind w:left="0"/>
              <w:rPr>
                <w:b w:val="0"/>
                <w:sz w:val="20"/>
              </w:rPr>
            </w:pPr>
            <w:r w:rsidRPr="006E620E">
              <w:rPr>
                <w:b w:val="0"/>
                <w:sz w:val="20"/>
              </w:rPr>
              <w:t>Subcategory</w:t>
            </w:r>
          </w:p>
        </w:tc>
        <w:tc>
          <w:tcPr>
            <w:tcW w:w="2520" w:type="dxa"/>
          </w:tcPr>
          <w:p w14:paraId="756CBB5E" w14:textId="77777777" w:rsidR="00876BF9" w:rsidRPr="006E620E" w:rsidRDefault="00876BF9" w:rsidP="00914B77">
            <w:pPr>
              <w:pStyle w:val="HPTableHead8pt"/>
              <w:rPr>
                <w:b w:val="0"/>
                <w:sz w:val="20"/>
              </w:rPr>
            </w:pPr>
            <w:r w:rsidRPr="006E620E">
              <w:rPr>
                <w:b w:val="0"/>
                <w:sz w:val="20"/>
              </w:rPr>
              <w:t>Standard DevOps</w:t>
            </w:r>
          </w:p>
        </w:tc>
        <w:tc>
          <w:tcPr>
            <w:tcW w:w="3888" w:type="dxa"/>
          </w:tcPr>
          <w:p w14:paraId="675CF5D7" w14:textId="77777777" w:rsidR="00876BF9" w:rsidRPr="006E620E" w:rsidRDefault="00876BF9" w:rsidP="00914B77">
            <w:pPr>
              <w:pStyle w:val="HPTableHead8pt"/>
              <w:rPr>
                <w:b w:val="0"/>
                <w:sz w:val="20"/>
              </w:rPr>
            </w:pPr>
            <w:r w:rsidRPr="006E620E">
              <w:rPr>
                <w:b w:val="0"/>
                <w:sz w:val="20"/>
              </w:rPr>
              <w:t>SM RFC subcategory</w:t>
            </w:r>
          </w:p>
        </w:tc>
      </w:tr>
      <w:tr w:rsidR="00876BF9" w:rsidRPr="00550C91" w14:paraId="2D70BBA0" w14:textId="77777777" w:rsidTr="006E620E">
        <w:trPr>
          <w:trHeight w:val="323"/>
        </w:trPr>
        <w:tc>
          <w:tcPr>
            <w:tcW w:w="1935" w:type="dxa"/>
          </w:tcPr>
          <w:p w14:paraId="4007932C" w14:textId="77777777" w:rsidR="00876BF9" w:rsidRPr="006E620E" w:rsidRDefault="00876BF9" w:rsidP="00914B77">
            <w:pPr>
              <w:pStyle w:val="HPTableHead8pt"/>
              <w:ind w:left="0"/>
              <w:rPr>
                <w:b w:val="0"/>
                <w:sz w:val="20"/>
              </w:rPr>
            </w:pPr>
            <w:r w:rsidRPr="006E620E">
              <w:rPr>
                <w:b w:val="0"/>
                <w:sz w:val="20"/>
              </w:rPr>
              <w:t>Change Model</w:t>
            </w:r>
          </w:p>
        </w:tc>
        <w:tc>
          <w:tcPr>
            <w:tcW w:w="2520" w:type="dxa"/>
          </w:tcPr>
          <w:p w14:paraId="7DA5CC88" w14:textId="77777777" w:rsidR="00876BF9" w:rsidRPr="006E620E" w:rsidRDefault="00876BF9" w:rsidP="00914B77">
            <w:pPr>
              <w:pStyle w:val="HPTableHead8pt"/>
              <w:rPr>
                <w:b w:val="0"/>
                <w:sz w:val="20"/>
              </w:rPr>
            </w:pPr>
            <w:r w:rsidRPr="006E620E">
              <w:rPr>
                <w:b w:val="0"/>
                <w:sz w:val="20"/>
              </w:rPr>
              <w:t>Standard DevOps</w:t>
            </w:r>
          </w:p>
        </w:tc>
        <w:tc>
          <w:tcPr>
            <w:tcW w:w="3888" w:type="dxa"/>
          </w:tcPr>
          <w:p w14:paraId="5CA47D88" w14:textId="77777777" w:rsidR="00876BF9" w:rsidRPr="006E620E" w:rsidRDefault="00876BF9" w:rsidP="00914B77">
            <w:pPr>
              <w:pStyle w:val="HPTableHead8pt"/>
              <w:rPr>
                <w:b w:val="0"/>
                <w:sz w:val="20"/>
              </w:rPr>
            </w:pPr>
            <w:r w:rsidRPr="006E620E">
              <w:rPr>
                <w:b w:val="0"/>
                <w:sz w:val="20"/>
              </w:rPr>
              <w:t>SM RFC change model</w:t>
            </w:r>
          </w:p>
        </w:tc>
      </w:tr>
      <w:tr w:rsidR="00876BF9" w:rsidRPr="00550C91" w14:paraId="2EC63A42" w14:textId="77777777" w:rsidTr="006E620E">
        <w:trPr>
          <w:trHeight w:val="323"/>
        </w:trPr>
        <w:tc>
          <w:tcPr>
            <w:tcW w:w="1935" w:type="dxa"/>
          </w:tcPr>
          <w:p w14:paraId="58DAAE35" w14:textId="77777777" w:rsidR="00876BF9" w:rsidRPr="006E620E" w:rsidRDefault="00876BF9" w:rsidP="00914B77">
            <w:pPr>
              <w:pStyle w:val="HPTableHead8pt"/>
              <w:ind w:left="0"/>
              <w:rPr>
                <w:b w:val="0"/>
                <w:sz w:val="20"/>
              </w:rPr>
            </w:pPr>
            <w:r w:rsidRPr="006E620E">
              <w:rPr>
                <w:b w:val="0"/>
                <w:sz w:val="20"/>
              </w:rPr>
              <w:t>Phase</w:t>
            </w:r>
          </w:p>
        </w:tc>
        <w:tc>
          <w:tcPr>
            <w:tcW w:w="2520" w:type="dxa"/>
          </w:tcPr>
          <w:p w14:paraId="585A1339" w14:textId="77777777" w:rsidR="00876BF9" w:rsidRPr="006E620E" w:rsidRDefault="00876BF9" w:rsidP="00914B77">
            <w:pPr>
              <w:pStyle w:val="HPTableHead8pt"/>
              <w:rPr>
                <w:b w:val="0"/>
                <w:sz w:val="20"/>
              </w:rPr>
            </w:pPr>
            <w:r w:rsidRPr="006E620E">
              <w:rPr>
                <w:b w:val="0"/>
                <w:sz w:val="20"/>
              </w:rPr>
              <w:t>Execution</w:t>
            </w:r>
          </w:p>
        </w:tc>
        <w:tc>
          <w:tcPr>
            <w:tcW w:w="3888" w:type="dxa"/>
          </w:tcPr>
          <w:p w14:paraId="12A06819" w14:textId="77777777" w:rsidR="00876BF9" w:rsidRPr="006E620E" w:rsidRDefault="00876BF9" w:rsidP="00914B77">
            <w:pPr>
              <w:pStyle w:val="HPTableHead8pt"/>
              <w:rPr>
                <w:b w:val="0"/>
                <w:sz w:val="20"/>
              </w:rPr>
            </w:pPr>
            <w:r w:rsidRPr="006E620E">
              <w:rPr>
                <w:b w:val="0"/>
                <w:sz w:val="20"/>
              </w:rPr>
              <w:t xml:space="preserve">SM RFC phase must be </w:t>
            </w:r>
            <w:r w:rsidRPr="006E620E">
              <w:rPr>
                <w:sz w:val="20"/>
              </w:rPr>
              <w:t>Execution</w:t>
            </w:r>
            <w:r w:rsidRPr="006E620E">
              <w:rPr>
                <w:b w:val="0"/>
                <w:sz w:val="20"/>
              </w:rPr>
              <w:t xml:space="preserve"> before the deployment to staging is triggered from Jenkins</w:t>
            </w:r>
          </w:p>
        </w:tc>
      </w:tr>
      <w:tr w:rsidR="00876BF9" w:rsidRPr="00550C91" w14:paraId="789648F7" w14:textId="77777777" w:rsidTr="006E620E">
        <w:trPr>
          <w:trHeight w:val="323"/>
        </w:trPr>
        <w:tc>
          <w:tcPr>
            <w:tcW w:w="1935" w:type="dxa"/>
          </w:tcPr>
          <w:p w14:paraId="05B5D224" w14:textId="77777777" w:rsidR="00876BF9" w:rsidRPr="006E620E" w:rsidRDefault="00876BF9" w:rsidP="00914B77">
            <w:pPr>
              <w:pStyle w:val="HPBodytext9pt"/>
              <w:ind w:right="58"/>
              <w:rPr>
                <w:sz w:val="20"/>
                <w:szCs w:val="20"/>
              </w:rPr>
            </w:pPr>
            <w:r w:rsidRPr="006E620E">
              <w:rPr>
                <w:sz w:val="20"/>
                <w:szCs w:val="20"/>
              </w:rPr>
              <w:t>Description</w:t>
            </w:r>
          </w:p>
        </w:tc>
        <w:tc>
          <w:tcPr>
            <w:tcW w:w="2520" w:type="dxa"/>
          </w:tcPr>
          <w:p w14:paraId="2B4B7297" w14:textId="77777777" w:rsidR="00876BF9" w:rsidRPr="006E620E" w:rsidRDefault="00876BF9" w:rsidP="00914B77">
            <w:pPr>
              <w:pStyle w:val="HPTableBody8pt"/>
              <w:rPr>
                <w:sz w:val="20"/>
              </w:rPr>
            </w:pPr>
            <w:r w:rsidRPr="006E620E">
              <w:rPr>
                <w:sz w:val="20"/>
              </w:rPr>
              <w:t>Demo</w:t>
            </w:r>
          </w:p>
        </w:tc>
        <w:tc>
          <w:tcPr>
            <w:tcW w:w="3888" w:type="dxa"/>
          </w:tcPr>
          <w:p w14:paraId="0877D796" w14:textId="77777777" w:rsidR="00876BF9" w:rsidRPr="006E620E" w:rsidRDefault="00876BF9" w:rsidP="00914B77">
            <w:pPr>
              <w:pStyle w:val="HPTableHead8pt"/>
              <w:rPr>
                <w:sz w:val="20"/>
              </w:rPr>
            </w:pPr>
            <w:r w:rsidRPr="006E620E">
              <w:rPr>
                <w:b w:val="0"/>
                <w:sz w:val="20"/>
              </w:rPr>
              <w:t>SM RFC description</w:t>
            </w:r>
          </w:p>
        </w:tc>
      </w:tr>
      <w:tr w:rsidR="00876BF9" w:rsidRPr="00550C91" w14:paraId="41EE7CF3" w14:textId="77777777" w:rsidTr="006E620E">
        <w:trPr>
          <w:trHeight w:val="323"/>
        </w:trPr>
        <w:tc>
          <w:tcPr>
            <w:tcW w:w="1935" w:type="dxa"/>
          </w:tcPr>
          <w:p w14:paraId="387A23C4" w14:textId="77777777" w:rsidR="00876BF9" w:rsidRPr="006E620E" w:rsidRDefault="00876BF9" w:rsidP="00914B77">
            <w:pPr>
              <w:pStyle w:val="HPTableHead8pt"/>
              <w:ind w:left="0"/>
              <w:rPr>
                <w:b w:val="0"/>
                <w:sz w:val="20"/>
              </w:rPr>
            </w:pPr>
            <w:r w:rsidRPr="006E620E">
              <w:rPr>
                <w:b w:val="0"/>
                <w:sz w:val="20"/>
              </w:rPr>
              <w:t>Effect of not Implementing</w:t>
            </w:r>
          </w:p>
        </w:tc>
        <w:tc>
          <w:tcPr>
            <w:tcW w:w="2520" w:type="dxa"/>
          </w:tcPr>
          <w:p w14:paraId="40BAEFBE" w14:textId="77777777" w:rsidR="00876BF9" w:rsidRPr="006E620E" w:rsidRDefault="00876BF9" w:rsidP="00914B77">
            <w:pPr>
              <w:pStyle w:val="HPTableHead8pt"/>
              <w:rPr>
                <w:b w:val="0"/>
                <w:sz w:val="20"/>
              </w:rPr>
            </w:pPr>
            <w:r w:rsidRPr="006E620E">
              <w:rPr>
                <w:b w:val="0"/>
                <w:sz w:val="20"/>
              </w:rPr>
              <w:t>N/A</w:t>
            </w:r>
          </w:p>
        </w:tc>
        <w:tc>
          <w:tcPr>
            <w:tcW w:w="3888" w:type="dxa"/>
          </w:tcPr>
          <w:p w14:paraId="5E8C282F" w14:textId="77777777" w:rsidR="00876BF9" w:rsidRPr="006E620E" w:rsidRDefault="00876BF9" w:rsidP="00914B77">
            <w:pPr>
              <w:pStyle w:val="HPTableHead8pt"/>
              <w:rPr>
                <w:b w:val="0"/>
                <w:sz w:val="20"/>
              </w:rPr>
            </w:pPr>
            <w:r w:rsidRPr="006E620E">
              <w:rPr>
                <w:b w:val="0"/>
                <w:sz w:val="20"/>
              </w:rPr>
              <w:t xml:space="preserve">SM RFC effect of not implementing </w:t>
            </w:r>
          </w:p>
        </w:tc>
      </w:tr>
    </w:tbl>
    <w:p w14:paraId="753C4300" w14:textId="77777777" w:rsidR="00876BF9" w:rsidRPr="00550C91" w:rsidRDefault="00876BF9" w:rsidP="00876BF9">
      <w:pPr>
        <w:pStyle w:val="snStepNext"/>
        <w:ind w:left="1800"/>
        <w:rPr>
          <w:b/>
        </w:rPr>
      </w:pPr>
    </w:p>
    <w:p w14:paraId="23E35734" w14:textId="77777777" w:rsidR="00876BF9" w:rsidRPr="00550C91" w:rsidRDefault="00876BF9" w:rsidP="00876BF9">
      <w:pPr>
        <w:pStyle w:val="h3Head3"/>
      </w:pPr>
      <w:bookmarkStart w:id="51" w:name="_Toc403410009"/>
      <w:r w:rsidRPr="00CD76C0">
        <w:t>Normal_DevOps change workflow design</w:t>
      </w:r>
      <w:bookmarkEnd w:id="51"/>
    </w:p>
    <w:p w14:paraId="639537A3" w14:textId="77777777" w:rsidR="00876BF9" w:rsidRPr="00550C91" w:rsidRDefault="00876BF9" w:rsidP="00876BF9">
      <w:pPr>
        <w:pStyle w:val="snStepNext"/>
        <w:ind w:left="1800"/>
        <w:rPr>
          <w:b/>
        </w:rPr>
      </w:pPr>
      <w:r w:rsidRPr="00550C91">
        <w:rPr>
          <w:b/>
          <w:noProof/>
        </w:rPr>
        <w:drawing>
          <wp:inline distT="0" distB="0" distL="0" distR="0" wp14:anchorId="48E8D180" wp14:editId="6B1F5F2A">
            <wp:extent cx="5239151" cy="143378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263252" cy="1440376"/>
                    </a:xfrm>
                    <a:prstGeom prst="rect">
                      <a:avLst/>
                    </a:prstGeom>
                    <a:noFill/>
                    <a:ln w="9525">
                      <a:noFill/>
                      <a:miter lim="800000"/>
                      <a:headEnd/>
                      <a:tailEnd/>
                    </a:ln>
                  </pic:spPr>
                </pic:pic>
              </a:graphicData>
            </a:graphic>
          </wp:inline>
        </w:drawing>
      </w:r>
    </w:p>
    <w:p w14:paraId="6E844892" w14:textId="43530C40" w:rsidR="00876BF9" w:rsidRPr="00550C91" w:rsidRDefault="00876BF9" w:rsidP="00876BF9">
      <w:pPr>
        <w:pStyle w:val="snStepNext"/>
        <w:ind w:left="1800"/>
        <w:rPr>
          <w:b/>
        </w:rPr>
      </w:pPr>
      <w:r w:rsidRPr="00550C91">
        <w:t xml:space="preserve">This change workflow is designed to </w:t>
      </w:r>
      <w:r w:rsidR="009A6CA3">
        <w:t>track</w:t>
      </w:r>
      <w:r w:rsidRPr="00550C91">
        <w:t xml:space="preserve"> single artifact deployment to production environment. Before the Jenkins deployment request is triggered, the </w:t>
      </w:r>
      <w:r w:rsidRPr="00550C91">
        <w:rPr>
          <w:b/>
        </w:rPr>
        <w:t>production</w:t>
      </w:r>
      <w:r w:rsidRPr="00550C91">
        <w:t xml:space="preserve"> RFC must be created and manually moved to the </w:t>
      </w:r>
      <w:r w:rsidRPr="00550C91">
        <w:rPr>
          <w:b/>
        </w:rPr>
        <w:t>Deployment</w:t>
      </w:r>
      <w:r w:rsidRPr="00550C91">
        <w:t xml:space="preserve"> phase:</w:t>
      </w:r>
    </w:p>
    <w:p w14:paraId="63E0F981" w14:textId="77777777" w:rsidR="00876BF9" w:rsidRPr="00550C91" w:rsidRDefault="00876BF9" w:rsidP="00876BF9">
      <w:pPr>
        <w:pStyle w:val="snStepNext"/>
        <w:ind w:left="1800"/>
      </w:pPr>
      <w:r w:rsidRPr="00550C91">
        <w:rPr>
          <w:noProof/>
        </w:rPr>
        <w:drawing>
          <wp:inline distT="0" distB="0" distL="0" distR="0" wp14:anchorId="45ACEBCC" wp14:editId="2D92C971">
            <wp:extent cx="5253121" cy="1389888"/>
            <wp:effectExtent l="0" t="0" r="5080" b="127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292609" cy="1400336"/>
                    </a:xfrm>
                    <a:prstGeom prst="rect">
                      <a:avLst/>
                    </a:prstGeom>
                    <a:noFill/>
                    <a:ln w="9525">
                      <a:noFill/>
                      <a:miter lim="800000"/>
                      <a:headEnd/>
                      <a:tailEnd/>
                    </a:ln>
                  </pic:spPr>
                </pic:pic>
              </a:graphicData>
            </a:graphic>
          </wp:inline>
        </w:drawing>
      </w:r>
      <w:r w:rsidRPr="00550C91">
        <w:t xml:space="preserve"> </w:t>
      </w:r>
    </w:p>
    <w:p w14:paraId="48D0BC6E" w14:textId="77777777" w:rsidR="00876BF9" w:rsidRPr="00550C91" w:rsidRDefault="00876BF9" w:rsidP="00876BF9">
      <w:pPr>
        <w:pStyle w:val="snStepNext"/>
        <w:ind w:left="1800"/>
      </w:pPr>
      <w:r w:rsidRPr="00550C91">
        <w:t>The number of this RFC must be configured in Jenkins, before each manual promotion to production. If the artifact deployment is successful the RFC will be automatically closed, otherwise it won’t be updated.</w:t>
      </w:r>
    </w:p>
    <w:p w14:paraId="0AD99763" w14:textId="77777777" w:rsidR="00876BF9" w:rsidRPr="00550C91" w:rsidRDefault="00876BF9" w:rsidP="00876BF9">
      <w:pPr>
        <w:pStyle w:val="snStepNext"/>
        <w:ind w:left="1800"/>
      </w:pPr>
      <w:r w:rsidRPr="00550C91">
        <w:t>Production RFC example:</w:t>
      </w:r>
    </w:p>
    <w:p w14:paraId="5891791F" w14:textId="77777777" w:rsidR="00876BF9" w:rsidRPr="00550C91" w:rsidRDefault="00876BF9" w:rsidP="00876BF9">
      <w:pPr>
        <w:pStyle w:val="snStepNext"/>
        <w:ind w:left="1800"/>
        <w:rPr>
          <w:b/>
        </w:rPr>
      </w:pPr>
      <w:r w:rsidRPr="00550C91">
        <w:rPr>
          <w:b/>
          <w:noProof/>
        </w:rPr>
        <w:lastRenderedPageBreak/>
        <w:drawing>
          <wp:inline distT="0" distB="0" distL="0" distR="0" wp14:anchorId="1E6A65F8" wp14:editId="7346BF33">
            <wp:extent cx="5244998" cy="3544534"/>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257719" cy="3553130"/>
                    </a:xfrm>
                    <a:prstGeom prst="rect">
                      <a:avLst/>
                    </a:prstGeom>
                    <a:noFill/>
                    <a:ln w="9525">
                      <a:noFill/>
                      <a:miter lim="800000"/>
                      <a:headEnd/>
                      <a:tailEnd/>
                    </a:ln>
                  </pic:spPr>
                </pic:pic>
              </a:graphicData>
            </a:graphic>
          </wp:inline>
        </w:drawing>
      </w:r>
    </w:p>
    <w:p w14:paraId="5FE07107" w14:textId="77777777" w:rsidR="00876BF9" w:rsidRPr="00550C91" w:rsidRDefault="00876BF9" w:rsidP="00876BF9">
      <w:pPr>
        <w:pStyle w:val="snStepNext"/>
        <w:ind w:left="1800"/>
      </w:pPr>
      <w:r w:rsidRPr="00550C91">
        <w:t>Production RFC fields:</w:t>
      </w:r>
    </w:p>
    <w:tbl>
      <w:tblPr>
        <w:tblStyle w:val="TableGrid"/>
        <w:tblW w:w="8205" w:type="dxa"/>
        <w:tblInd w:w="1845"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ayout w:type="fixed"/>
        <w:tblLook w:val="04A0" w:firstRow="1" w:lastRow="0" w:firstColumn="1" w:lastColumn="0" w:noHBand="0" w:noVBand="1"/>
      </w:tblPr>
      <w:tblGrid>
        <w:gridCol w:w="1991"/>
        <w:gridCol w:w="2478"/>
        <w:gridCol w:w="3736"/>
      </w:tblGrid>
      <w:tr w:rsidR="006E620E" w:rsidRPr="00550C91" w14:paraId="60B5D20F" w14:textId="77777777" w:rsidTr="00957864">
        <w:trPr>
          <w:trHeight w:val="324"/>
        </w:trPr>
        <w:tc>
          <w:tcPr>
            <w:tcW w:w="1991" w:type="dxa"/>
            <w:tcBorders>
              <w:top w:val="single" w:sz="12" w:space="0" w:color="4BACC6" w:themeColor="accent5"/>
              <w:bottom w:val="single" w:sz="12" w:space="0" w:color="4BACC6" w:themeColor="accent5"/>
            </w:tcBorders>
          </w:tcPr>
          <w:p w14:paraId="4AE5F1C5" w14:textId="56AF0F08" w:rsidR="006E620E" w:rsidRPr="006E620E" w:rsidRDefault="006E620E" w:rsidP="00914B77">
            <w:pPr>
              <w:pStyle w:val="HPTableHead8pt"/>
              <w:ind w:left="0"/>
              <w:rPr>
                <w:sz w:val="20"/>
              </w:rPr>
            </w:pPr>
            <w:r w:rsidRPr="006E620E">
              <w:rPr>
                <w:sz w:val="20"/>
              </w:rPr>
              <w:t>RFC field</w:t>
            </w:r>
          </w:p>
        </w:tc>
        <w:tc>
          <w:tcPr>
            <w:tcW w:w="2478" w:type="dxa"/>
            <w:tcBorders>
              <w:top w:val="single" w:sz="12" w:space="0" w:color="4BACC6" w:themeColor="accent5"/>
              <w:bottom w:val="single" w:sz="12" w:space="0" w:color="4BACC6" w:themeColor="accent5"/>
            </w:tcBorders>
          </w:tcPr>
          <w:p w14:paraId="7278F7CB" w14:textId="77777777" w:rsidR="006E620E" w:rsidRPr="006E620E" w:rsidRDefault="006E620E" w:rsidP="00914B77">
            <w:pPr>
              <w:pStyle w:val="HPTableHead8pt"/>
              <w:rPr>
                <w:sz w:val="20"/>
              </w:rPr>
            </w:pPr>
            <w:r w:rsidRPr="006E620E">
              <w:rPr>
                <w:sz w:val="20"/>
              </w:rPr>
              <w:t>Example Value</w:t>
            </w:r>
          </w:p>
        </w:tc>
        <w:tc>
          <w:tcPr>
            <w:tcW w:w="3736" w:type="dxa"/>
            <w:tcBorders>
              <w:top w:val="single" w:sz="12" w:space="0" w:color="4BACC6" w:themeColor="accent5"/>
              <w:bottom w:val="single" w:sz="12" w:space="0" w:color="4BACC6" w:themeColor="accent5"/>
            </w:tcBorders>
          </w:tcPr>
          <w:p w14:paraId="25C70FCC" w14:textId="77777777" w:rsidR="006E620E" w:rsidRPr="006E620E" w:rsidRDefault="006E620E" w:rsidP="00914B77">
            <w:pPr>
              <w:pStyle w:val="HPTableHead8pt"/>
              <w:rPr>
                <w:sz w:val="20"/>
              </w:rPr>
            </w:pPr>
            <w:r w:rsidRPr="006E620E">
              <w:rPr>
                <w:sz w:val="20"/>
              </w:rPr>
              <w:t>Description</w:t>
            </w:r>
          </w:p>
        </w:tc>
      </w:tr>
      <w:tr w:rsidR="00876BF9" w:rsidRPr="00550C91" w14:paraId="6D52649D" w14:textId="77777777" w:rsidTr="00957864">
        <w:trPr>
          <w:trHeight w:val="324"/>
        </w:trPr>
        <w:tc>
          <w:tcPr>
            <w:tcW w:w="1991" w:type="dxa"/>
            <w:tcBorders>
              <w:top w:val="single" w:sz="12" w:space="0" w:color="4BACC6" w:themeColor="accent5"/>
            </w:tcBorders>
          </w:tcPr>
          <w:p w14:paraId="3A487832" w14:textId="77777777" w:rsidR="00876BF9" w:rsidRPr="006E620E" w:rsidRDefault="00876BF9" w:rsidP="00914B77">
            <w:pPr>
              <w:pStyle w:val="HPTableHead8pt"/>
              <w:ind w:left="0"/>
              <w:rPr>
                <w:b w:val="0"/>
                <w:sz w:val="20"/>
              </w:rPr>
            </w:pPr>
            <w:r w:rsidRPr="006E620E">
              <w:rPr>
                <w:b w:val="0"/>
                <w:sz w:val="20"/>
              </w:rPr>
              <w:t>Title</w:t>
            </w:r>
          </w:p>
        </w:tc>
        <w:tc>
          <w:tcPr>
            <w:tcW w:w="2478" w:type="dxa"/>
            <w:tcBorders>
              <w:top w:val="single" w:sz="12" w:space="0" w:color="4BACC6" w:themeColor="accent5"/>
            </w:tcBorders>
          </w:tcPr>
          <w:p w14:paraId="0937DB7A" w14:textId="77777777" w:rsidR="00876BF9" w:rsidRPr="006E620E" w:rsidRDefault="00876BF9" w:rsidP="00914B77">
            <w:pPr>
              <w:pStyle w:val="HPTableHead8pt"/>
              <w:rPr>
                <w:b w:val="0"/>
                <w:sz w:val="20"/>
              </w:rPr>
            </w:pPr>
            <w:r w:rsidRPr="006E620E">
              <w:rPr>
                <w:b w:val="0"/>
                <w:sz w:val="20"/>
              </w:rPr>
              <w:t>DevOps Project - Production</w:t>
            </w:r>
          </w:p>
        </w:tc>
        <w:tc>
          <w:tcPr>
            <w:tcW w:w="3736" w:type="dxa"/>
            <w:tcBorders>
              <w:top w:val="single" w:sz="12" w:space="0" w:color="4BACC6" w:themeColor="accent5"/>
            </w:tcBorders>
          </w:tcPr>
          <w:p w14:paraId="3EEB8B79" w14:textId="77777777" w:rsidR="00876BF9" w:rsidRPr="006E620E" w:rsidRDefault="00876BF9" w:rsidP="00914B77">
            <w:pPr>
              <w:pStyle w:val="HPTableHead8pt"/>
              <w:rPr>
                <w:b w:val="0"/>
                <w:sz w:val="20"/>
              </w:rPr>
            </w:pPr>
            <w:r w:rsidRPr="006E620E">
              <w:rPr>
                <w:b w:val="0"/>
                <w:sz w:val="20"/>
              </w:rPr>
              <w:t>SM RFC title</w:t>
            </w:r>
          </w:p>
        </w:tc>
      </w:tr>
      <w:tr w:rsidR="00876BF9" w:rsidRPr="00550C91" w14:paraId="222671CE" w14:textId="77777777" w:rsidTr="00957864">
        <w:trPr>
          <w:trHeight w:val="324"/>
        </w:trPr>
        <w:tc>
          <w:tcPr>
            <w:tcW w:w="1991" w:type="dxa"/>
          </w:tcPr>
          <w:p w14:paraId="0CEADC11" w14:textId="77777777" w:rsidR="00876BF9" w:rsidRPr="006E620E" w:rsidRDefault="00876BF9" w:rsidP="00914B77">
            <w:pPr>
              <w:pStyle w:val="HPTableHead8pt"/>
              <w:ind w:left="0"/>
              <w:rPr>
                <w:b w:val="0"/>
                <w:sz w:val="20"/>
              </w:rPr>
            </w:pPr>
            <w:r w:rsidRPr="006E620E">
              <w:rPr>
                <w:b w:val="0"/>
                <w:sz w:val="20"/>
              </w:rPr>
              <w:t>Change Requester</w:t>
            </w:r>
          </w:p>
        </w:tc>
        <w:tc>
          <w:tcPr>
            <w:tcW w:w="2478" w:type="dxa"/>
          </w:tcPr>
          <w:p w14:paraId="29092390" w14:textId="77777777" w:rsidR="00876BF9" w:rsidRPr="006E620E" w:rsidRDefault="00876BF9" w:rsidP="00914B77">
            <w:pPr>
              <w:pStyle w:val="HPTableHead8pt"/>
              <w:rPr>
                <w:b w:val="0"/>
                <w:sz w:val="20"/>
              </w:rPr>
            </w:pPr>
            <w:r w:rsidRPr="006E620E">
              <w:rPr>
                <w:b w:val="0"/>
                <w:sz w:val="20"/>
              </w:rPr>
              <w:t>FALCON, JENNIFER</w:t>
            </w:r>
          </w:p>
        </w:tc>
        <w:tc>
          <w:tcPr>
            <w:tcW w:w="3736" w:type="dxa"/>
          </w:tcPr>
          <w:p w14:paraId="5EA6054E" w14:textId="77777777" w:rsidR="00876BF9" w:rsidRPr="006E620E" w:rsidRDefault="00876BF9" w:rsidP="00914B77">
            <w:pPr>
              <w:pStyle w:val="HPTableHead8pt"/>
              <w:rPr>
                <w:b w:val="0"/>
                <w:sz w:val="20"/>
              </w:rPr>
            </w:pPr>
            <w:r w:rsidRPr="006E620E">
              <w:rPr>
                <w:b w:val="0"/>
                <w:sz w:val="20"/>
              </w:rPr>
              <w:t>SM RFC change requester</w:t>
            </w:r>
          </w:p>
        </w:tc>
      </w:tr>
      <w:tr w:rsidR="00876BF9" w:rsidRPr="00550C91" w14:paraId="7631EB05" w14:textId="77777777" w:rsidTr="00957864">
        <w:trPr>
          <w:trHeight w:val="324"/>
        </w:trPr>
        <w:tc>
          <w:tcPr>
            <w:tcW w:w="1991" w:type="dxa"/>
          </w:tcPr>
          <w:p w14:paraId="37E8B7F7" w14:textId="77777777" w:rsidR="00876BF9" w:rsidRPr="006E620E" w:rsidRDefault="00876BF9" w:rsidP="00914B77">
            <w:pPr>
              <w:pStyle w:val="HPTableHead8pt"/>
              <w:ind w:left="0"/>
              <w:rPr>
                <w:b w:val="0"/>
                <w:sz w:val="20"/>
              </w:rPr>
            </w:pPr>
            <w:r w:rsidRPr="006E620E">
              <w:rPr>
                <w:b w:val="0"/>
                <w:sz w:val="20"/>
              </w:rPr>
              <w:t>Requested End Date</w:t>
            </w:r>
          </w:p>
        </w:tc>
        <w:tc>
          <w:tcPr>
            <w:tcW w:w="2478" w:type="dxa"/>
          </w:tcPr>
          <w:p w14:paraId="75E6472F" w14:textId="77777777" w:rsidR="00876BF9" w:rsidRPr="006E620E" w:rsidRDefault="00876BF9" w:rsidP="00914B77">
            <w:pPr>
              <w:pStyle w:val="HPTableHead8pt"/>
              <w:rPr>
                <w:b w:val="0"/>
                <w:sz w:val="20"/>
              </w:rPr>
            </w:pPr>
            <w:r w:rsidRPr="006E620E">
              <w:rPr>
                <w:b w:val="0"/>
                <w:sz w:val="20"/>
              </w:rPr>
              <w:t>10/10/14 20:00:00</w:t>
            </w:r>
          </w:p>
        </w:tc>
        <w:tc>
          <w:tcPr>
            <w:tcW w:w="3736" w:type="dxa"/>
          </w:tcPr>
          <w:p w14:paraId="1E45C8B8" w14:textId="77777777" w:rsidR="00876BF9" w:rsidRPr="006E620E" w:rsidRDefault="00876BF9" w:rsidP="00914B77">
            <w:pPr>
              <w:pStyle w:val="HPTableHead8pt"/>
              <w:rPr>
                <w:b w:val="0"/>
                <w:sz w:val="20"/>
              </w:rPr>
            </w:pPr>
            <w:r w:rsidRPr="006E620E">
              <w:rPr>
                <w:b w:val="0"/>
                <w:sz w:val="20"/>
              </w:rPr>
              <w:t>SM RFC requested end date</w:t>
            </w:r>
          </w:p>
        </w:tc>
      </w:tr>
      <w:tr w:rsidR="00876BF9" w:rsidRPr="00550C91" w14:paraId="12258D23" w14:textId="77777777" w:rsidTr="00957864">
        <w:trPr>
          <w:trHeight w:val="324"/>
        </w:trPr>
        <w:tc>
          <w:tcPr>
            <w:tcW w:w="1991" w:type="dxa"/>
          </w:tcPr>
          <w:p w14:paraId="74121726" w14:textId="77777777" w:rsidR="00876BF9" w:rsidRPr="006E620E" w:rsidRDefault="00876BF9" w:rsidP="00914B77">
            <w:pPr>
              <w:pStyle w:val="HPTableHead8pt"/>
              <w:ind w:left="0"/>
              <w:rPr>
                <w:b w:val="0"/>
                <w:sz w:val="20"/>
              </w:rPr>
            </w:pPr>
            <w:r w:rsidRPr="006E620E">
              <w:rPr>
                <w:b w:val="0"/>
                <w:sz w:val="20"/>
              </w:rPr>
              <w:t>Reason for Change</w:t>
            </w:r>
          </w:p>
        </w:tc>
        <w:tc>
          <w:tcPr>
            <w:tcW w:w="2478" w:type="dxa"/>
          </w:tcPr>
          <w:p w14:paraId="750F0237" w14:textId="77777777" w:rsidR="00876BF9" w:rsidRPr="006E620E" w:rsidRDefault="00876BF9" w:rsidP="00914B77">
            <w:pPr>
              <w:pStyle w:val="HPTableHead8pt"/>
              <w:rPr>
                <w:b w:val="0"/>
                <w:sz w:val="20"/>
              </w:rPr>
            </w:pPr>
            <w:r w:rsidRPr="006E620E">
              <w:rPr>
                <w:b w:val="0"/>
                <w:sz w:val="20"/>
              </w:rPr>
              <w:t>New Configuration Item</w:t>
            </w:r>
          </w:p>
        </w:tc>
        <w:tc>
          <w:tcPr>
            <w:tcW w:w="3736" w:type="dxa"/>
          </w:tcPr>
          <w:p w14:paraId="5BD4EA18" w14:textId="77777777" w:rsidR="00876BF9" w:rsidRPr="006E620E" w:rsidRDefault="00876BF9" w:rsidP="00914B77">
            <w:pPr>
              <w:pStyle w:val="HPTableHead8pt"/>
              <w:rPr>
                <w:b w:val="0"/>
                <w:sz w:val="20"/>
              </w:rPr>
            </w:pPr>
            <w:r w:rsidRPr="006E620E">
              <w:rPr>
                <w:b w:val="0"/>
                <w:sz w:val="20"/>
              </w:rPr>
              <w:t>SM RFC reason for change</w:t>
            </w:r>
          </w:p>
        </w:tc>
      </w:tr>
      <w:tr w:rsidR="00876BF9" w:rsidRPr="00550C91" w14:paraId="4241F17A" w14:textId="77777777" w:rsidTr="00957864">
        <w:trPr>
          <w:trHeight w:val="324"/>
        </w:trPr>
        <w:tc>
          <w:tcPr>
            <w:tcW w:w="1991" w:type="dxa"/>
          </w:tcPr>
          <w:p w14:paraId="45A43934" w14:textId="77777777" w:rsidR="00876BF9" w:rsidRPr="006E620E" w:rsidRDefault="00876BF9" w:rsidP="00914B77">
            <w:pPr>
              <w:pStyle w:val="HPTableHead8pt"/>
              <w:ind w:left="0"/>
              <w:rPr>
                <w:b w:val="0"/>
                <w:sz w:val="20"/>
              </w:rPr>
            </w:pPr>
            <w:r w:rsidRPr="006E620E">
              <w:rPr>
                <w:b w:val="0"/>
                <w:sz w:val="20"/>
              </w:rPr>
              <w:t>Service</w:t>
            </w:r>
          </w:p>
        </w:tc>
        <w:tc>
          <w:tcPr>
            <w:tcW w:w="2478" w:type="dxa"/>
          </w:tcPr>
          <w:p w14:paraId="4833504A" w14:textId="77777777" w:rsidR="00876BF9" w:rsidRPr="006E620E" w:rsidRDefault="00876BF9" w:rsidP="00914B77">
            <w:pPr>
              <w:pStyle w:val="HPTableHead8pt"/>
              <w:rPr>
                <w:b w:val="0"/>
                <w:sz w:val="20"/>
              </w:rPr>
            </w:pPr>
            <w:r w:rsidRPr="006E620E">
              <w:rPr>
                <w:b w:val="0"/>
                <w:sz w:val="20"/>
              </w:rPr>
              <w:t>DevOps_Business_Service</w:t>
            </w:r>
          </w:p>
        </w:tc>
        <w:tc>
          <w:tcPr>
            <w:tcW w:w="3736" w:type="dxa"/>
          </w:tcPr>
          <w:p w14:paraId="739BFCE6" w14:textId="77777777" w:rsidR="00876BF9" w:rsidRPr="006E620E" w:rsidRDefault="00876BF9" w:rsidP="00914B77">
            <w:pPr>
              <w:pStyle w:val="HPTableHead8pt"/>
              <w:rPr>
                <w:b w:val="0"/>
                <w:sz w:val="20"/>
              </w:rPr>
            </w:pPr>
            <w:r w:rsidRPr="006E620E">
              <w:rPr>
                <w:b w:val="0"/>
                <w:sz w:val="20"/>
              </w:rPr>
              <w:t xml:space="preserve">The Business Service CI created in UCMDB for this DevOps project </w:t>
            </w:r>
          </w:p>
        </w:tc>
      </w:tr>
      <w:tr w:rsidR="00876BF9" w:rsidRPr="00550C91" w14:paraId="030137FE" w14:textId="77777777" w:rsidTr="00957864">
        <w:trPr>
          <w:trHeight w:val="324"/>
        </w:trPr>
        <w:tc>
          <w:tcPr>
            <w:tcW w:w="1991" w:type="dxa"/>
            <w:vMerge w:val="restart"/>
          </w:tcPr>
          <w:p w14:paraId="76D99AC7" w14:textId="77777777" w:rsidR="00876BF9" w:rsidRPr="006E620E" w:rsidRDefault="00876BF9" w:rsidP="00914B77">
            <w:pPr>
              <w:pStyle w:val="HPTableHead8pt"/>
              <w:ind w:left="0"/>
              <w:rPr>
                <w:b w:val="0"/>
                <w:sz w:val="20"/>
              </w:rPr>
            </w:pPr>
            <w:r w:rsidRPr="006E620E">
              <w:rPr>
                <w:b w:val="0"/>
                <w:sz w:val="20"/>
              </w:rPr>
              <w:t>Affected Configuration Item</w:t>
            </w:r>
          </w:p>
        </w:tc>
        <w:tc>
          <w:tcPr>
            <w:tcW w:w="2478" w:type="dxa"/>
          </w:tcPr>
          <w:p w14:paraId="1513ACBF" w14:textId="77777777" w:rsidR="00876BF9" w:rsidRPr="006E620E" w:rsidRDefault="00876BF9" w:rsidP="00914B77">
            <w:pPr>
              <w:pStyle w:val="HPTableHead8pt"/>
              <w:rPr>
                <w:b w:val="0"/>
                <w:sz w:val="20"/>
              </w:rPr>
            </w:pPr>
            <w:r w:rsidRPr="006E620E">
              <w:rPr>
                <w:b w:val="0"/>
                <w:sz w:val="20"/>
              </w:rPr>
              <w:t>DevOps_Application</w:t>
            </w:r>
          </w:p>
        </w:tc>
        <w:tc>
          <w:tcPr>
            <w:tcW w:w="3736" w:type="dxa"/>
          </w:tcPr>
          <w:p w14:paraId="2ED6D6F5" w14:textId="77777777" w:rsidR="00876BF9" w:rsidRPr="006E620E" w:rsidRDefault="00876BF9" w:rsidP="00914B77">
            <w:pPr>
              <w:pStyle w:val="HPTableHead8pt"/>
              <w:rPr>
                <w:b w:val="0"/>
                <w:sz w:val="20"/>
              </w:rPr>
            </w:pPr>
            <w:r w:rsidRPr="006E620E">
              <w:rPr>
                <w:b w:val="0"/>
                <w:sz w:val="20"/>
              </w:rPr>
              <w:t>The Application CI created in UCMDB for this DevOps project</w:t>
            </w:r>
          </w:p>
        </w:tc>
      </w:tr>
      <w:tr w:rsidR="00876BF9" w:rsidRPr="00550C91" w14:paraId="3FF075CC" w14:textId="77777777" w:rsidTr="00957864">
        <w:trPr>
          <w:trHeight w:val="324"/>
        </w:trPr>
        <w:tc>
          <w:tcPr>
            <w:tcW w:w="1991" w:type="dxa"/>
            <w:vMerge/>
          </w:tcPr>
          <w:p w14:paraId="60CDCD95" w14:textId="77777777" w:rsidR="00876BF9" w:rsidRPr="006E620E" w:rsidRDefault="00876BF9" w:rsidP="00914B77">
            <w:pPr>
              <w:pStyle w:val="HPTableHead8pt"/>
              <w:ind w:left="0"/>
              <w:rPr>
                <w:b w:val="0"/>
                <w:sz w:val="20"/>
              </w:rPr>
            </w:pPr>
          </w:p>
        </w:tc>
        <w:tc>
          <w:tcPr>
            <w:tcW w:w="2478" w:type="dxa"/>
          </w:tcPr>
          <w:p w14:paraId="5254C3D1" w14:textId="77777777" w:rsidR="00876BF9" w:rsidRPr="006E620E" w:rsidRDefault="00876BF9" w:rsidP="00914B77">
            <w:pPr>
              <w:pStyle w:val="HPTableHead8pt"/>
              <w:rPr>
                <w:b w:val="0"/>
                <w:sz w:val="20"/>
              </w:rPr>
            </w:pPr>
            <w:r w:rsidRPr="006E620E">
              <w:rPr>
                <w:b w:val="0"/>
                <w:sz w:val="20"/>
              </w:rPr>
              <w:t>DevOps_Production</w:t>
            </w:r>
          </w:p>
        </w:tc>
        <w:tc>
          <w:tcPr>
            <w:tcW w:w="3736" w:type="dxa"/>
          </w:tcPr>
          <w:p w14:paraId="18E90EFB" w14:textId="77777777" w:rsidR="00876BF9" w:rsidRPr="006E620E" w:rsidRDefault="00876BF9" w:rsidP="00914B77">
            <w:pPr>
              <w:pStyle w:val="HPTableHead8pt"/>
              <w:rPr>
                <w:b w:val="0"/>
                <w:sz w:val="20"/>
              </w:rPr>
            </w:pPr>
            <w:r w:rsidRPr="006E620E">
              <w:rPr>
                <w:b w:val="0"/>
                <w:sz w:val="20"/>
              </w:rPr>
              <w:t>The Production Computer CI created in UCMDB for this DevOps project</w:t>
            </w:r>
          </w:p>
        </w:tc>
      </w:tr>
      <w:tr w:rsidR="00876BF9" w:rsidRPr="00550C91" w14:paraId="49700E5B" w14:textId="77777777" w:rsidTr="00957864">
        <w:trPr>
          <w:trHeight w:val="324"/>
        </w:trPr>
        <w:tc>
          <w:tcPr>
            <w:tcW w:w="1991" w:type="dxa"/>
          </w:tcPr>
          <w:p w14:paraId="06E3D8F2" w14:textId="77777777" w:rsidR="00876BF9" w:rsidRPr="006E620E" w:rsidRDefault="00876BF9" w:rsidP="00914B77">
            <w:pPr>
              <w:pStyle w:val="HPTableHead8pt"/>
              <w:ind w:left="0"/>
              <w:rPr>
                <w:b w:val="0"/>
                <w:sz w:val="20"/>
              </w:rPr>
            </w:pPr>
            <w:r w:rsidRPr="006E620E">
              <w:rPr>
                <w:b w:val="0"/>
                <w:sz w:val="20"/>
              </w:rPr>
              <w:t>Impact</w:t>
            </w:r>
          </w:p>
        </w:tc>
        <w:tc>
          <w:tcPr>
            <w:tcW w:w="2478" w:type="dxa"/>
          </w:tcPr>
          <w:p w14:paraId="6E067A7A" w14:textId="77777777" w:rsidR="00876BF9" w:rsidRPr="006E620E" w:rsidRDefault="00876BF9" w:rsidP="00914B77">
            <w:pPr>
              <w:pStyle w:val="HPTableHead8pt"/>
              <w:rPr>
                <w:b w:val="0"/>
                <w:sz w:val="20"/>
              </w:rPr>
            </w:pPr>
            <w:r w:rsidRPr="006E620E">
              <w:rPr>
                <w:b w:val="0"/>
                <w:sz w:val="20"/>
              </w:rPr>
              <w:t>3-Multiple Users</w:t>
            </w:r>
          </w:p>
        </w:tc>
        <w:tc>
          <w:tcPr>
            <w:tcW w:w="3736" w:type="dxa"/>
          </w:tcPr>
          <w:p w14:paraId="09958DDD" w14:textId="77777777" w:rsidR="00876BF9" w:rsidRPr="006E620E" w:rsidRDefault="00876BF9" w:rsidP="00914B77">
            <w:pPr>
              <w:pStyle w:val="HPTableHead8pt"/>
              <w:rPr>
                <w:b w:val="0"/>
                <w:sz w:val="20"/>
              </w:rPr>
            </w:pPr>
            <w:r w:rsidRPr="006E620E">
              <w:rPr>
                <w:b w:val="0"/>
                <w:sz w:val="20"/>
              </w:rPr>
              <w:t>SM RFC impact</w:t>
            </w:r>
          </w:p>
        </w:tc>
      </w:tr>
      <w:tr w:rsidR="00876BF9" w:rsidRPr="00550C91" w14:paraId="692CCE7A" w14:textId="77777777" w:rsidTr="00957864">
        <w:trPr>
          <w:trHeight w:val="324"/>
        </w:trPr>
        <w:tc>
          <w:tcPr>
            <w:tcW w:w="1991" w:type="dxa"/>
          </w:tcPr>
          <w:p w14:paraId="6AE3A64D" w14:textId="77777777" w:rsidR="00876BF9" w:rsidRPr="006E620E" w:rsidRDefault="00876BF9" w:rsidP="00914B77">
            <w:pPr>
              <w:pStyle w:val="HPTableHead8pt"/>
              <w:ind w:left="0"/>
              <w:rPr>
                <w:b w:val="0"/>
                <w:sz w:val="20"/>
              </w:rPr>
            </w:pPr>
            <w:r w:rsidRPr="006E620E">
              <w:rPr>
                <w:b w:val="0"/>
                <w:sz w:val="20"/>
              </w:rPr>
              <w:t>Urgency</w:t>
            </w:r>
          </w:p>
        </w:tc>
        <w:tc>
          <w:tcPr>
            <w:tcW w:w="2478" w:type="dxa"/>
          </w:tcPr>
          <w:p w14:paraId="3A6FD1BB" w14:textId="77777777" w:rsidR="00876BF9" w:rsidRPr="006E620E" w:rsidRDefault="00876BF9" w:rsidP="00914B77">
            <w:pPr>
              <w:pStyle w:val="HPTableHead8pt"/>
              <w:rPr>
                <w:b w:val="0"/>
                <w:sz w:val="20"/>
              </w:rPr>
            </w:pPr>
            <w:r w:rsidRPr="006E620E">
              <w:rPr>
                <w:b w:val="0"/>
                <w:sz w:val="20"/>
              </w:rPr>
              <w:t>1 –Low Risk</w:t>
            </w:r>
          </w:p>
        </w:tc>
        <w:tc>
          <w:tcPr>
            <w:tcW w:w="3736" w:type="dxa"/>
          </w:tcPr>
          <w:p w14:paraId="6ECDD337" w14:textId="77777777" w:rsidR="00876BF9" w:rsidRPr="006E620E" w:rsidRDefault="00876BF9" w:rsidP="00914B77">
            <w:pPr>
              <w:pStyle w:val="HPTableHead8pt"/>
              <w:rPr>
                <w:b w:val="0"/>
                <w:sz w:val="20"/>
              </w:rPr>
            </w:pPr>
            <w:r w:rsidRPr="006E620E">
              <w:rPr>
                <w:b w:val="0"/>
                <w:sz w:val="20"/>
              </w:rPr>
              <w:t>SM RFC urgency</w:t>
            </w:r>
          </w:p>
        </w:tc>
      </w:tr>
      <w:tr w:rsidR="00876BF9" w:rsidRPr="00550C91" w14:paraId="5B382A14" w14:textId="77777777" w:rsidTr="00957864">
        <w:trPr>
          <w:trHeight w:val="324"/>
        </w:trPr>
        <w:tc>
          <w:tcPr>
            <w:tcW w:w="1991" w:type="dxa"/>
          </w:tcPr>
          <w:p w14:paraId="76FA14EE" w14:textId="77777777" w:rsidR="00876BF9" w:rsidRPr="006E620E" w:rsidRDefault="00876BF9" w:rsidP="00914B77">
            <w:pPr>
              <w:pStyle w:val="HPTableHead8pt"/>
              <w:ind w:left="0"/>
              <w:rPr>
                <w:b w:val="0"/>
                <w:sz w:val="20"/>
              </w:rPr>
            </w:pPr>
            <w:r w:rsidRPr="006E620E">
              <w:rPr>
                <w:b w:val="0"/>
                <w:sz w:val="20"/>
              </w:rPr>
              <w:t>Priority</w:t>
            </w:r>
          </w:p>
        </w:tc>
        <w:tc>
          <w:tcPr>
            <w:tcW w:w="2478" w:type="dxa"/>
          </w:tcPr>
          <w:p w14:paraId="7301DCE7" w14:textId="77777777" w:rsidR="00876BF9" w:rsidRPr="006E620E" w:rsidRDefault="00876BF9" w:rsidP="00914B77">
            <w:pPr>
              <w:pStyle w:val="HPTableHead8pt"/>
              <w:rPr>
                <w:b w:val="0"/>
                <w:sz w:val="20"/>
              </w:rPr>
            </w:pPr>
            <w:r w:rsidRPr="006E620E">
              <w:rPr>
                <w:b w:val="0"/>
                <w:sz w:val="20"/>
              </w:rPr>
              <w:t>3 - Average</w:t>
            </w:r>
          </w:p>
        </w:tc>
        <w:tc>
          <w:tcPr>
            <w:tcW w:w="3736" w:type="dxa"/>
          </w:tcPr>
          <w:p w14:paraId="2984803B" w14:textId="77777777" w:rsidR="00876BF9" w:rsidRPr="006E620E" w:rsidRDefault="00876BF9" w:rsidP="00914B77">
            <w:pPr>
              <w:pStyle w:val="HPTableHead8pt"/>
              <w:rPr>
                <w:b w:val="0"/>
                <w:sz w:val="20"/>
              </w:rPr>
            </w:pPr>
            <w:r w:rsidRPr="006E620E">
              <w:rPr>
                <w:b w:val="0"/>
                <w:sz w:val="20"/>
              </w:rPr>
              <w:t>SM RFC priority</w:t>
            </w:r>
          </w:p>
        </w:tc>
      </w:tr>
      <w:tr w:rsidR="00876BF9" w:rsidRPr="00550C91" w14:paraId="1476EF6D" w14:textId="77777777" w:rsidTr="00957864">
        <w:trPr>
          <w:trHeight w:val="324"/>
        </w:trPr>
        <w:tc>
          <w:tcPr>
            <w:tcW w:w="1991" w:type="dxa"/>
          </w:tcPr>
          <w:p w14:paraId="14B32885" w14:textId="77777777" w:rsidR="00876BF9" w:rsidRPr="006E620E" w:rsidRDefault="00876BF9" w:rsidP="00914B77">
            <w:pPr>
              <w:pStyle w:val="HPTableHead8pt"/>
              <w:ind w:left="0"/>
              <w:rPr>
                <w:b w:val="0"/>
                <w:sz w:val="20"/>
              </w:rPr>
            </w:pPr>
            <w:r w:rsidRPr="006E620E">
              <w:rPr>
                <w:b w:val="0"/>
                <w:sz w:val="20"/>
              </w:rPr>
              <w:t>Risk Assessment</w:t>
            </w:r>
          </w:p>
        </w:tc>
        <w:tc>
          <w:tcPr>
            <w:tcW w:w="2478" w:type="dxa"/>
          </w:tcPr>
          <w:p w14:paraId="38263555" w14:textId="77777777" w:rsidR="00876BF9" w:rsidRPr="006E620E" w:rsidRDefault="00876BF9" w:rsidP="00914B77">
            <w:pPr>
              <w:pStyle w:val="HPTableHead8pt"/>
              <w:rPr>
                <w:b w:val="0"/>
                <w:sz w:val="20"/>
              </w:rPr>
            </w:pPr>
            <w:r w:rsidRPr="006E620E">
              <w:rPr>
                <w:b w:val="0"/>
                <w:sz w:val="20"/>
              </w:rPr>
              <w:t xml:space="preserve">0 – No Risk </w:t>
            </w:r>
          </w:p>
        </w:tc>
        <w:tc>
          <w:tcPr>
            <w:tcW w:w="3736" w:type="dxa"/>
          </w:tcPr>
          <w:p w14:paraId="2CD8CE81" w14:textId="77777777" w:rsidR="00876BF9" w:rsidRPr="006E620E" w:rsidRDefault="00876BF9" w:rsidP="00914B77">
            <w:pPr>
              <w:pStyle w:val="HPTableHead8pt"/>
              <w:rPr>
                <w:b w:val="0"/>
                <w:sz w:val="20"/>
              </w:rPr>
            </w:pPr>
            <w:r w:rsidRPr="006E620E">
              <w:rPr>
                <w:b w:val="0"/>
                <w:sz w:val="20"/>
              </w:rPr>
              <w:t>SM RFC risk assessment</w:t>
            </w:r>
          </w:p>
        </w:tc>
      </w:tr>
      <w:tr w:rsidR="00876BF9" w:rsidRPr="00550C91" w14:paraId="2E74A4DC" w14:textId="77777777" w:rsidTr="00957864">
        <w:trPr>
          <w:trHeight w:val="324"/>
        </w:trPr>
        <w:tc>
          <w:tcPr>
            <w:tcW w:w="1991" w:type="dxa"/>
          </w:tcPr>
          <w:p w14:paraId="31CBE3CB" w14:textId="77777777" w:rsidR="00876BF9" w:rsidRPr="006E620E" w:rsidRDefault="00876BF9" w:rsidP="00914B77">
            <w:pPr>
              <w:pStyle w:val="HPTableHead8pt"/>
              <w:ind w:left="0"/>
              <w:rPr>
                <w:b w:val="0"/>
                <w:sz w:val="20"/>
              </w:rPr>
            </w:pPr>
            <w:r w:rsidRPr="006E620E">
              <w:rPr>
                <w:b w:val="0"/>
                <w:sz w:val="20"/>
              </w:rPr>
              <w:t>Change Coordinator</w:t>
            </w:r>
          </w:p>
        </w:tc>
        <w:tc>
          <w:tcPr>
            <w:tcW w:w="2478" w:type="dxa"/>
          </w:tcPr>
          <w:p w14:paraId="75EEA940" w14:textId="77777777" w:rsidR="00876BF9" w:rsidRPr="006E620E" w:rsidRDefault="00876BF9" w:rsidP="00914B77">
            <w:pPr>
              <w:pStyle w:val="HPTableHead8pt"/>
              <w:rPr>
                <w:b w:val="0"/>
                <w:sz w:val="20"/>
              </w:rPr>
            </w:pPr>
            <w:r w:rsidRPr="006E620E">
              <w:rPr>
                <w:b w:val="0"/>
                <w:sz w:val="20"/>
              </w:rPr>
              <w:t>Change.Approver</w:t>
            </w:r>
          </w:p>
        </w:tc>
        <w:tc>
          <w:tcPr>
            <w:tcW w:w="3736" w:type="dxa"/>
          </w:tcPr>
          <w:p w14:paraId="5FDFF987" w14:textId="77777777" w:rsidR="00876BF9" w:rsidRPr="006E620E" w:rsidRDefault="00876BF9" w:rsidP="00914B77">
            <w:pPr>
              <w:pStyle w:val="HPTableHead8pt"/>
              <w:rPr>
                <w:b w:val="0"/>
                <w:sz w:val="20"/>
              </w:rPr>
            </w:pPr>
            <w:r w:rsidRPr="006E620E">
              <w:rPr>
                <w:b w:val="0"/>
                <w:sz w:val="20"/>
              </w:rPr>
              <w:t>SM RFC change coordinator</w:t>
            </w:r>
          </w:p>
        </w:tc>
      </w:tr>
      <w:tr w:rsidR="00876BF9" w:rsidRPr="00550C91" w14:paraId="2061AB0C" w14:textId="77777777" w:rsidTr="00957864">
        <w:trPr>
          <w:trHeight w:val="324"/>
        </w:trPr>
        <w:tc>
          <w:tcPr>
            <w:tcW w:w="1991" w:type="dxa"/>
          </w:tcPr>
          <w:p w14:paraId="4BE54637" w14:textId="77777777" w:rsidR="00876BF9" w:rsidRPr="006E620E" w:rsidRDefault="00876BF9" w:rsidP="00914B77">
            <w:pPr>
              <w:pStyle w:val="HPTableHead8pt"/>
              <w:ind w:left="0"/>
              <w:rPr>
                <w:b w:val="0"/>
                <w:sz w:val="20"/>
              </w:rPr>
            </w:pPr>
            <w:r w:rsidRPr="006E620E">
              <w:rPr>
                <w:b w:val="0"/>
                <w:sz w:val="20"/>
              </w:rPr>
              <w:t>Change Owner</w:t>
            </w:r>
          </w:p>
        </w:tc>
        <w:tc>
          <w:tcPr>
            <w:tcW w:w="2478" w:type="dxa"/>
          </w:tcPr>
          <w:p w14:paraId="35C391F5" w14:textId="77777777" w:rsidR="00876BF9" w:rsidRPr="006E620E" w:rsidRDefault="00876BF9" w:rsidP="00914B77">
            <w:pPr>
              <w:pStyle w:val="HPTableHead8pt"/>
              <w:rPr>
                <w:b w:val="0"/>
                <w:sz w:val="20"/>
              </w:rPr>
            </w:pPr>
            <w:r w:rsidRPr="006E620E">
              <w:rPr>
                <w:b w:val="0"/>
                <w:sz w:val="20"/>
              </w:rPr>
              <w:t>Change.Approver</w:t>
            </w:r>
          </w:p>
        </w:tc>
        <w:tc>
          <w:tcPr>
            <w:tcW w:w="3736" w:type="dxa"/>
          </w:tcPr>
          <w:p w14:paraId="2AC34603" w14:textId="77777777" w:rsidR="00876BF9" w:rsidRPr="006E620E" w:rsidRDefault="00876BF9" w:rsidP="00914B77">
            <w:pPr>
              <w:pStyle w:val="HPTableHead8pt"/>
              <w:rPr>
                <w:b w:val="0"/>
                <w:sz w:val="20"/>
              </w:rPr>
            </w:pPr>
            <w:r w:rsidRPr="006E620E">
              <w:rPr>
                <w:b w:val="0"/>
                <w:sz w:val="20"/>
              </w:rPr>
              <w:t>SM RFC change owner</w:t>
            </w:r>
          </w:p>
        </w:tc>
      </w:tr>
      <w:tr w:rsidR="00876BF9" w:rsidRPr="00550C91" w14:paraId="09E152C7" w14:textId="77777777" w:rsidTr="00957864">
        <w:trPr>
          <w:trHeight w:val="324"/>
        </w:trPr>
        <w:tc>
          <w:tcPr>
            <w:tcW w:w="1991" w:type="dxa"/>
          </w:tcPr>
          <w:p w14:paraId="5DEBA98C" w14:textId="77777777" w:rsidR="00876BF9" w:rsidRPr="006E620E" w:rsidRDefault="00876BF9" w:rsidP="00914B77">
            <w:pPr>
              <w:pStyle w:val="HPTableHead8pt"/>
              <w:ind w:left="0"/>
              <w:rPr>
                <w:b w:val="0"/>
                <w:sz w:val="20"/>
              </w:rPr>
            </w:pPr>
            <w:r w:rsidRPr="006E620E">
              <w:rPr>
                <w:b w:val="0"/>
                <w:sz w:val="20"/>
              </w:rPr>
              <w:t>Category</w:t>
            </w:r>
          </w:p>
        </w:tc>
        <w:tc>
          <w:tcPr>
            <w:tcW w:w="2478" w:type="dxa"/>
          </w:tcPr>
          <w:p w14:paraId="34D456EC" w14:textId="77777777" w:rsidR="00876BF9" w:rsidRPr="006E620E" w:rsidRDefault="00876BF9" w:rsidP="00914B77">
            <w:pPr>
              <w:pStyle w:val="HPTableHead8pt"/>
              <w:rPr>
                <w:b w:val="0"/>
                <w:sz w:val="20"/>
              </w:rPr>
            </w:pPr>
            <w:r w:rsidRPr="006E620E">
              <w:rPr>
                <w:b w:val="0"/>
                <w:sz w:val="20"/>
              </w:rPr>
              <w:t>Normal_DevOps</w:t>
            </w:r>
          </w:p>
        </w:tc>
        <w:tc>
          <w:tcPr>
            <w:tcW w:w="3736" w:type="dxa"/>
          </w:tcPr>
          <w:p w14:paraId="51176743" w14:textId="77777777" w:rsidR="00876BF9" w:rsidRPr="006E620E" w:rsidRDefault="00876BF9" w:rsidP="00914B77">
            <w:pPr>
              <w:pStyle w:val="HPTableHead8pt"/>
              <w:rPr>
                <w:b w:val="0"/>
                <w:sz w:val="20"/>
              </w:rPr>
            </w:pPr>
            <w:r w:rsidRPr="006E620E">
              <w:rPr>
                <w:b w:val="0"/>
                <w:sz w:val="20"/>
              </w:rPr>
              <w:t>SM RFC category</w:t>
            </w:r>
          </w:p>
        </w:tc>
      </w:tr>
      <w:tr w:rsidR="00876BF9" w:rsidRPr="00550C91" w14:paraId="6309D6F6" w14:textId="77777777" w:rsidTr="00957864">
        <w:trPr>
          <w:trHeight w:val="324"/>
        </w:trPr>
        <w:tc>
          <w:tcPr>
            <w:tcW w:w="1991" w:type="dxa"/>
          </w:tcPr>
          <w:p w14:paraId="2431632D" w14:textId="77777777" w:rsidR="00876BF9" w:rsidRPr="006E620E" w:rsidRDefault="00876BF9" w:rsidP="00914B77">
            <w:pPr>
              <w:pStyle w:val="HPTableHead8pt"/>
              <w:ind w:left="0"/>
              <w:rPr>
                <w:b w:val="0"/>
                <w:sz w:val="20"/>
              </w:rPr>
            </w:pPr>
            <w:r w:rsidRPr="006E620E">
              <w:rPr>
                <w:b w:val="0"/>
                <w:sz w:val="20"/>
              </w:rPr>
              <w:t>Subcategory</w:t>
            </w:r>
          </w:p>
        </w:tc>
        <w:tc>
          <w:tcPr>
            <w:tcW w:w="2478" w:type="dxa"/>
          </w:tcPr>
          <w:p w14:paraId="15B688BF" w14:textId="77777777" w:rsidR="00876BF9" w:rsidRPr="006E620E" w:rsidRDefault="00876BF9" w:rsidP="00914B77">
            <w:pPr>
              <w:pStyle w:val="HPTableHead8pt"/>
              <w:rPr>
                <w:b w:val="0"/>
                <w:sz w:val="20"/>
              </w:rPr>
            </w:pPr>
            <w:r w:rsidRPr="006E620E">
              <w:rPr>
                <w:b w:val="0"/>
                <w:sz w:val="20"/>
              </w:rPr>
              <w:t>Normal_DevOps</w:t>
            </w:r>
          </w:p>
        </w:tc>
        <w:tc>
          <w:tcPr>
            <w:tcW w:w="3736" w:type="dxa"/>
          </w:tcPr>
          <w:p w14:paraId="16A8C13C" w14:textId="77777777" w:rsidR="00876BF9" w:rsidRPr="006E620E" w:rsidRDefault="00876BF9" w:rsidP="00914B77">
            <w:pPr>
              <w:pStyle w:val="HPTableHead8pt"/>
              <w:rPr>
                <w:b w:val="0"/>
                <w:sz w:val="20"/>
              </w:rPr>
            </w:pPr>
            <w:r w:rsidRPr="006E620E">
              <w:rPr>
                <w:b w:val="0"/>
                <w:sz w:val="20"/>
              </w:rPr>
              <w:t>SM RFC subcategory</w:t>
            </w:r>
          </w:p>
        </w:tc>
      </w:tr>
      <w:tr w:rsidR="00876BF9" w:rsidRPr="00550C91" w14:paraId="69F576A6" w14:textId="77777777" w:rsidTr="00957864">
        <w:trPr>
          <w:trHeight w:val="324"/>
        </w:trPr>
        <w:tc>
          <w:tcPr>
            <w:tcW w:w="1991" w:type="dxa"/>
          </w:tcPr>
          <w:p w14:paraId="0B88961A" w14:textId="77777777" w:rsidR="00876BF9" w:rsidRPr="006E620E" w:rsidRDefault="00876BF9" w:rsidP="00914B77">
            <w:pPr>
              <w:pStyle w:val="HPTableHead8pt"/>
              <w:ind w:left="0"/>
              <w:rPr>
                <w:b w:val="0"/>
                <w:sz w:val="20"/>
              </w:rPr>
            </w:pPr>
            <w:r w:rsidRPr="006E620E">
              <w:rPr>
                <w:b w:val="0"/>
                <w:sz w:val="20"/>
              </w:rPr>
              <w:t>Change Model</w:t>
            </w:r>
          </w:p>
        </w:tc>
        <w:tc>
          <w:tcPr>
            <w:tcW w:w="2478" w:type="dxa"/>
          </w:tcPr>
          <w:p w14:paraId="11F32B28" w14:textId="77777777" w:rsidR="00876BF9" w:rsidRPr="006E620E" w:rsidRDefault="00876BF9" w:rsidP="00914B77">
            <w:pPr>
              <w:pStyle w:val="HPTableHead8pt"/>
              <w:rPr>
                <w:b w:val="0"/>
                <w:sz w:val="20"/>
              </w:rPr>
            </w:pPr>
            <w:r w:rsidRPr="006E620E">
              <w:rPr>
                <w:b w:val="0"/>
                <w:sz w:val="20"/>
              </w:rPr>
              <w:t>Normal_DevOps</w:t>
            </w:r>
          </w:p>
        </w:tc>
        <w:tc>
          <w:tcPr>
            <w:tcW w:w="3736" w:type="dxa"/>
          </w:tcPr>
          <w:p w14:paraId="38CB4A7D" w14:textId="77777777" w:rsidR="00876BF9" w:rsidRPr="006E620E" w:rsidRDefault="00876BF9" w:rsidP="00914B77">
            <w:pPr>
              <w:pStyle w:val="HPTableHead8pt"/>
              <w:rPr>
                <w:b w:val="0"/>
                <w:sz w:val="20"/>
              </w:rPr>
            </w:pPr>
            <w:r w:rsidRPr="006E620E">
              <w:rPr>
                <w:b w:val="0"/>
                <w:sz w:val="20"/>
              </w:rPr>
              <w:t>SM RFC change model</w:t>
            </w:r>
          </w:p>
        </w:tc>
      </w:tr>
      <w:tr w:rsidR="00876BF9" w:rsidRPr="00550C91" w14:paraId="37AEAEFF" w14:textId="77777777" w:rsidTr="00957864">
        <w:trPr>
          <w:trHeight w:val="324"/>
        </w:trPr>
        <w:tc>
          <w:tcPr>
            <w:tcW w:w="1991" w:type="dxa"/>
          </w:tcPr>
          <w:p w14:paraId="08D5A4F6" w14:textId="77777777" w:rsidR="00876BF9" w:rsidRPr="006E620E" w:rsidRDefault="00876BF9" w:rsidP="00914B77">
            <w:pPr>
              <w:pStyle w:val="HPTableHead8pt"/>
              <w:ind w:left="0"/>
              <w:rPr>
                <w:b w:val="0"/>
                <w:sz w:val="20"/>
              </w:rPr>
            </w:pPr>
            <w:r w:rsidRPr="006E620E">
              <w:rPr>
                <w:b w:val="0"/>
                <w:sz w:val="20"/>
              </w:rPr>
              <w:lastRenderedPageBreak/>
              <w:t>Phase</w:t>
            </w:r>
          </w:p>
        </w:tc>
        <w:tc>
          <w:tcPr>
            <w:tcW w:w="2478" w:type="dxa"/>
          </w:tcPr>
          <w:p w14:paraId="07261F01" w14:textId="77777777" w:rsidR="00876BF9" w:rsidRPr="006E620E" w:rsidRDefault="00876BF9" w:rsidP="00914B77">
            <w:pPr>
              <w:pStyle w:val="HPTableHead8pt"/>
              <w:rPr>
                <w:b w:val="0"/>
                <w:sz w:val="20"/>
              </w:rPr>
            </w:pPr>
            <w:r w:rsidRPr="006E620E">
              <w:rPr>
                <w:b w:val="0"/>
                <w:sz w:val="20"/>
              </w:rPr>
              <w:t>Deployment</w:t>
            </w:r>
          </w:p>
        </w:tc>
        <w:tc>
          <w:tcPr>
            <w:tcW w:w="3736" w:type="dxa"/>
          </w:tcPr>
          <w:p w14:paraId="5C800E3A" w14:textId="77777777" w:rsidR="00876BF9" w:rsidRPr="006E620E" w:rsidRDefault="00876BF9" w:rsidP="00914B77">
            <w:pPr>
              <w:pStyle w:val="HPTableHead8pt"/>
              <w:rPr>
                <w:b w:val="0"/>
                <w:sz w:val="20"/>
              </w:rPr>
            </w:pPr>
            <w:r w:rsidRPr="006E620E">
              <w:rPr>
                <w:b w:val="0"/>
                <w:sz w:val="20"/>
              </w:rPr>
              <w:t xml:space="preserve">SM RFC phase must be </w:t>
            </w:r>
            <w:r w:rsidRPr="006E620E">
              <w:rPr>
                <w:sz w:val="20"/>
              </w:rPr>
              <w:t>Deployment</w:t>
            </w:r>
            <w:r w:rsidRPr="006E620E">
              <w:rPr>
                <w:b w:val="0"/>
                <w:sz w:val="20"/>
              </w:rPr>
              <w:t xml:space="preserve"> before the deployment to Production is triggered from Jenkins</w:t>
            </w:r>
          </w:p>
        </w:tc>
      </w:tr>
      <w:tr w:rsidR="00876BF9" w:rsidRPr="00550C91" w14:paraId="2061954B" w14:textId="77777777" w:rsidTr="00957864">
        <w:trPr>
          <w:trHeight w:val="324"/>
        </w:trPr>
        <w:tc>
          <w:tcPr>
            <w:tcW w:w="1991" w:type="dxa"/>
          </w:tcPr>
          <w:p w14:paraId="437C4401" w14:textId="77777777" w:rsidR="00876BF9" w:rsidRPr="006E620E" w:rsidRDefault="00876BF9" w:rsidP="00914B77">
            <w:pPr>
              <w:pStyle w:val="HPTableHead8pt"/>
              <w:ind w:left="0"/>
              <w:rPr>
                <w:b w:val="0"/>
                <w:sz w:val="20"/>
              </w:rPr>
            </w:pPr>
            <w:r w:rsidRPr="006E620E">
              <w:rPr>
                <w:b w:val="0"/>
                <w:sz w:val="20"/>
              </w:rPr>
              <w:t>Approval Status</w:t>
            </w:r>
          </w:p>
        </w:tc>
        <w:tc>
          <w:tcPr>
            <w:tcW w:w="2478" w:type="dxa"/>
          </w:tcPr>
          <w:p w14:paraId="1149AC43" w14:textId="77777777" w:rsidR="00876BF9" w:rsidRPr="006E620E" w:rsidRDefault="00876BF9" w:rsidP="00914B77">
            <w:pPr>
              <w:pStyle w:val="HPTableHead8pt"/>
              <w:rPr>
                <w:b w:val="0"/>
                <w:sz w:val="20"/>
              </w:rPr>
            </w:pPr>
            <w:r w:rsidRPr="006E620E">
              <w:rPr>
                <w:b w:val="0"/>
                <w:sz w:val="20"/>
              </w:rPr>
              <w:t>Approved</w:t>
            </w:r>
          </w:p>
        </w:tc>
        <w:tc>
          <w:tcPr>
            <w:tcW w:w="3736" w:type="dxa"/>
          </w:tcPr>
          <w:p w14:paraId="52624E45" w14:textId="77777777" w:rsidR="00876BF9" w:rsidRPr="006E620E" w:rsidRDefault="00876BF9" w:rsidP="00914B77">
            <w:pPr>
              <w:pStyle w:val="HPTableHead8pt"/>
              <w:rPr>
                <w:b w:val="0"/>
                <w:sz w:val="20"/>
              </w:rPr>
            </w:pPr>
            <w:r w:rsidRPr="006E620E">
              <w:rPr>
                <w:b w:val="0"/>
                <w:sz w:val="20"/>
              </w:rPr>
              <w:t>SM RFC approval status</w:t>
            </w:r>
          </w:p>
        </w:tc>
      </w:tr>
      <w:tr w:rsidR="00957864" w:rsidRPr="00550C91" w14:paraId="2A84AF9C" w14:textId="77777777" w:rsidTr="00957864">
        <w:trPr>
          <w:trHeight w:val="324"/>
        </w:trPr>
        <w:tc>
          <w:tcPr>
            <w:tcW w:w="1991" w:type="dxa"/>
          </w:tcPr>
          <w:p w14:paraId="1F98453F" w14:textId="23EA1E27" w:rsidR="00957864" w:rsidRPr="00957864" w:rsidRDefault="00957864" w:rsidP="00957864">
            <w:pPr>
              <w:pStyle w:val="HPTableHead8pt"/>
              <w:ind w:left="0"/>
              <w:rPr>
                <w:b w:val="0"/>
                <w:sz w:val="20"/>
              </w:rPr>
            </w:pPr>
            <w:r w:rsidRPr="00957864">
              <w:rPr>
                <w:b w:val="0"/>
                <w:sz w:val="20"/>
              </w:rPr>
              <w:t>Description</w:t>
            </w:r>
          </w:p>
        </w:tc>
        <w:tc>
          <w:tcPr>
            <w:tcW w:w="2478" w:type="dxa"/>
          </w:tcPr>
          <w:p w14:paraId="2FA54A1E" w14:textId="67937E9B" w:rsidR="00957864" w:rsidRPr="00957864" w:rsidRDefault="00957864" w:rsidP="00957864">
            <w:pPr>
              <w:pStyle w:val="HPTableHead8pt"/>
              <w:rPr>
                <w:b w:val="0"/>
                <w:sz w:val="20"/>
              </w:rPr>
            </w:pPr>
            <w:r w:rsidRPr="00957864">
              <w:rPr>
                <w:b w:val="0"/>
                <w:sz w:val="20"/>
              </w:rPr>
              <w:t>Demo</w:t>
            </w:r>
          </w:p>
        </w:tc>
        <w:tc>
          <w:tcPr>
            <w:tcW w:w="3736" w:type="dxa"/>
          </w:tcPr>
          <w:p w14:paraId="73193EA2" w14:textId="206CE23E" w:rsidR="00957864" w:rsidRPr="00957864" w:rsidRDefault="00957864" w:rsidP="00957864">
            <w:pPr>
              <w:pStyle w:val="HPTableHead8pt"/>
              <w:rPr>
                <w:b w:val="0"/>
                <w:sz w:val="20"/>
              </w:rPr>
            </w:pPr>
            <w:r w:rsidRPr="00957864">
              <w:rPr>
                <w:b w:val="0"/>
                <w:sz w:val="20"/>
              </w:rPr>
              <w:t>SM RFC description</w:t>
            </w:r>
          </w:p>
        </w:tc>
      </w:tr>
      <w:tr w:rsidR="00957864" w:rsidRPr="00550C91" w14:paraId="52355B15" w14:textId="77777777" w:rsidTr="00957864">
        <w:trPr>
          <w:trHeight w:val="324"/>
        </w:trPr>
        <w:tc>
          <w:tcPr>
            <w:tcW w:w="1991" w:type="dxa"/>
          </w:tcPr>
          <w:p w14:paraId="17AE5985" w14:textId="7EFAA5FD" w:rsidR="00957864" w:rsidRPr="00957864" w:rsidRDefault="00957864" w:rsidP="00957864">
            <w:pPr>
              <w:pStyle w:val="HPTableHead8pt"/>
              <w:ind w:left="0"/>
              <w:rPr>
                <w:b w:val="0"/>
                <w:sz w:val="20"/>
              </w:rPr>
            </w:pPr>
            <w:r w:rsidRPr="00957864">
              <w:rPr>
                <w:b w:val="0"/>
                <w:sz w:val="20"/>
              </w:rPr>
              <w:t>Effect of not Implementing</w:t>
            </w:r>
          </w:p>
        </w:tc>
        <w:tc>
          <w:tcPr>
            <w:tcW w:w="2478" w:type="dxa"/>
          </w:tcPr>
          <w:p w14:paraId="16AD0B7A" w14:textId="70BEDB42" w:rsidR="00957864" w:rsidRPr="00957864" w:rsidRDefault="00957864" w:rsidP="00957864">
            <w:pPr>
              <w:pStyle w:val="HPTableHead8pt"/>
              <w:rPr>
                <w:b w:val="0"/>
                <w:sz w:val="20"/>
              </w:rPr>
            </w:pPr>
            <w:r w:rsidRPr="00957864">
              <w:rPr>
                <w:b w:val="0"/>
                <w:sz w:val="20"/>
              </w:rPr>
              <w:t>N/A</w:t>
            </w:r>
          </w:p>
        </w:tc>
        <w:tc>
          <w:tcPr>
            <w:tcW w:w="3736" w:type="dxa"/>
          </w:tcPr>
          <w:p w14:paraId="079DF7BA" w14:textId="64EE7905" w:rsidR="00957864" w:rsidRPr="00957864" w:rsidRDefault="00957864" w:rsidP="00957864">
            <w:pPr>
              <w:pStyle w:val="HPTableHead8pt"/>
              <w:rPr>
                <w:b w:val="0"/>
                <w:sz w:val="20"/>
              </w:rPr>
            </w:pPr>
            <w:r w:rsidRPr="00957864">
              <w:rPr>
                <w:b w:val="0"/>
                <w:sz w:val="20"/>
              </w:rPr>
              <w:t xml:space="preserve">SM RFC effect of not implementing </w:t>
            </w:r>
          </w:p>
        </w:tc>
      </w:tr>
    </w:tbl>
    <w:p w14:paraId="6CA84F3C" w14:textId="77777777" w:rsidR="00CB134F" w:rsidRPr="00550C91" w:rsidRDefault="00CB134F" w:rsidP="00065B80">
      <w:pPr>
        <w:pStyle w:val="h2Head2"/>
      </w:pPr>
      <w:bookmarkStart w:id="52" w:name="_Toc390882366"/>
      <w:bookmarkStart w:id="53" w:name="_Toc403410010"/>
      <w:r w:rsidRPr="00CD76C0">
        <w:t>SM Changes for SM-ALM Synchronizer</w:t>
      </w:r>
      <w:bookmarkEnd w:id="52"/>
      <w:bookmarkEnd w:id="53"/>
      <w:r w:rsidRPr="00550C91">
        <w:t xml:space="preserve"> </w:t>
      </w:r>
    </w:p>
    <w:p w14:paraId="0FF4B02E" w14:textId="1E266873" w:rsidR="00CB134F" w:rsidRPr="00550C91" w:rsidRDefault="00CB134F" w:rsidP="00065B80">
      <w:pPr>
        <w:ind w:left="1440"/>
      </w:pPr>
      <w:r w:rsidRPr="00550C91">
        <w:t xml:space="preserve">To customize Service Manager for Problem Management, following tasks need to be performed. </w:t>
      </w:r>
    </w:p>
    <w:p w14:paraId="39178018" w14:textId="77777777" w:rsidR="00CB134F" w:rsidRPr="00550C91" w:rsidRDefault="00CB134F" w:rsidP="00D65B58">
      <w:pPr>
        <w:pStyle w:val="sfStepFirst"/>
        <w:numPr>
          <w:ilvl w:val="0"/>
          <w:numId w:val="66"/>
        </w:numPr>
      </w:pPr>
      <w:r w:rsidRPr="00550C91">
        <w:t>Add new fields</w:t>
      </w:r>
    </w:p>
    <w:p w14:paraId="5599F913" w14:textId="77777777" w:rsidR="00CB134F" w:rsidRPr="00550C91" w:rsidRDefault="00CB134F" w:rsidP="00D65B58">
      <w:pPr>
        <w:pStyle w:val="sfStepFirst"/>
        <w:numPr>
          <w:ilvl w:val="0"/>
          <w:numId w:val="66"/>
        </w:numPr>
      </w:pPr>
      <w:r w:rsidRPr="00550C91">
        <w:t>Specify External Access Definition on SM</w:t>
      </w:r>
    </w:p>
    <w:p w14:paraId="0EF53E5F" w14:textId="77777777" w:rsidR="00CB134F" w:rsidRPr="00550C91" w:rsidRDefault="00CB134F" w:rsidP="00D65B58">
      <w:pPr>
        <w:pStyle w:val="sfStepFirst"/>
        <w:numPr>
          <w:ilvl w:val="0"/>
          <w:numId w:val="66"/>
        </w:numPr>
      </w:pPr>
      <w:r w:rsidRPr="00550C91">
        <w:t>Create SubForm to hold ALM field values and add the same to Problem Management Form</w:t>
      </w:r>
    </w:p>
    <w:p w14:paraId="71668EA3" w14:textId="77777777" w:rsidR="00CB134F" w:rsidRPr="00550C91" w:rsidRDefault="00CB134F" w:rsidP="00D65B58">
      <w:pPr>
        <w:pStyle w:val="sfStepFirst"/>
        <w:numPr>
          <w:ilvl w:val="0"/>
          <w:numId w:val="66"/>
        </w:numPr>
      </w:pPr>
      <w:r w:rsidRPr="00550C91">
        <w:t>Add format control and validations on the Sub form</w:t>
      </w:r>
    </w:p>
    <w:p w14:paraId="067AF20A" w14:textId="77777777" w:rsidR="00CB134F" w:rsidRPr="00550C91" w:rsidRDefault="00CB134F" w:rsidP="00CB134F">
      <w:pPr>
        <w:spacing w:before="0" w:after="0"/>
      </w:pPr>
    </w:p>
    <w:p w14:paraId="35A40F9F" w14:textId="77777777" w:rsidR="00CB134F" w:rsidRPr="00550C91" w:rsidRDefault="00CB134F" w:rsidP="00065B80">
      <w:pPr>
        <w:pStyle w:val="h3Head3"/>
        <w:ind w:left="1440"/>
      </w:pPr>
      <w:bookmarkStart w:id="54" w:name="_Toc390882367"/>
      <w:bookmarkStart w:id="55" w:name="_Toc403410011"/>
      <w:r w:rsidRPr="00CD76C0">
        <w:t>Add Fields in Service Manager</w:t>
      </w:r>
      <w:bookmarkEnd w:id="54"/>
      <w:bookmarkEnd w:id="55"/>
    </w:p>
    <w:p w14:paraId="71F8241F" w14:textId="2802AA3B" w:rsidR="00CB134F" w:rsidRDefault="00CB134F" w:rsidP="00065B80">
      <w:pPr>
        <w:spacing w:before="0" w:after="0"/>
        <w:ind w:left="1440"/>
      </w:pPr>
      <w:r w:rsidRPr="00550C91">
        <w:t>Followin</w:t>
      </w:r>
      <w:r w:rsidR="005B1660">
        <w:t xml:space="preserve">g new fields with respect to </w:t>
      </w:r>
      <w:r w:rsidRPr="00550C91">
        <w:t xml:space="preserve">ALM has to be added </w:t>
      </w:r>
      <w:r w:rsidR="00BE3424" w:rsidRPr="00550C91">
        <w:t>in rootcause</w:t>
      </w:r>
      <w:r w:rsidRPr="00550C91">
        <w:rPr>
          <w:i/>
        </w:rPr>
        <w:t xml:space="preserve"> </w:t>
      </w:r>
      <w:r w:rsidRPr="00550C91">
        <w:t>table.</w:t>
      </w:r>
    </w:p>
    <w:p w14:paraId="4281B861" w14:textId="77777777" w:rsidR="005B1660" w:rsidRDefault="005B1660" w:rsidP="00065B80">
      <w:pPr>
        <w:spacing w:before="0" w:after="0"/>
        <w:ind w:left="1440"/>
      </w:pPr>
    </w:p>
    <w:tbl>
      <w:tblPr>
        <w:tblStyle w:val="TableGrid"/>
        <w:tblW w:w="8205" w:type="dxa"/>
        <w:tblInd w:w="1870"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ayout w:type="fixed"/>
        <w:tblLook w:val="04A0" w:firstRow="1" w:lastRow="0" w:firstColumn="1" w:lastColumn="0" w:noHBand="0" w:noVBand="1"/>
      </w:tblPr>
      <w:tblGrid>
        <w:gridCol w:w="3710"/>
        <w:gridCol w:w="4495"/>
      </w:tblGrid>
      <w:tr w:rsidR="005B1660" w:rsidRPr="006E620E" w14:paraId="7FA8B76B" w14:textId="77777777" w:rsidTr="005B1660">
        <w:trPr>
          <w:trHeight w:val="324"/>
        </w:trPr>
        <w:tc>
          <w:tcPr>
            <w:tcW w:w="3710" w:type="dxa"/>
            <w:tcBorders>
              <w:top w:val="single" w:sz="12" w:space="0" w:color="4BACC6" w:themeColor="accent5"/>
              <w:bottom w:val="single" w:sz="12" w:space="0" w:color="4BACC6" w:themeColor="accent5"/>
            </w:tcBorders>
          </w:tcPr>
          <w:p w14:paraId="426D97C6" w14:textId="68F14C00" w:rsidR="005B1660" w:rsidRPr="006E620E" w:rsidRDefault="005B1660" w:rsidP="00F62098">
            <w:pPr>
              <w:pStyle w:val="HPTableHead8pt"/>
              <w:ind w:left="0"/>
              <w:rPr>
                <w:sz w:val="20"/>
              </w:rPr>
            </w:pPr>
            <w:r>
              <w:rPr>
                <w:sz w:val="20"/>
              </w:rPr>
              <w:t>Field</w:t>
            </w:r>
          </w:p>
        </w:tc>
        <w:tc>
          <w:tcPr>
            <w:tcW w:w="4495" w:type="dxa"/>
            <w:tcBorders>
              <w:top w:val="single" w:sz="12" w:space="0" w:color="4BACC6" w:themeColor="accent5"/>
              <w:bottom w:val="single" w:sz="12" w:space="0" w:color="4BACC6" w:themeColor="accent5"/>
            </w:tcBorders>
          </w:tcPr>
          <w:p w14:paraId="015A48D5" w14:textId="7E8363CF" w:rsidR="005B1660" w:rsidRPr="006E620E" w:rsidRDefault="005B1660" w:rsidP="00F62098">
            <w:pPr>
              <w:pStyle w:val="HPTableHead8pt"/>
              <w:rPr>
                <w:sz w:val="20"/>
              </w:rPr>
            </w:pPr>
            <w:commentRangeStart w:id="56"/>
            <w:r>
              <w:rPr>
                <w:sz w:val="20"/>
              </w:rPr>
              <w:t>Service Manager</w:t>
            </w:r>
            <w:commentRangeEnd w:id="56"/>
            <w:r>
              <w:rPr>
                <w:rStyle w:val="CommentReference"/>
                <w:b w:val="0"/>
              </w:rPr>
              <w:commentReference w:id="56"/>
            </w:r>
          </w:p>
        </w:tc>
      </w:tr>
      <w:tr w:rsidR="005B1660" w:rsidRPr="006E620E" w14:paraId="5DCE3001" w14:textId="77777777" w:rsidTr="005B1660">
        <w:trPr>
          <w:trHeight w:val="324"/>
        </w:trPr>
        <w:tc>
          <w:tcPr>
            <w:tcW w:w="3710" w:type="dxa"/>
            <w:tcBorders>
              <w:top w:val="single" w:sz="12" w:space="0" w:color="4BACC6" w:themeColor="accent5"/>
            </w:tcBorders>
          </w:tcPr>
          <w:p w14:paraId="06917760" w14:textId="126D43C2" w:rsidR="005B1660" w:rsidRPr="005B1660" w:rsidRDefault="005B1660" w:rsidP="005B1660">
            <w:pPr>
              <w:pStyle w:val="HPTableHead8pt"/>
              <w:ind w:left="0"/>
              <w:rPr>
                <w:b w:val="0"/>
                <w:sz w:val="20"/>
              </w:rPr>
            </w:pPr>
            <w:r w:rsidRPr="005B1660">
              <w:rPr>
                <w:b w:val="0"/>
                <w:sz w:val="20"/>
              </w:rPr>
              <w:t>qcintegration.type</w:t>
            </w:r>
          </w:p>
        </w:tc>
        <w:tc>
          <w:tcPr>
            <w:tcW w:w="4495" w:type="dxa"/>
            <w:tcBorders>
              <w:top w:val="single" w:sz="12" w:space="0" w:color="4BACC6" w:themeColor="accent5"/>
            </w:tcBorders>
          </w:tcPr>
          <w:p w14:paraId="4EB701D5" w14:textId="10C544D2" w:rsidR="005B1660" w:rsidRPr="005B1660" w:rsidRDefault="005B1660" w:rsidP="005B1660">
            <w:pPr>
              <w:pStyle w:val="HPTableHead8pt"/>
              <w:rPr>
                <w:b w:val="0"/>
                <w:sz w:val="20"/>
              </w:rPr>
            </w:pPr>
            <w:r w:rsidRPr="005B1660">
              <w:rPr>
                <w:b w:val="0"/>
                <w:sz w:val="20"/>
              </w:rPr>
              <w:t>Character</w:t>
            </w:r>
          </w:p>
        </w:tc>
      </w:tr>
      <w:tr w:rsidR="005B1660" w:rsidRPr="006E620E" w14:paraId="400833BD" w14:textId="77777777" w:rsidTr="005B1660">
        <w:trPr>
          <w:trHeight w:val="324"/>
        </w:trPr>
        <w:tc>
          <w:tcPr>
            <w:tcW w:w="3710" w:type="dxa"/>
            <w:tcBorders>
              <w:top w:val="single" w:sz="4" w:space="0" w:color="4BACC6" w:themeColor="accent5"/>
            </w:tcBorders>
          </w:tcPr>
          <w:p w14:paraId="2CF66A1B" w14:textId="04CD2B91" w:rsidR="005B1660" w:rsidRPr="005B1660" w:rsidRDefault="005B1660" w:rsidP="005B1660">
            <w:pPr>
              <w:pStyle w:val="HPTableHead8pt"/>
              <w:ind w:left="0"/>
              <w:rPr>
                <w:b w:val="0"/>
                <w:sz w:val="20"/>
              </w:rPr>
            </w:pPr>
            <w:r w:rsidRPr="005B1660">
              <w:rPr>
                <w:b w:val="0"/>
                <w:sz w:val="20"/>
              </w:rPr>
              <w:t>qcintegration.id</w:t>
            </w:r>
          </w:p>
        </w:tc>
        <w:tc>
          <w:tcPr>
            <w:tcW w:w="4495" w:type="dxa"/>
            <w:tcBorders>
              <w:top w:val="single" w:sz="4" w:space="0" w:color="4BACC6" w:themeColor="accent5"/>
            </w:tcBorders>
          </w:tcPr>
          <w:p w14:paraId="04515A77" w14:textId="7AEDEF32" w:rsidR="005B1660" w:rsidRPr="005B1660" w:rsidRDefault="005B1660" w:rsidP="005B1660">
            <w:pPr>
              <w:pStyle w:val="HPTableHead8pt"/>
              <w:rPr>
                <w:b w:val="0"/>
                <w:sz w:val="20"/>
              </w:rPr>
            </w:pPr>
            <w:r w:rsidRPr="005B1660">
              <w:rPr>
                <w:b w:val="0"/>
                <w:sz w:val="20"/>
              </w:rPr>
              <w:t>Number</w:t>
            </w:r>
          </w:p>
        </w:tc>
      </w:tr>
      <w:tr w:rsidR="005B1660" w:rsidRPr="006E620E" w14:paraId="5C88AB2E" w14:textId="77777777" w:rsidTr="005B1660">
        <w:trPr>
          <w:trHeight w:val="324"/>
        </w:trPr>
        <w:tc>
          <w:tcPr>
            <w:tcW w:w="3710" w:type="dxa"/>
            <w:tcBorders>
              <w:top w:val="single" w:sz="4" w:space="0" w:color="4BACC6" w:themeColor="accent5"/>
            </w:tcBorders>
          </w:tcPr>
          <w:p w14:paraId="6FFD1B72" w14:textId="4E0D1518" w:rsidR="005B1660" w:rsidRPr="005B1660" w:rsidRDefault="005B1660" w:rsidP="005B1660">
            <w:pPr>
              <w:pStyle w:val="HPTableHead8pt"/>
              <w:ind w:left="0"/>
              <w:rPr>
                <w:b w:val="0"/>
                <w:sz w:val="20"/>
              </w:rPr>
            </w:pPr>
            <w:r w:rsidRPr="005B1660">
              <w:rPr>
                <w:b w:val="0"/>
                <w:sz w:val="20"/>
              </w:rPr>
              <w:t>qcintegration.project</w:t>
            </w:r>
          </w:p>
        </w:tc>
        <w:tc>
          <w:tcPr>
            <w:tcW w:w="4495" w:type="dxa"/>
            <w:tcBorders>
              <w:top w:val="single" w:sz="4" w:space="0" w:color="4BACC6" w:themeColor="accent5"/>
            </w:tcBorders>
          </w:tcPr>
          <w:p w14:paraId="5C12E930" w14:textId="14FE593D" w:rsidR="005B1660" w:rsidRPr="005B1660" w:rsidRDefault="005B1660" w:rsidP="005B1660">
            <w:pPr>
              <w:pStyle w:val="HPTableHead8pt"/>
              <w:rPr>
                <w:b w:val="0"/>
                <w:sz w:val="20"/>
              </w:rPr>
            </w:pPr>
            <w:r w:rsidRPr="005B1660">
              <w:rPr>
                <w:b w:val="0"/>
                <w:sz w:val="20"/>
              </w:rPr>
              <w:t>Character</w:t>
            </w:r>
          </w:p>
        </w:tc>
      </w:tr>
    </w:tbl>
    <w:p w14:paraId="49CDA668" w14:textId="77777777" w:rsidR="00CB134F" w:rsidRPr="00550C91" w:rsidRDefault="00CB134F" w:rsidP="00065B80">
      <w:pPr>
        <w:spacing w:before="0" w:after="0"/>
        <w:ind w:left="1440"/>
      </w:pPr>
    </w:p>
    <w:p w14:paraId="7175D359" w14:textId="77777777" w:rsidR="00CB134F" w:rsidRPr="00550C91" w:rsidRDefault="00CB134F" w:rsidP="00CB134F">
      <w:pPr>
        <w:spacing w:before="0" w:after="0"/>
      </w:pPr>
    </w:p>
    <w:p w14:paraId="5039E8EE" w14:textId="77777777" w:rsidR="00CB134F" w:rsidRPr="00550C91" w:rsidRDefault="00CB134F" w:rsidP="00065B80">
      <w:pPr>
        <w:pStyle w:val="h3Head3"/>
        <w:ind w:left="1440"/>
      </w:pPr>
      <w:bookmarkStart w:id="57" w:name="_Toc390882368"/>
      <w:bookmarkStart w:id="58" w:name="_Toc403410012"/>
      <w:r w:rsidRPr="00CD76C0">
        <w:t>External Access Definition on Service Manager</w:t>
      </w:r>
      <w:bookmarkEnd w:id="57"/>
      <w:bookmarkEnd w:id="58"/>
    </w:p>
    <w:p w14:paraId="58A9C601" w14:textId="09756BC6" w:rsidR="00CB134F" w:rsidRDefault="00CB134F" w:rsidP="005B1660">
      <w:pPr>
        <w:pStyle w:val="sfStepFirst"/>
        <w:numPr>
          <w:ilvl w:val="0"/>
          <w:numId w:val="67"/>
        </w:numPr>
        <w:tabs>
          <w:tab w:val="clear" w:pos="2160"/>
          <w:tab w:val="left" w:pos="1890"/>
          <w:tab w:val="left" w:pos="1980"/>
        </w:tabs>
        <w:ind w:left="1890"/>
      </w:pPr>
      <w:r w:rsidRPr="00550C91">
        <w:t xml:space="preserve">Create a custom External Access Definition </w:t>
      </w:r>
      <w:r w:rsidRPr="00550C91">
        <w:rPr>
          <w:b/>
        </w:rPr>
        <w:t>QCIntProblemService</w:t>
      </w:r>
      <w:r w:rsidRPr="00550C91">
        <w:t xml:space="preserve"> by clicking </w:t>
      </w:r>
      <w:r w:rsidRPr="00550C91">
        <w:rPr>
          <w:b/>
        </w:rPr>
        <w:t>Tailoring</w:t>
      </w:r>
      <w:r w:rsidR="00BB1BC7">
        <w:t xml:space="preserve"> </w:t>
      </w:r>
      <w:r w:rsidR="00BB1BC7" w:rsidRPr="00BB1BC7">
        <w:rPr>
          <w:b/>
        </w:rPr>
        <w:t>&gt;</w:t>
      </w:r>
      <w:r w:rsidR="00BB1BC7">
        <w:rPr>
          <w:b/>
        </w:rPr>
        <w:t xml:space="preserve"> </w:t>
      </w:r>
      <w:r w:rsidR="00A01363" w:rsidRPr="00550C91">
        <w:rPr>
          <w:b/>
        </w:rPr>
        <w:t>Web Services</w:t>
      </w:r>
      <w:r w:rsidR="00BB1BC7">
        <w:t xml:space="preserve"> </w:t>
      </w:r>
      <w:r w:rsidR="00BB1BC7" w:rsidRPr="00BB1BC7">
        <w:rPr>
          <w:b/>
        </w:rPr>
        <w:t>&gt;</w:t>
      </w:r>
      <w:r w:rsidRPr="00550C91">
        <w:rPr>
          <w:b/>
        </w:rPr>
        <w:t xml:space="preserve"> WSDL configuration</w:t>
      </w:r>
      <w:r w:rsidRPr="00550C91">
        <w:t xml:space="preserve"> on Service Manager</w:t>
      </w:r>
      <w:r w:rsidR="00A01363" w:rsidRPr="00550C91">
        <w:t>.</w:t>
      </w:r>
    </w:p>
    <w:p w14:paraId="094967E3" w14:textId="6826852C" w:rsidR="005B1660" w:rsidRDefault="005B1660" w:rsidP="005B1660">
      <w:pPr>
        <w:pStyle w:val="snStepNext"/>
        <w:numPr>
          <w:ilvl w:val="0"/>
          <w:numId w:val="201"/>
        </w:numPr>
      </w:pPr>
      <w:r>
        <w:t>Set the External Access Definition as the table below</w:t>
      </w:r>
    </w:p>
    <w:tbl>
      <w:tblPr>
        <w:tblStyle w:val="TableGrid"/>
        <w:tblW w:w="8205" w:type="dxa"/>
        <w:tblInd w:w="1870"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ayout w:type="fixed"/>
        <w:tblLook w:val="04A0" w:firstRow="1" w:lastRow="0" w:firstColumn="1" w:lastColumn="0" w:noHBand="0" w:noVBand="1"/>
      </w:tblPr>
      <w:tblGrid>
        <w:gridCol w:w="3710"/>
        <w:gridCol w:w="4495"/>
      </w:tblGrid>
      <w:tr w:rsidR="005B1660" w:rsidRPr="006E620E" w14:paraId="43EF6120" w14:textId="77777777" w:rsidTr="00F62098">
        <w:trPr>
          <w:trHeight w:val="324"/>
        </w:trPr>
        <w:tc>
          <w:tcPr>
            <w:tcW w:w="3710" w:type="dxa"/>
            <w:tcBorders>
              <w:top w:val="single" w:sz="12" w:space="0" w:color="4BACC6" w:themeColor="accent5"/>
              <w:bottom w:val="single" w:sz="12" w:space="0" w:color="4BACC6" w:themeColor="accent5"/>
            </w:tcBorders>
          </w:tcPr>
          <w:p w14:paraId="26599D87" w14:textId="4C8F2E61" w:rsidR="005B1660" w:rsidRPr="006E620E" w:rsidRDefault="005B1660" w:rsidP="002203FA">
            <w:pPr>
              <w:pStyle w:val="HPTableHead8pt"/>
              <w:tabs>
                <w:tab w:val="center" w:pos="1718"/>
              </w:tabs>
              <w:ind w:left="0"/>
              <w:rPr>
                <w:sz w:val="20"/>
              </w:rPr>
            </w:pPr>
            <w:r>
              <w:rPr>
                <w:sz w:val="20"/>
              </w:rPr>
              <w:t>Field</w:t>
            </w:r>
            <w:r w:rsidR="002203FA">
              <w:rPr>
                <w:sz w:val="20"/>
              </w:rPr>
              <w:tab/>
            </w:r>
          </w:p>
        </w:tc>
        <w:tc>
          <w:tcPr>
            <w:tcW w:w="4495" w:type="dxa"/>
            <w:tcBorders>
              <w:top w:val="single" w:sz="12" w:space="0" w:color="4BACC6" w:themeColor="accent5"/>
              <w:bottom w:val="single" w:sz="12" w:space="0" w:color="4BACC6" w:themeColor="accent5"/>
            </w:tcBorders>
          </w:tcPr>
          <w:p w14:paraId="56FD0681" w14:textId="0D723265" w:rsidR="005B1660" w:rsidRPr="006E620E" w:rsidRDefault="002203FA" w:rsidP="00F62098">
            <w:pPr>
              <w:pStyle w:val="HPTableHead8pt"/>
              <w:rPr>
                <w:sz w:val="20"/>
              </w:rPr>
            </w:pPr>
            <w:r>
              <w:rPr>
                <w:sz w:val="20"/>
              </w:rPr>
              <w:t>Value</w:t>
            </w:r>
          </w:p>
        </w:tc>
      </w:tr>
      <w:tr w:rsidR="005B1660" w:rsidRPr="005B1660" w14:paraId="45392714" w14:textId="77777777" w:rsidTr="00F62098">
        <w:trPr>
          <w:trHeight w:val="324"/>
        </w:trPr>
        <w:tc>
          <w:tcPr>
            <w:tcW w:w="3710" w:type="dxa"/>
            <w:tcBorders>
              <w:top w:val="single" w:sz="12" w:space="0" w:color="4BACC6" w:themeColor="accent5"/>
            </w:tcBorders>
          </w:tcPr>
          <w:p w14:paraId="516DCF6E" w14:textId="41B06DBB" w:rsidR="005B1660" w:rsidRPr="002203FA" w:rsidRDefault="002203FA" w:rsidP="00F62098">
            <w:pPr>
              <w:pStyle w:val="HPTableHead8pt"/>
              <w:ind w:left="0"/>
              <w:rPr>
                <w:b w:val="0"/>
                <w:sz w:val="20"/>
              </w:rPr>
            </w:pPr>
            <w:r w:rsidRPr="002203FA">
              <w:rPr>
                <w:b w:val="0"/>
                <w:sz w:val="20"/>
              </w:rPr>
              <w:t>Service Name</w:t>
            </w:r>
          </w:p>
        </w:tc>
        <w:tc>
          <w:tcPr>
            <w:tcW w:w="4495" w:type="dxa"/>
            <w:tcBorders>
              <w:top w:val="single" w:sz="12" w:space="0" w:color="4BACC6" w:themeColor="accent5"/>
            </w:tcBorders>
          </w:tcPr>
          <w:p w14:paraId="7CBBA1BF" w14:textId="22C7CD2A" w:rsidR="005B1660" w:rsidRPr="002203FA" w:rsidRDefault="002203FA" w:rsidP="00F62098">
            <w:pPr>
              <w:pStyle w:val="HPTableHead8pt"/>
              <w:rPr>
                <w:b w:val="0"/>
                <w:sz w:val="20"/>
              </w:rPr>
            </w:pPr>
            <w:r w:rsidRPr="002203FA">
              <w:rPr>
                <w:b w:val="0"/>
                <w:sz w:val="20"/>
              </w:rPr>
              <w:t>QCIntProblemService</w:t>
            </w:r>
          </w:p>
        </w:tc>
      </w:tr>
      <w:tr w:rsidR="005B1660" w:rsidRPr="005B1660" w14:paraId="2F1808D4" w14:textId="77777777" w:rsidTr="002203FA">
        <w:trPr>
          <w:trHeight w:val="324"/>
        </w:trPr>
        <w:tc>
          <w:tcPr>
            <w:tcW w:w="3710" w:type="dxa"/>
            <w:tcBorders>
              <w:top w:val="single" w:sz="4" w:space="0" w:color="4BACC6" w:themeColor="accent5"/>
              <w:bottom w:val="single" w:sz="4" w:space="0" w:color="4BACC6" w:themeColor="accent5"/>
            </w:tcBorders>
          </w:tcPr>
          <w:p w14:paraId="3C9D0C7F" w14:textId="3AD2766C" w:rsidR="005B1660" w:rsidRPr="002203FA" w:rsidRDefault="002203FA" w:rsidP="00F62098">
            <w:pPr>
              <w:pStyle w:val="HPTableHead8pt"/>
              <w:ind w:left="0"/>
              <w:rPr>
                <w:b w:val="0"/>
                <w:sz w:val="20"/>
              </w:rPr>
            </w:pPr>
            <w:r w:rsidRPr="002203FA">
              <w:rPr>
                <w:b w:val="0"/>
                <w:sz w:val="20"/>
              </w:rPr>
              <w:t>Name</w:t>
            </w:r>
          </w:p>
        </w:tc>
        <w:tc>
          <w:tcPr>
            <w:tcW w:w="4495" w:type="dxa"/>
            <w:tcBorders>
              <w:top w:val="single" w:sz="4" w:space="0" w:color="4BACC6" w:themeColor="accent5"/>
              <w:bottom w:val="single" w:sz="4" w:space="0" w:color="4BACC6" w:themeColor="accent5"/>
            </w:tcBorders>
          </w:tcPr>
          <w:p w14:paraId="6FF542FE" w14:textId="512456EA" w:rsidR="005B1660" w:rsidRPr="002203FA" w:rsidRDefault="002203FA" w:rsidP="00F62098">
            <w:pPr>
              <w:pStyle w:val="HPTableHead8pt"/>
              <w:rPr>
                <w:b w:val="0"/>
                <w:sz w:val="20"/>
              </w:rPr>
            </w:pPr>
            <w:r w:rsidRPr="002203FA">
              <w:rPr>
                <w:b w:val="0"/>
                <w:sz w:val="20"/>
              </w:rPr>
              <w:t>rootcause</w:t>
            </w:r>
          </w:p>
        </w:tc>
      </w:tr>
      <w:tr w:rsidR="002203FA" w:rsidRPr="005B1660" w14:paraId="445094C6" w14:textId="77777777" w:rsidTr="002203FA">
        <w:trPr>
          <w:trHeight w:val="324"/>
        </w:trPr>
        <w:tc>
          <w:tcPr>
            <w:tcW w:w="3710" w:type="dxa"/>
            <w:tcBorders>
              <w:top w:val="single" w:sz="4" w:space="0" w:color="4BACC6" w:themeColor="accent5"/>
              <w:bottom w:val="single" w:sz="4" w:space="0" w:color="4BACC6" w:themeColor="accent5"/>
            </w:tcBorders>
          </w:tcPr>
          <w:p w14:paraId="450B2311" w14:textId="6FC741C3" w:rsidR="002203FA" w:rsidRPr="002203FA" w:rsidRDefault="002203FA" w:rsidP="00F62098">
            <w:pPr>
              <w:pStyle w:val="HPTableHead8pt"/>
              <w:ind w:left="0"/>
              <w:rPr>
                <w:b w:val="0"/>
                <w:sz w:val="20"/>
              </w:rPr>
            </w:pPr>
            <w:r w:rsidRPr="002203FA">
              <w:rPr>
                <w:b w:val="0"/>
                <w:sz w:val="20"/>
              </w:rPr>
              <w:t>Object Name</w:t>
            </w:r>
          </w:p>
        </w:tc>
        <w:tc>
          <w:tcPr>
            <w:tcW w:w="4495" w:type="dxa"/>
            <w:tcBorders>
              <w:top w:val="single" w:sz="4" w:space="0" w:color="4BACC6" w:themeColor="accent5"/>
              <w:bottom w:val="single" w:sz="4" w:space="0" w:color="4BACC6" w:themeColor="accent5"/>
            </w:tcBorders>
          </w:tcPr>
          <w:p w14:paraId="574D1CA4" w14:textId="3A520D6D" w:rsidR="002203FA" w:rsidRPr="002203FA" w:rsidRDefault="002203FA" w:rsidP="00F62098">
            <w:pPr>
              <w:pStyle w:val="HPTableHead8pt"/>
              <w:rPr>
                <w:b w:val="0"/>
                <w:sz w:val="20"/>
              </w:rPr>
            </w:pPr>
            <w:r w:rsidRPr="002203FA">
              <w:rPr>
                <w:b w:val="0"/>
                <w:sz w:val="20"/>
              </w:rPr>
              <w:t>QCIntProblem</w:t>
            </w:r>
          </w:p>
        </w:tc>
      </w:tr>
      <w:tr w:rsidR="002203FA" w:rsidRPr="005B1660" w14:paraId="359A5CDD" w14:textId="77777777" w:rsidTr="002203FA">
        <w:trPr>
          <w:trHeight w:val="324"/>
        </w:trPr>
        <w:tc>
          <w:tcPr>
            <w:tcW w:w="3710" w:type="dxa"/>
            <w:tcBorders>
              <w:top w:val="single" w:sz="4" w:space="0" w:color="4BACC6" w:themeColor="accent5"/>
              <w:bottom w:val="single" w:sz="4" w:space="0" w:color="4BACC6" w:themeColor="accent5"/>
            </w:tcBorders>
          </w:tcPr>
          <w:p w14:paraId="4E51661E" w14:textId="37D37A64" w:rsidR="002203FA" w:rsidRPr="002203FA" w:rsidRDefault="002203FA" w:rsidP="00F62098">
            <w:pPr>
              <w:pStyle w:val="HPTableHead8pt"/>
              <w:ind w:left="0"/>
              <w:rPr>
                <w:b w:val="0"/>
                <w:sz w:val="20"/>
              </w:rPr>
            </w:pPr>
            <w:r>
              <w:rPr>
                <w:b w:val="0"/>
                <w:sz w:val="20"/>
              </w:rPr>
              <w:t>Alowed Action/Action Names</w:t>
            </w:r>
          </w:p>
        </w:tc>
        <w:tc>
          <w:tcPr>
            <w:tcW w:w="4495" w:type="dxa"/>
            <w:tcBorders>
              <w:top w:val="single" w:sz="4" w:space="0" w:color="4BACC6" w:themeColor="accent5"/>
              <w:bottom w:val="single" w:sz="4" w:space="0" w:color="4BACC6" w:themeColor="accent5"/>
            </w:tcBorders>
          </w:tcPr>
          <w:p w14:paraId="23C7732D" w14:textId="1ABCC4F5" w:rsidR="002203FA" w:rsidRPr="002203FA" w:rsidRDefault="002203FA" w:rsidP="00F62098">
            <w:pPr>
              <w:pStyle w:val="HPTableHead8pt"/>
              <w:rPr>
                <w:b w:val="0"/>
                <w:sz w:val="20"/>
              </w:rPr>
            </w:pPr>
            <w:r>
              <w:rPr>
                <w:b w:val="0"/>
                <w:sz w:val="20"/>
              </w:rPr>
              <w:t>Add/Create</w:t>
            </w:r>
          </w:p>
        </w:tc>
      </w:tr>
      <w:tr w:rsidR="002203FA" w:rsidRPr="005B1660" w14:paraId="55FAEDFE" w14:textId="77777777" w:rsidTr="002203FA">
        <w:trPr>
          <w:trHeight w:val="324"/>
        </w:trPr>
        <w:tc>
          <w:tcPr>
            <w:tcW w:w="3710" w:type="dxa"/>
            <w:tcBorders>
              <w:top w:val="single" w:sz="4" w:space="0" w:color="4BACC6" w:themeColor="accent5"/>
              <w:bottom w:val="single" w:sz="4" w:space="0" w:color="4BACC6" w:themeColor="accent5"/>
            </w:tcBorders>
          </w:tcPr>
          <w:p w14:paraId="4AE0E167" w14:textId="6D30B2E2" w:rsidR="002203FA" w:rsidRPr="002203FA" w:rsidRDefault="002203FA" w:rsidP="00F62098">
            <w:pPr>
              <w:pStyle w:val="HPTableHead8pt"/>
              <w:ind w:left="0"/>
              <w:rPr>
                <w:b w:val="0"/>
                <w:sz w:val="20"/>
              </w:rPr>
            </w:pPr>
            <w:r>
              <w:rPr>
                <w:b w:val="0"/>
                <w:sz w:val="20"/>
              </w:rPr>
              <w:t>Alowed Action/Action Names</w:t>
            </w:r>
          </w:p>
        </w:tc>
        <w:tc>
          <w:tcPr>
            <w:tcW w:w="4495" w:type="dxa"/>
            <w:tcBorders>
              <w:top w:val="single" w:sz="4" w:space="0" w:color="4BACC6" w:themeColor="accent5"/>
              <w:bottom w:val="single" w:sz="4" w:space="0" w:color="4BACC6" w:themeColor="accent5"/>
            </w:tcBorders>
          </w:tcPr>
          <w:p w14:paraId="30340044" w14:textId="004B6AF0" w:rsidR="002203FA" w:rsidRPr="002203FA" w:rsidRDefault="002203FA" w:rsidP="00F62098">
            <w:pPr>
              <w:pStyle w:val="HPTableHead8pt"/>
              <w:rPr>
                <w:b w:val="0"/>
                <w:sz w:val="20"/>
              </w:rPr>
            </w:pPr>
            <w:r>
              <w:rPr>
                <w:b w:val="0"/>
                <w:sz w:val="20"/>
              </w:rPr>
              <w:t>Save/Update</w:t>
            </w:r>
          </w:p>
        </w:tc>
      </w:tr>
    </w:tbl>
    <w:p w14:paraId="28CFCF7D" w14:textId="77777777" w:rsidR="005B1660" w:rsidRPr="005B1660" w:rsidRDefault="005B1660" w:rsidP="005B1660">
      <w:pPr>
        <w:pStyle w:val="snStepNext"/>
        <w:ind w:left="1890"/>
      </w:pPr>
    </w:p>
    <w:p w14:paraId="6044F52E" w14:textId="77777777" w:rsidR="00CB134F" w:rsidRPr="00550C91" w:rsidRDefault="00CB134F" w:rsidP="00065B80">
      <w:pPr>
        <w:pStyle w:val="Body"/>
        <w:ind w:left="2160"/>
      </w:pPr>
      <w:r w:rsidRPr="00550C91">
        <w:rPr>
          <w:noProof/>
        </w:rPr>
        <w:lastRenderedPageBreak/>
        <w:drawing>
          <wp:inline distT="0" distB="0" distL="0" distR="0" wp14:anchorId="2FE29DC7" wp14:editId="7C220ED8">
            <wp:extent cx="3355892" cy="141032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66985" cy="1414986"/>
                    </a:xfrm>
                    <a:prstGeom prst="rect">
                      <a:avLst/>
                    </a:prstGeom>
                    <a:noFill/>
                    <a:ln>
                      <a:noFill/>
                    </a:ln>
                  </pic:spPr>
                </pic:pic>
              </a:graphicData>
            </a:graphic>
          </wp:inline>
        </w:drawing>
      </w:r>
    </w:p>
    <w:p w14:paraId="507ED1D5" w14:textId="77777777" w:rsidR="00A01363" w:rsidRPr="00550C91" w:rsidRDefault="00A01363" w:rsidP="00065B80">
      <w:pPr>
        <w:pStyle w:val="Body"/>
        <w:ind w:left="2160"/>
      </w:pPr>
    </w:p>
    <w:p w14:paraId="2C44B657" w14:textId="77777777" w:rsidR="00CB134F" w:rsidRPr="00550C91" w:rsidRDefault="00CB134F" w:rsidP="00D65B58">
      <w:pPr>
        <w:pStyle w:val="sfStepFirst"/>
        <w:numPr>
          <w:ilvl w:val="0"/>
          <w:numId w:val="67"/>
        </w:numPr>
      </w:pPr>
      <w:r w:rsidRPr="00550C91">
        <w:t xml:space="preserve">Enable following fields in Web service </w:t>
      </w:r>
    </w:p>
    <w:tbl>
      <w:tblPr>
        <w:tblStyle w:val="TableGrid"/>
        <w:tblW w:w="7686" w:type="dxa"/>
        <w:tblInd w:w="2160" w:type="dxa"/>
        <w:tblBorders>
          <w:left w:val="none" w:sz="0" w:space="0" w:color="auto"/>
          <w:right w:val="none" w:sz="0" w:space="0" w:color="auto"/>
        </w:tblBorders>
        <w:tblLook w:val="04A0" w:firstRow="1" w:lastRow="0" w:firstColumn="1" w:lastColumn="0" w:noHBand="0" w:noVBand="1"/>
      </w:tblPr>
      <w:tblGrid>
        <w:gridCol w:w="2457"/>
        <w:gridCol w:w="2699"/>
        <w:gridCol w:w="2530"/>
      </w:tblGrid>
      <w:tr w:rsidR="00CB134F" w:rsidRPr="00550C91" w14:paraId="77AC9BB5" w14:textId="77777777" w:rsidTr="002203FA">
        <w:trPr>
          <w:trHeight w:val="373"/>
        </w:trPr>
        <w:tc>
          <w:tcPr>
            <w:tcW w:w="2457" w:type="dxa"/>
            <w:tcBorders>
              <w:top w:val="single" w:sz="12" w:space="0" w:color="4BACC6" w:themeColor="accent5"/>
              <w:bottom w:val="single" w:sz="12" w:space="0" w:color="4BACC6" w:themeColor="accent5"/>
              <w:right w:val="nil"/>
            </w:tcBorders>
          </w:tcPr>
          <w:p w14:paraId="6313F8E7" w14:textId="77777777" w:rsidR="00CB134F" w:rsidRPr="002203FA" w:rsidRDefault="00CB134F" w:rsidP="002203FA">
            <w:pPr>
              <w:pStyle w:val="HPTableHead8pt"/>
              <w:tabs>
                <w:tab w:val="center" w:pos="1718"/>
              </w:tabs>
              <w:ind w:left="0"/>
              <w:rPr>
                <w:sz w:val="20"/>
              </w:rPr>
            </w:pPr>
            <w:r w:rsidRPr="002203FA">
              <w:rPr>
                <w:sz w:val="20"/>
              </w:rPr>
              <w:t>Field</w:t>
            </w:r>
          </w:p>
        </w:tc>
        <w:tc>
          <w:tcPr>
            <w:tcW w:w="2699" w:type="dxa"/>
            <w:tcBorders>
              <w:top w:val="single" w:sz="12" w:space="0" w:color="4BACC6" w:themeColor="accent5"/>
              <w:left w:val="nil"/>
              <w:bottom w:val="single" w:sz="12" w:space="0" w:color="4BACC6" w:themeColor="accent5"/>
              <w:right w:val="nil"/>
            </w:tcBorders>
          </w:tcPr>
          <w:p w14:paraId="104092D5" w14:textId="77777777" w:rsidR="00CB134F" w:rsidRPr="002203FA" w:rsidRDefault="00CB134F" w:rsidP="002203FA">
            <w:pPr>
              <w:pStyle w:val="HPTableHead8pt"/>
              <w:tabs>
                <w:tab w:val="center" w:pos="1718"/>
              </w:tabs>
              <w:ind w:left="0"/>
              <w:rPr>
                <w:sz w:val="20"/>
              </w:rPr>
            </w:pPr>
            <w:r w:rsidRPr="002203FA">
              <w:rPr>
                <w:sz w:val="20"/>
              </w:rPr>
              <w:t>Caption</w:t>
            </w:r>
          </w:p>
        </w:tc>
        <w:tc>
          <w:tcPr>
            <w:tcW w:w="2530" w:type="dxa"/>
            <w:tcBorders>
              <w:top w:val="single" w:sz="12" w:space="0" w:color="4BACC6" w:themeColor="accent5"/>
              <w:left w:val="nil"/>
              <w:bottom w:val="single" w:sz="12" w:space="0" w:color="4BACC6" w:themeColor="accent5"/>
            </w:tcBorders>
          </w:tcPr>
          <w:p w14:paraId="184DB1D9" w14:textId="77777777" w:rsidR="00CB134F" w:rsidRPr="002203FA" w:rsidRDefault="00CB134F" w:rsidP="002203FA">
            <w:pPr>
              <w:pStyle w:val="HPTableHead8pt"/>
              <w:tabs>
                <w:tab w:val="center" w:pos="1718"/>
              </w:tabs>
              <w:ind w:left="0"/>
              <w:rPr>
                <w:sz w:val="20"/>
              </w:rPr>
            </w:pPr>
            <w:r w:rsidRPr="002203FA">
              <w:rPr>
                <w:sz w:val="20"/>
              </w:rPr>
              <w:t>Type</w:t>
            </w:r>
          </w:p>
        </w:tc>
      </w:tr>
      <w:tr w:rsidR="00CB134F" w:rsidRPr="00550C91" w14:paraId="2351E26B" w14:textId="77777777" w:rsidTr="002203FA">
        <w:trPr>
          <w:trHeight w:val="384"/>
        </w:trPr>
        <w:tc>
          <w:tcPr>
            <w:tcW w:w="2457" w:type="dxa"/>
            <w:tcBorders>
              <w:top w:val="single" w:sz="12" w:space="0" w:color="4BACC6" w:themeColor="accent5"/>
              <w:bottom w:val="single" w:sz="4" w:space="0" w:color="4BACC6" w:themeColor="accent5"/>
              <w:right w:val="nil"/>
            </w:tcBorders>
          </w:tcPr>
          <w:p w14:paraId="33DE72B4" w14:textId="77777777" w:rsidR="00CB134F" w:rsidRPr="002203FA" w:rsidRDefault="00CB134F" w:rsidP="002203FA">
            <w:pPr>
              <w:pStyle w:val="HPTableHead8pt"/>
              <w:ind w:left="0"/>
              <w:rPr>
                <w:b w:val="0"/>
                <w:sz w:val="20"/>
              </w:rPr>
            </w:pPr>
            <w:r w:rsidRPr="002203FA">
              <w:rPr>
                <w:b w:val="0"/>
                <w:sz w:val="20"/>
              </w:rPr>
              <w:t>id</w:t>
            </w:r>
          </w:p>
        </w:tc>
        <w:tc>
          <w:tcPr>
            <w:tcW w:w="2699" w:type="dxa"/>
            <w:tcBorders>
              <w:top w:val="single" w:sz="12" w:space="0" w:color="4BACC6" w:themeColor="accent5"/>
              <w:left w:val="nil"/>
              <w:bottom w:val="single" w:sz="4" w:space="0" w:color="4BACC6" w:themeColor="accent5"/>
              <w:right w:val="nil"/>
            </w:tcBorders>
          </w:tcPr>
          <w:p w14:paraId="77E33848" w14:textId="77777777" w:rsidR="00CB134F" w:rsidRPr="002203FA" w:rsidRDefault="00CB134F" w:rsidP="002203FA">
            <w:pPr>
              <w:pStyle w:val="HPTableHead8pt"/>
              <w:ind w:left="0"/>
              <w:rPr>
                <w:b w:val="0"/>
                <w:sz w:val="20"/>
              </w:rPr>
            </w:pPr>
            <w:r w:rsidRPr="002203FA">
              <w:rPr>
                <w:b w:val="0"/>
                <w:sz w:val="20"/>
              </w:rPr>
              <w:t>ProblemID</w:t>
            </w:r>
          </w:p>
        </w:tc>
        <w:tc>
          <w:tcPr>
            <w:tcW w:w="2530" w:type="dxa"/>
            <w:tcBorders>
              <w:top w:val="single" w:sz="12" w:space="0" w:color="4BACC6" w:themeColor="accent5"/>
              <w:left w:val="nil"/>
              <w:bottom w:val="single" w:sz="4" w:space="0" w:color="4BACC6" w:themeColor="accent5"/>
            </w:tcBorders>
          </w:tcPr>
          <w:p w14:paraId="62F31AA4" w14:textId="77777777" w:rsidR="00CB134F" w:rsidRPr="002203FA" w:rsidRDefault="00CB134F" w:rsidP="002203FA">
            <w:pPr>
              <w:pStyle w:val="HPTableHead8pt"/>
              <w:ind w:left="0"/>
              <w:rPr>
                <w:b w:val="0"/>
                <w:sz w:val="20"/>
              </w:rPr>
            </w:pPr>
            <w:r w:rsidRPr="002203FA">
              <w:rPr>
                <w:b w:val="0"/>
                <w:sz w:val="20"/>
              </w:rPr>
              <w:t>StringType</w:t>
            </w:r>
          </w:p>
        </w:tc>
      </w:tr>
      <w:tr w:rsidR="00CB134F" w:rsidRPr="00550C91" w14:paraId="1B1168D1" w14:textId="77777777" w:rsidTr="002203FA">
        <w:trPr>
          <w:trHeight w:val="373"/>
        </w:trPr>
        <w:tc>
          <w:tcPr>
            <w:tcW w:w="2457" w:type="dxa"/>
            <w:tcBorders>
              <w:top w:val="single" w:sz="4" w:space="0" w:color="4BACC6" w:themeColor="accent5"/>
              <w:bottom w:val="single" w:sz="4" w:space="0" w:color="4BACC6" w:themeColor="accent5"/>
              <w:right w:val="nil"/>
            </w:tcBorders>
          </w:tcPr>
          <w:p w14:paraId="1767D85F" w14:textId="77777777" w:rsidR="00CB134F" w:rsidRPr="002203FA" w:rsidRDefault="00CB134F" w:rsidP="002203FA">
            <w:pPr>
              <w:pStyle w:val="HPTableHead8pt"/>
              <w:ind w:left="0"/>
              <w:rPr>
                <w:b w:val="0"/>
                <w:sz w:val="20"/>
              </w:rPr>
            </w:pPr>
            <w:r w:rsidRPr="002203FA">
              <w:rPr>
                <w:b w:val="0"/>
                <w:sz w:val="20"/>
              </w:rPr>
              <w:t>sysmodtime</w:t>
            </w:r>
          </w:p>
        </w:tc>
        <w:tc>
          <w:tcPr>
            <w:tcW w:w="2699" w:type="dxa"/>
            <w:tcBorders>
              <w:top w:val="single" w:sz="4" w:space="0" w:color="4BACC6" w:themeColor="accent5"/>
              <w:left w:val="nil"/>
              <w:bottom w:val="single" w:sz="4" w:space="0" w:color="4BACC6" w:themeColor="accent5"/>
              <w:right w:val="nil"/>
            </w:tcBorders>
          </w:tcPr>
          <w:p w14:paraId="05E48284" w14:textId="77777777" w:rsidR="00CB134F" w:rsidRPr="002203FA" w:rsidRDefault="00CB134F" w:rsidP="002203FA">
            <w:pPr>
              <w:pStyle w:val="HPTableHead8pt"/>
              <w:ind w:left="0"/>
              <w:rPr>
                <w:b w:val="0"/>
                <w:sz w:val="20"/>
              </w:rPr>
            </w:pPr>
            <w:r w:rsidRPr="002203FA">
              <w:rPr>
                <w:b w:val="0"/>
                <w:sz w:val="20"/>
              </w:rPr>
              <w:t>Modified</w:t>
            </w:r>
          </w:p>
        </w:tc>
        <w:tc>
          <w:tcPr>
            <w:tcW w:w="2530" w:type="dxa"/>
            <w:tcBorders>
              <w:top w:val="single" w:sz="4" w:space="0" w:color="4BACC6" w:themeColor="accent5"/>
              <w:left w:val="nil"/>
              <w:bottom w:val="single" w:sz="4" w:space="0" w:color="4BACC6" w:themeColor="accent5"/>
            </w:tcBorders>
          </w:tcPr>
          <w:p w14:paraId="2A6FB8CD" w14:textId="77777777" w:rsidR="00CB134F" w:rsidRPr="002203FA" w:rsidRDefault="00CB134F" w:rsidP="002203FA">
            <w:pPr>
              <w:pStyle w:val="HPTableHead8pt"/>
              <w:ind w:left="0"/>
              <w:rPr>
                <w:b w:val="0"/>
                <w:sz w:val="20"/>
              </w:rPr>
            </w:pPr>
            <w:r w:rsidRPr="002203FA">
              <w:rPr>
                <w:b w:val="0"/>
                <w:sz w:val="20"/>
              </w:rPr>
              <w:t>DateTimeType</w:t>
            </w:r>
          </w:p>
        </w:tc>
      </w:tr>
      <w:tr w:rsidR="00CB134F" w:rsidRPr="00550C91" w14:paraId="28C176A2" w14:textId="77777777" w:rsidTr="002203FA">
        <w:trPr>
          <w:trHeight w:val="384"/>
        </w:trPr>
        <w:tc>
          <w:tcPr>
            <w:tcW w:w="2457" w:type="dxa"/>
            <w:tcBorders>
              <w:top w:val="single" w:sz="4" w:space="0" w:color="4BACC6" w:themeColor="accent5"/>
              <w:bottom w:val="single" w:sz="4" w:space="0" w:color="4BACC6" w:themeColor="accent5"/>
              <w:right w:val="nil"/>
            </w:tcBorders>
          </w:tcPr>
          <w:p w14:paraId="05EED353" w14:textId="77777777" w:rsidR="00CB134F" w:rsidRPr="002203FA" w:rsidRDefault="00CB134F" w:rsidP="002203FA">
            <w:pPr>
              <w:pStyle w:val="HPTableHead8pt"/>
              <w:ind w:left="0"/>
              <w:rPr>
                <w:b w:val="0"/>
                <w:sz w:val="20"/>
              </w:rPr>
            </w:pPr>
            <w:r w:rsidRPr="002203FA">
              <w:rPr>
                <w:b w:val="0"/>
                <w:sz w:val="20"/>
              </w:rPr>
              <w:t>qcintegration.id</w:t>
            </w:r>
          </w:p>
        </w:tc>
        <w:tc>
          <w:tcPr>
            <w:tcW w:w="2699" w:type="dxa"/>
            <w:tcBorders>
              <w:top w:val="single" w:sz="4" w:space="0" w:color="4BACC6" w:themeColor="accent5"/>
              <w:left w:val="nil"/>
              <w:bottom w:val="single" w:sz="4" w:space="0" w:color="4BACC6" w:themeColor="accent5"/>
              <w:right w:val="nil"/>
            </w:tcBorders>
          </w:tcPr>
          <w:p w14:paraId="362DCFE0" w14:textId="77777777" w:rsidR="00CB134F" w:rsidRPr="002203FA" w:rsidRDefault="00CB134F" w:rsidP="002203FA">
            <w:pPr>
              <w:pStyle w:val="HPTableHead8pt"/>
              <w:ind w:left="0"/>
              <w:rPr>
                <w:b w:val="0"/>
                <w:sz w:val="20"/>
              </w:rPr>
            </w:pPr>
            <w:r w:rsidRPr="002203FA">
              <w:rPr>
                <w:b w:val="0"/>
                <w:sz w:val="20"/>
              </w:rPr>
              <w:t>QCEntityID</w:t>
            </w:r>
          </w:p>
        </w:tc>
        <w:tc>
          <w:tcPr>
            <w:tcW w:w="2530" w:type="dxa"/>
            <w:tcBorders>
              <w:top w:val="single" w:sz="4" w:space="0" w:color="4BACC6" w:themeColor="accent5"/>
              <w:left w:val="nil"/>
              <w:bottom w:val="single" w:sz="4" w:space="0" w:color="4BACC6" w:themeColor="accent5"/>
            </w:tcBorders>
          </w:tcPr>
          <w:p w14:paraId="168C8B1C" w14:textId="77777777" w:rsidR="00CB134F" w:rsidRPr="002203FA" w:rsidRDefault="00CB134F" w:rsidP="002203FA">
            <w:pPr>
              <w:pStyle w:val="HPTableHead8pt"/>
              <w:ind w:left="0"/>
              <w:rPr>
                <w:b w:val="0"/>
                <w:sz w:val="20"/>
              </w:rPr>
            </w:pPr>
            <w:r w:rsidRPr="002203FA">
              <w:rPr>
                <w:b w:val="0"/>
                <w:sz w:val="20"/>
              </w:rPr>
              <w:t>IntType</w:t>
            </w:r>
          </w:p>
        </w:tc>
      </w:tr>
      <w:tr w:rsidR="00CB134F" w:rsidRPr="00550C91" w14:paraId="64402CC7" w14:textId="77777777" w:rsidTr="002203FA">
        <w:trPr>
          <w:trHeight w:val="373"/>
        </w:trPr>
        <w:tc>
          <w:tcPr>
            <w:tcW w:w="2457" w:type="dxa"/>
            <w:tcBorders>
              <w:top w:val="single" w:sz="4" w:space="0" w:color="4BACC6" w:themeColor="accent5"/>
              <w:bottom w:val="single" w:sz="4" w:space="0" w:color="4BACC6" w:themeColor="accent5"/>
              <w:right w:val="nil"/>
            </w:tcBorders>
          </w:tcPr>
          <w:p w14:paraId="20F0E6F1" w14:textId="77777777" w:rsidR="00CB134F" w:rsidRPr="002203FA" w:rsidRDefault="00CB134F" w:rsidP="002203FA">
            <w:pPr>
              <w:pStyle w:val="HPTableHead8pt"/>
              <w:ind w:left="0"/>
              <w:rPr>
                <w:b w:val="0"/>
                <w:sz w:val="20"/>
              </w:rPr>
            </w:pPr>
            <w:r w:rsidRPr="002203FA">
              <w:rPr>
                <w:b w:val="0"/>
                <w:sz w:val="20"/>
              </w:rPr>
              <w:t>qcintegration.project</w:t>
            </w:r>
          </w:p>
        </w:tc>
        <w:tc>
          <w:tcPr>
            <w:tcW w:w="2699" w:type="dxa"/>
            <w:tcBorders>
              <w:top w:val="single" w:sz="4" w:space="0" w:color="4BACC6" w:themeColor="accent5"/>
              <w:left w:val="nil"/>
              <w:bottom w:val="single" w:sz="4" w:space="0" w:color="4BACC6" w:themeColor="accent5"/>
              <w:right w:val="nil"/>
            </w:tcBorders>
          </w:tcPr>
          <w:p w14:paraId="54D866F8" w14:textId="77777777" w:rsidR="00CB134F" w:rsidRPr="002203FA" w:rsidRDefault="00CB134F" w:rsidP="002203FA">
            <w:pPr>
              <w:pStyle w:val="HPTableHead8pt"/>
              <w:ind w:left="0"/>
              <w:rPr>
                <w:b w:val="0"/>
                <w:sz w:val="20"/>
              </w:rPr>
            </w:pPr>
            <w:r w:rsidRPr="002203FA">
              <w:rPr>
                <w:b w:val="0"/>
                <w:sz w:val="20"/>
              </w:rPr>
              <w:t>QCProject</w:t>
            </w:r>
          </w:p>
        </w:tc>
        <w:tc>
          <w:tcPr>
            <w:tcW w:w="2530" w:type="dxa"/>
            <w:tcBorders>
              <w:top w:val="single" w:sz="4" w:space="0" w:color="4BACC6" w:themeColor="accent5"/>
              <w:left w:val="nil"/>
              <w:bottom w:val="single" w:sz="4" w:space="0" w:color="4BACC6" w:themeColor="accent5"/>
            </w:tcBorders>
          </w:tcPr>
          <w:p w14:paraId="0CF31382" w14:textId="77777777" w:rsidR="00CB134F" w:rsidRPr="002203FA" w:rsidRDefault="00CB134F" w:rsidP="002203FA">
            <w:pPr>
              <w:pStyle w:val="HPTableHead8pt"/>
              <w:ind w:left="0"/>
              <w:rPr>
                <w:b w:val="0"/>
                <w:sz w:val="20"/>
              </w:rPr>
            </w:pPr>
            <w:r w:rsidRPr="002203FA">
              <w:rPr>
                <w:b w:val="0"/>
                <w:sz w:val="20"/>
              </w:rPr>
              <w:t>StringType</w:t>
            </w:r>
          </w:p>
        </w:tc>
      </w:tr>
      <w:tr w:rsidR="00CB134F" w:rsidRPr="00550C91" w14:paraId="2B64904E" w14:textId="77777777" w:rsidTr="002203FA">
        <w:trPr>
          <w:trHeight w:val="373"/>
        </w:trPr>
        <w:tc>
          <w:tcPr>
            <w:tcW w:w="2457" w:type="dxa"/>
            <w:tcBorders>
              <w:top w:val="single" w:sz="4" w:space="0" w:color="4BACC6" w:themeColor="accent5"/>
              <w:bottom w:val="single" w:sz="4" w:space="0" w:color="4BACC6" w:themeColor="accent5"/>
              <w:right w:val="nil"/>
            </w:tcBorders>
          </w:tcPr>
          <w:p w14:paraId="0D02C43C" w14:textId="77777777" w:rsidR="00CB134F" w:rsidRPr="002203FA" w:rsidRDefault="00CB134F" w:rsidP="002203FA">
            <w:pPr>
              <w:pStyle w:val="HPTableHead8pt"/>
              <w:ind w:left="0"/>
              <w:rPr>
                <w:b w:val="0"/>
                <w:sz w:val="20"/>
              </w:rPr>
            </w:pPr>
            <w:r w:rsidRPr="002203FA">
              <w:rPr>
                <w:b w:val="0"/>
                <w:sz w:val="20"/>
              </w:rPr>
              <w:t>qcintegration.type</w:t>
            </w:r>
          </w:p>
        </w:tc>
        <w:tc>
          <w:tcPr>
            <w:tcW w:w="2699" w:type="dxa"/>
            <w:tcBorders>
              <w:top w:val="single" w:sz="4" w:space="0" w:color="4BACC6" w:themeColor="accent5"/>
              <w:left w:val="nil"/>
              <w:bottom w:val="single" w:sz="4" w:space="0" w:color="4BACC6" w:themeColor="accent5"/>
              <w:right w:val="nil"/>
            </w:tcBorders>
          </w:tcPr>
          <w:p w14:paraId="3E2EE187" w14:textId="77777777" w:rsidR="00CB134F" w:rsidRPr="002203FA" w:rsidRDefault="00CB134F" w:rsidP="002203FA">
            <w:pPr>
              <w:pStyle w:val="HPTableHead8pt"/>
              <w:ind w:left="0"/>
              <w:rPr>
                <w:b w:val="0"/>
                <w:sz w:val="20"/>
              </w:rPr>
            </w:pPr>
            <w:r w:rsidRPr="002203FA">
              <w:rPr>
                <w:b w:val="0"/>
                <w:sz w:val="20"/>
              </w:rPr>
              <w:t>QcIntegrationType</w:t>
            </w:r>
          </w:p>
        </w:tc>
        <w:tc>
          <w:tcPr>
            <w:tcW w:w="2530" w:type="dxa"/>
            <w:tcBorders>
              <w:top w:val="single" w:sz="4" w:space="0" w:color="4BACC6" w:themeColor="accent5"/>
              <w:left w:val="nil"/>
              <w:bottom w:val="single" w:sz="4" w:space="0" w:color="4BACC6" w:themeColor="accent5"/>
            </w:tcBorders>
          </w:tcPr>
          <w:p w14:paraId="278EC692" w14:textId="77777777" w:rsidR="00CB134F" w:rsidRPr="002203FA" w:rsidRDefault="00CB134F" w:rsidP="002203FA">
            <w:pPr>
              <w:pStyle w:val="HPTableHead8pt"/>
              <w:ind w:left="0"/>
              <w:rPr>
                <w:b w:val="0"/>
                <w:sz w:val="20"/>
              </w:rPr>
            </w:pPr>
            <w:r w:rsidRPr="002203FA">
              <w:rPr>
                <w:b w:val="0"/>
                <w:sz w:val="20"/>
              </w:rPr>
              <w:t>StringType</w:t>
            </w:r>
          </w:p>
        </w:tc>
      </w:tr>
      <w:tr w:rsidR="00CB134F" w:rsidRPr="00550C91" w14:paraId="3400C45C" w14:textId="77777777" w:rsidTr="002203FA">
        <w:trPr>
          <w:trHeight w:val="384"/>
        </w:trPr>
        <w:tc>
          <w:tcPr>
            <w:tcW w:w="2457" w:type="dxa"/>
            <w:tcBorders>
              <w:top w:val="single" w:sz="4" w:space="0" w:color="4BACC6" w:themeColor="accent5"/>
              <w:bottom w:val="single" w:sz="4" w:space="0" w:color="4BACC6" w:themeColor="accent5"/>
              <w:right w:val="nil"/>
            </w:tcBorders>
          </w:tcPr>
          <w:p w14:paraId="4C00BBD4" w14:textId="77777777" w:rsidR="00CB134F" w:rsidRPr="002203FA" w:rsidRDefault="00CB134F" w:rsidP="002203FA">
            <w:pPr>
              <w:pStyle w:val="HPTableHead8pt"/>
              <w:ind w:left="0"/>
              <w:rPr>
                <w:b w:val="0"/>
                <w:sz w:val="20"/>
              </w:rPr>
            </w:pPr>
            <w:r w:rsidRPr="002203FA">
              <w:rPr>
                <w:b w:val="0"/>
                <w:sz w:val="20"/>
              </w:rPr>
              <w:t>severity</w:t>
            </w:r>
          </w:p>
        </w:tc>
        <w:tc>
          <w:tcPr>
            <w:tcW w:w="2699" w:type="dxa"/>
            <w:tcBorders>
              <w:top w:val="single" w:sz="4" w:space="0" w:color="4BACC6" w:themeColor="accent5"/>
              <w:left w:val="nil"/>
              <w:bottom w:val="single" w:sz="4" w:space="0" w:color="4BACC6" w:themeColor="accent5"/>
              <w:right w:val="nil"/>
            </w:tcBorders>
          </w:tcPr>
          <w:p w14:paraId="53329665" w14:textId="77777777" w:rsidR="00CB134F" w:rsidRPr="002203FA" w:rsidRDefault="00CB134F" w:rsidP="002203FA">
            <w:pPr>
              <w:pStyle w:val="HPTableHead8pt"/>
              <w:ind w:left="0"/>
              <w:rPr>
                <w:b w:val="0"/>
                <w:sz w:val="20"/>
              </w:rPr>
            </w:pPr>
            <w:r w:rsidRPr="002203FA">
              <w:rPr>
                <w:b w:val="0"/>
                <w:sz w:val="20"/>
              </w:rPr>
              <w:t>Severity</w:t>
            </w:r>
          </w:p>
        </w:tc>
        <w:tc>
          <w:tcPr>
            <w:tcW w:w="2530" w:type="dxa"/>
            <w:tcBorders>
              <w:top w:val="single" w:sz="4" w:space="0" w:color="4BACC6" w:themeColor="accent5"/>
              <w:left w:val="nil"/>
              <w:bottom w:val="single" w:sz="4" w:space="0" w:color="4BACC6" w:themeColor="accent5"/>
            </w:tcBorders>
          </w:tcPr>
          <w:p w14:paraId="56C08D7C" w14:textId="77777777" w:rsidR="00CB134F" w:rsidRPr="002203FA" w:rsidRDefault="00CB134F" w:rsidP="002203FA">
            <w:pPr>
              <w:pStyle w:val="HPTableHead8pt"/>
              <w:ind w:left="0"/>
              <w:rPr>
                <w:b w:val="0"/>
                <w:sz w:val="20"/>
              </w:rPr>
            </w:pPr>
            <w:r w:rsidRPr="002203FA">
              <w:rPr>
                <w:b w:val="0"/>
                <w:sz w:val="20"/>
              </w:rPr>
              <w:t>StringType</w:t>
            </w:r>
          </w:p>
        </w:tc>
      </w:tr>
      <w:tr w:rsidR="00CB134F" w:rsidRPr="00550C91" w14:paraId="6509643D" w14:textId="77777777" w:rsidTr="002203FA">
        <w:trPr>
          <w:trHeight w:val="384"/>
        </w:trPr>
        <w:tc>
          <w:tcPr>
            <w:tcW w:w="2457" w:type="dxa"/>
            <w:tcBorders>
              <w:top w:val="single" w:sz="4" w:space="0" w:color="4BACC6" w:themeColor="accent5"/>
              <w:bottom w:val="single" w:sz="4" w:space="0" w:color="4BACC6" w:themeColor="accent5"/>
              <w:right w:val="nil"/>
            </w:tcBorders>
          </w:tcPr>
          <w:p w14:paraId="1C79CFFF" w14:textId="77777777" w:rsidR="00CB134F" w:rsidRPr="002203FA" w:rsidRDefault="00CB134F" w:rsidP="002203FA">
            <w:pPr>
              <w:pStyle w:val="HPTableHead8pt"/>
              <w:ind w:left="0"/>
              <w:rPr>
                <w:b w:val="0"/>
                <w:sz w:val="20"/>
              </w:rPr>
            </w:pPr>
            <w:r w:rsidRPr="002203FA">
              <w:rPr>
                <w:b w:val="0"/>
                <w:sz w:val="20"/>
              </w:rPr>
              <w:t>description</w:t>
            </w:r>
          </w:p>
        </w:tc>
        <w:tc>
          <w:tcPr>
            <w:tcW w:w="2699" w:type="dxa"/>
            <w:tcBorders>
              <w:top w:val="single" w:sz="4" w:space="0" w:color="4BACC6" w:themeColor="accent5"/>
              <w:left w:val="nil"/>
              <w:bottom w:val="single" w:sz="4" w:space="0" w:color="4BACC6" w:themeColor="accent5"/>
              <w:right w:val="nil"/>
            </w:tcBorders>
          </w:tcPr>
          <w:p w14:paraId="082D238F" w14:textId="77777777" w:rsidR="00CB134F" w:rsidRPr="002203FA" w:rsidRDefault="00CB134F" w:rsidP="002203FA">
            <w:pPr>
              <w:pStyle w:val="HPTableHead8pt"/>
              <w:ind w:left="0"/>
              <w:rPr>
                <w:b w:val="0"/>
                <w:sz w:val="20"/>
              </w:rPr>
            </w:pPr>
            <w:r w:rsidRPr="002203FA">
              <w:rPr>
                <w:b w:val="0"/>
                <w:sz w:val="20"/>
              </w:rPr>
              <w:t>Description</w:t>
            </w:r>
          </w:p>
        </w:tc>
        <w:tc>
          <w:tcPr>
            <w:tcW w:w="2530" w:type="dxa"/>
            <w:tcBorders>
              <w:top w:val="single" w:sz="4" w:space="0" w:color="4BACC6" w:themeColor="accent5"/>
              <w:left w:val="nil"/>
              <w:bottom w:val="single" w:sz="4" w:space="0" w:color="4BACC6" w:themeColor="accent5"/>
            </w:tcBorders>
          </w:tcPr>
          <w:p w14:paraId="46B9E816" w14:textId="77777777" w:rsidR="00CB134F" w:rsidRPr="002203FA" w:rsidRDefault="00CB134F" w:rsidP="002203FA">
            <w:pPr>
              <w:pStyle w:val="HPTableHead8pt"/>
              <w:ind w:left="0"/>
              <w:rPr>
                <w:b w:val="0"/>
                <w:sz w:val="20"/>
              </w:rPr>
            </w:pPr>
            <w:r w:rsidRPr="002203FA">
              <w:rPr>
                <w:b w:val="0"/>
                <w:sz w:val="20"/>
              </w:rPr>
              <w:t>StringType</w:t>
            </w:r>
          </w:p>
        </w:tc>
      </w:tr>
    </w:tbl>
    <w:p w14:paraId="3457669B" w14:textId="77777777" w:rsidR="00CB134F" w:rsidRPr="00550C91" w:rsidRDefault="00CB134F" w:rsidP="00065B80">
      <w:pPr>
        <w:pStyle w:val="Body"/>
        <w:ind w:left="2160"/>
      </w:pPr>
      <w:r w:rsidRPr="00550C91">
        <w:rPr>
          <w:noProof/>
        </w:rPr>
        <w:drawing>
          <wp:inline distT="0" distB="0" distL="0" distR="0" wp14:anchorId="5513D783" wp14:editId="41A07678">
            <wp:extent cx="3329222" cy="20820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37886" cy="2087503"/>
                    </a:xfrm>
                    <a:prstGeom prst="rect">
                      <a:avLst/>
                    </a:prstGeom>
                    <a:noFill/>
                    <a:ln>
                      <a:noFill/>
                    </a:ln>
                  </pic:spPr>
                </pic:pic>
              </a:graphicData>
            </a:graphic>
          </wp:inline>
        </w:drawing>
      </w:r>
    </w:p>
    <w:p w14:paraId="1808181C" w14:textId="77777777" w:rsidR="00493970" w:rsidRPr="00550C91" w:rsidRDefault="00493970" w:rsidP="00065B80">
      <w:pPr>
        <w:pStyle w:val="Body"/>
        <w:ind w:left="2160"/>
      </w:pPr>
    </w:p>
    <w:p w14:paraId="0991AECF" w14:textId="77777777" w:rsidR="00CB134F" w:rsidRPr="00550C91" w:rsidRDefault="00CB134F" w:rsidP="00D65B58">
      <w:pPr>
        <w:pStyle w:val="sfStepFirst"/>
        <w:numPr>
          <w:ilvl w:val="0"/>
          <w:numId w:val="67"/>
        </w:numPr>
      </w:pPr>
      <w:r w:rsidRPr="00550C91">
        <w:t>Define following expressions for Webservice</w:t>
      </w:r>
    </w:p>
    <w:p w14:paraId="34EBFD5D" w14:textId="77777777" w:rsidR="00CB134F" w:rsidRPr="007F4EB1" w:rsidRDefault="00CB134F" w:rsidP="00D65B58">
      <w:pPr>
        <w:pStyle w:val="ListParagraph"/>
        <w:numPr>
          <w:ilvl w:val="0"/>
          <w:numId w:val="64"/>
        </w:numPr>
        <w:autoSpaceDE w:val="0"/>
        <w:autoSpaceDN w:val="0"/>
        <w:adjustRightInd w:val="0"/>
        <w:spacing w:before="0" w:after="0"/>
        <w:rPr>
          <w:rStyle w:val="UserInput"/>
        </w:rPr>
      </w:pPr>
      <w:r w:rsidRPr="007F4EB1">
        <w:rPr>
          <w:rStyle w:val="UserInput"/>
        </w:rPr>
        <w:t>cleanup($pm.activity);cleanup($rc.update);if same(update in $L.file, update in $L.file.save) then ($L.need.to.update=true)</w:t>
      </w:r>
    </w:p>
    <w:p w14:paraId="5C639B2C" w14:textId="77777777" w:rsidR="00CB134F" w:rsidRPr="007F4EB1" w:rsidRDefault="00CB134F" w:rsidP="00D65B58">
      <w:pPr>
        <w:pStyle w:val="ListParagraph"/>
        <w:numPr>
          <w:ilvl w:val="0"/>
          <w:numId w:val="64"/>
        </w:numPr>
        <w:autoSpaceDE w:val="0"/>
        <w:autoSpaceDN w:val="0"/>
        <w:adjustRightInd w:val="0"/>
        <w:spacing w:before="0" w:after="0"/>
        <w:rPr>
          <w:rStyle w:val="UserInput"/>
        </w:rPr>
      </w:pPr>
      <w:r w:rsidRPr="007F4EB1">
        <w:rPr>
          <w:rStyle w:val="UserInput"/>
        </w:rPr>
        <w:t>$rc.update=update in $L.file;if (denull($rc.update)={}) then ($rc.update={"QC update sent"})</w:t>
      </w:r>
    </w:p>
    <w:p w14:paraId="7444BE46" w14:textId="77777777" w:rsidR="00CB134F" w:rsidRPr="007F4EB1" w:rsidRDefault="00CB134F" w:rsidP="00D65B58">
      <w:pPr>
        <w:pStyle w:val="ListParagraph"/>
        <w:numPr>
          <w:ilvl w:val="0"/>
          <w:numId w:val="64"/>
        </w:numPr>
        <w:autoSpaceDE w:val="0"/>
        <w:autoSpaceDN w:val="0"/>
        <w:adjustRightInd w:val="0"/>
        <w:spacing w:before="0" w:after="0"/>
        <w:rPr>
          <w:rStyle w:val="UserInput"/>
        </w:rPr>
      </w:pPr>
      <w:r w:rsidRPr="007F4EB1">
        <w:rPr>
          <w:rStyle w:val="UserInput"/>
        </w:rPr>
        <w:t>if ($L.need.to.update=true) then ($rc.update={"QC update sent"})</w:t>
      </w:r>
    </w:p>
    <w:p w14:paraId="0C4474BA" w14:textId="77777777" w:rsidR="00CB134F" w:rsidRPr="007F4EB1" w:rsidRDefault="00CB134F" w:rsidP="00D65B58">
      <w:pPr>
        <w:pStyle w:val="ListParagraph"/>
        <w:numPr>
          <w:ilvl w:val="0"/>
          <w:numId w:val="64"/>
        </w:numPr>
        <w:autoSpaceDE w:val="0"/>
        <w:autoSpaceDN w:val="0"/>
        <w:adjustRightInd w:val="0"/>
        <w:spacing w:before="0" w:after="0"/>
        <w:rPr>
          <w:rStyle w:val="UserInput"/>
        </w:rPr>
      </w:pPr>
      <w:r w:rsidRPr="007F4EB1">
        <w:rPr>
          <w:rStyle w:val="UserInput"/>
        </w:rPr>
        <w:t>update in $L.file=update in $L.file.save</w:t>
      </w:r>
    </w:p>
    <w:p w14:paraId="393EA943" w14:textId="77777777" w:rsidR="00493970" w:rsidRPr="00550C91" w:rsidRDefault="00493970" w:rsidP="00493970">
      <w:pPr>
        <w:pStyle w:val="ListParagraph"/>
        <w:autoSpaceDE w:val="0"/>
        <w:autoSpaceDN w:val="0"/>
        <w:adjustRightInd w:val="0"/>
        <w:spacing w:before="0" w:after="0"/>
        <w:ind w:left="2160"/>
      </w:pPr>
    </w:p>
    <w:p w14:paraId="33F030D4" w14:textId="77777777" w:rsidR="00CB134F" w:rsidRPr="00550C91" w:rsidRDefault="00CB134F" w:rsidP="00065B80">
      <w:pPr>
        <w:autoSpaceDE w:val="0"/>
        <w:autoSpaceDN w:val="0"/>
        <w:adjustRightInd w:val="0"/>
        <w:spacing w:before="0" w:after="0"/>
        <w:ind w:left="2160"/>
      </w:pPr>
      <w:r w:rsidRPr="00550C91">
        <w:rPr>
          <w:noProof/>
        </w:rPr>
        <w:lastRenderedPageBreak/>
        <w:drawing>
          <wp:inline distT="0" distB="0" distL="0" distR="0" wp14:anchorId="23248F84" wp14:editId="43EDB921">
            <wp:extent cx="3840480" cy="13129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80873" cy="1326794"/>
                    </a:xfrm>
                    <a:prstGeom prst="rect">
                      <a:avLst/>
                    </a:prstGeom>
                    <a:noFill/>
                    <a:ln>
                      <a:noFill/>
                    </a:ln>
                  </pic:spPr>
                </pic:pic>
              </a:graphicData>
            </a:graphic>
          </wp:inline>
        </w:drawing>
      </w:r>
    </w:p>
    <w:p w14:paraId="208E056A" w14:textId="77777777" w:rsidR="00CB134F" w:rsidRPr="00550C91" w:rsidRDefault="00CB134F" w:rsidP="00065B80">
      <w:pPr>
        <w:spacing w:before="0" w:after="0"/>
        <w:ind w:left="1440"/>
      </w:pPr>
    </w:p>
    <w:p w14:paraId="03728988" w14:textId="77777777" w:rsidR="00CB134F" w:rsidRPr="00550C91" w:rsidRDefault="00CB134F" w:rsidP="00065B80">
      <w:pPr>
        <w:spacing w:before="0" w:after="0"/>
        <w:ind w:left="1440"/>
      </w:pPr>
    </w:p>
    <w:p w14:paraId="5C12C799" w14:textId="77777777" w:rsidR="00CB134F" w:rsidRPr="00550C91" w:rsidRDefault="00CB134F" w:rsidP="00065B80">
      <w:pPr>
        <w:pStyle w:val="h3Head3"/>
        <w:ind w:left="1440"/>
      </w:pPr>
      <w:bookmarkStart w:id="59" w:name="_Toc390882369"/>
      <w:bookmarkStart w:id="60" w:name="_Toc403410013"/>
      <w:r w:rsidRPr="00CD76C0">
        <w:t>Create Sub Form</w:t>
      </w:r>
      <w:bookmarkEnd w:id="59"/>
      <w:bookmarkEnd w:id="60"/>
    </w:p>
    <w:p w14:paraId="57802454" w14:textId="31061B1D" w:rsidR="00CB134F" w:rsidRPr="00550C91" w:rsidRDefault="00CB134F" w:rsidP="00D65B58">
      <w:pPr>
        <w:pStyle w:val="sfStepFirst"/>
        <w:numPr>
          <w:ilvl w:val="0"/>
          <w:numId w:val="68"/>
        </w:numPr>
      </w:pPr>
      <w:r w:rsidRPr="00550C91">
        <w:t xml:space="preserve">Create a global list by </w:t>
      </w:r>
      <w:r w:rsidR="00BB1BC7" w:rsidRPr="00550C91">
        <w:t xml:space="preserve">clicking </w:t>
      </w:r>
      <w:r w:rsidRPr="00BB1BC7">
        <w:rPr>
          <w:b/>
        </w:rPr>
        <w:t>Tailoring</w:t>
      </w:r>
      <w:r w:rsidRPr="00550C91">
        <w:t xml:space="preserve"> </w:t>
      </w:r>
      <w:r w:rsidR="00BB1BC7" w:rsidRPr="00BB1BC7">
        <w:rPr>
          <w:b/>
        </w:rPr>
        <w:t>&gt;</w:t>
      </w:r>
      <w:r w:rsidRPr="00550C91">
        <w:t xml:space="preserve"> </w:t>
      </w:r>
      <w:r w:rsidRPr="00BB1BC7">
        <w:rPr>
          <w:b/>
        </w:rPr>
        <w:t>Tailoring Tools</w:t>
      </w:r>
      <w:r w:rsidRPr="00550C91">
        <w:t xml:space="preserve"> </w:t>
      </w:r>
      <w:r w:rsidR="00BB1BC7" w:rsidRPr="00BB1BC7">
        <w:rPr>
          <w:b/>
        </w:rPr>
        <w:t>&gt;</w:t>
      </w:r>
      <w:r w:rsidRPr="00550C91">
        <w:t xml:space="preserve"> </w:t>
      </w:r>
      <w:r w:rsidRPr="00BB1BC7">
        <w:rPr>
          <w:b/>
        </w:rPr>
        <w:t>Global Lists</w:t>
      </w:r>
      <w:r w:rsidRPr="00550C91">
        <w:t xml:space="preserve"> on Service Manager with</w:t>
      </w:r>
      <w:r w:rsidR="00BB1BC7">
        <w:t xml:space="preserve"> the</w:t>
      </w:r>
      <w:r w:rsidRPr="00550C91">
        <w:t xml:space="preserve"> following parameters</w:t>
      </w:r>
    </w:p>
    <w:tbl>
      <w:tblPr>
        <w:tblStyle w:val="TableGrid"/>
        <w:tblW w:w="7670" w:type="dxa"/>
        <w:tblInd w:w="2160" w:type="dxa"/>
        <w:tblBorders>
          <w:left w:val="none" w:sz="0" w:space="0" w:color="auto"/>
          <w:right w:val="none" w:sz="0" w:space="0" w:color="auto"/>
          <w:insideV w:val="none" w:sz="0" w:space="0" w:color="auto"/>
        </w:tblBorders>
        <w:tblLook w:val="04A0" w:firstRow="1" w:lastRow="0" w:firstColumn="1" w:lastColumn="0" w:noHBand="0" w:noVBand="1"/>
      </w:tblPr>
      <w:tblGrid>
        <w:gridCol w:w="1867"/>
        <w:gridCol w:w="5803"/>
      </w:tblGrid>
      <w:tr w:rsidR="00CB134F" w:rsidRPr="00550C91" w14:paraId="6D54D82B" w14:textId="77777777" w:rsidTr="007F4EB1">
        <w:trPr>
          <w:trHeight w:val="436"/>
        </w:trPr>
        <w:tc>
          <w:tcPr>
            <w:tcW w:w="1867" w:type="dxa"/>
            <w:tcBorders>
              <w:top w:val="single" w:sz="12" w:space="0" w:color="4BACC6" w:themeColor="accent5"/>
              <w:bottom w:val="single" w:sz="12" w:space="0" w:color="4BACC6" w:themeColor="accent5"/>
            </w:tcBorders>
          </w:tcPr>
          <w:p w14:paraId="69FE8BFF" w14:textId="77777777" w:rsidR="00CB134F" w:rsidRPr="00550C91" w:rsidRDefault="00CB134F" w:rsidP="00493970">
            <w:pPr>
              <w:pStyle w:val="Body"/>
              <w:ind w:left="0"/>
              <w:rPr>
                <w:b/>
              </w:rPr>
            </w:pPr>
            <w:r w:rsidRPr="00550C91">
              <w:rPr>
                <w:b/>
              </w:rPr>
              <w:t>Parameter</w:t>
            </w:r>
          </w:p>
        </w:tc>
        <w:tc>
          <w:tcPr>
            <w:tcW w:w="5803" w:type="dxa"/>
            <w:tcBorders>
              <w:top w:val="single" w:sz="12" w:space="0" w:color="4BACC6" w:themeColor="accent5"/>
              <w:bottom w:val="single" w:sz="12" w:space="0" w:color="4BACC6" w:themeColor="accent5"/>
            </w:tcBorders>
          </w:tcPr>
          <w:p w14:paraId="654D9B8A" w14:textId="77777777" w:rsidR="00CB134F" w:rsidRPr="00550C91" w:rsidRDefault="00CB134F" w:rsidP="00493970">
            <w:pPr>
              <w:pStyle w:val="Body"/>
              <w:ind w:left="0"/>
              <w:rPr>
                <w:b/>
              </w:rPr>
            </w:pPr>
            <w:r w:rsidRPr="00550C91">
              <w:rPr>
                <w:b/>
              </w:rPr>
              <w:t>Value</w:t>
            </w:r>
          </w:p>
        </w:tc>
      </w:tr>
      <w:tr w:rsidR="00CB134F" w:rsidRPr="00550C91" w14:paraId="50CDB986" w14:textId="77777777" w:rsidTr="007F4EB1">
        <w:trPr>
          <w:trHeight w:val="19"/>
        </w:trPr>
        <w:tc>
          <w:tcPr>
            <w:tcW w:w="1867" w:type="dxa"/>
            <w:tcBorders>
              <w:top w:val="single" w:sz="12" w:space="0" w:color="4BACC6" w:themeColor="accent5"/>
              <w:bottom w:val="single" w:sz="4" w:space="0" w:color="4BACC6" w:themeColor="accent5"/>
            </w:tcBorders>
          </w:tcPr>
          <w:p w14:paraId="6AF5DE0F" w14:textId="77777777" w:rsidR="00CB134F" w:rsidRPr="007F4EB1" w:rsidRDefault="00CB134F" w:rsidP="00493970">
            <w:pPr>
              <w:pStyle w:val="Body"/>
              <w:ind w:left="0"/>
            </w:pPr>
            <w:r w:rsidRPr="007F4EB1">
              <w:t>List Name</w:t>
            </w:r>
          </w:p>
        </w:tc>
        <w:tc>
          <w:tcPr>
            <w:tcW w:w="5803" w:type="dxa"/>
            <w:tcBorders>
              <w:top w:val="single" w:sz="12" w:space="0" w:color="4BACC6" w:themeColor="accent5"/>
              <w:bottom w:val="single" w:sz="4" w:space="0" w:color="4BACC6" w:themeColor="accent5"/>
            </w:tcBorders>
          </w:tcPr>
          <w:p w14:paraId="7554C9C6" w14:textId="77777777" w:rsidR="00CB134F" w:rsidRPr="007F4EB1" w:rsidRDefault="00CB134F" w:rsidP="00493970">
            <w:pPr>
              <w:pStyle w:val="Body"/>
              <w:ind w:left="0"/>
            </w:pPr>
            <w:r w:rsidRPr="007F4EB1">
              <w:t>SMQC Integration PM Project List</w:t>
            </w:r>
          </w:p>
        </w:tc>
      </w:tr>
      <w:tr w:rsidR="00CB134F" w:rsidRPr="00550C91" w14:paraId="1343C205" w14:textId="77777777" w:rsidTr="007F4EB1">
        <w:trPr>
          <w:trHeight w:val="19"/>
        </w:trPr>
        <w:tc>
          <w:tcPr>
            <w:tcW w:w="1867" w:type="dxa"/>
            <w:tcBorders>
              <w:top w:val="single" w:sz="4" w:space="0" w:color="4BACC6" w:themeColor="accent5"/>
              <w:bottom w:val="single" w:sz="4" w:space="0" w:color="4BACC6" w:themeColor="accent5"/>
            </w:tcBorders>
          </w:tcPr>
          <w:p w14:paraId="7F53289C" w14:textId="77777777" w:rsidR="00CB134F" w:rsidRPr="007F4EB1" w:rsidRDefault="00CB134F" w:rsidP="00493970">
            <w:pPr>
              <w:pStyle w:val="Body"/>
              <w:ind w:left="0"/>
            </w:pPr>
            <w:r w:rsidRPr="007F4EB1">
              <w:t>Regen Every</w:t>
            </w:r>
          </w:p>
        </w:tc>
        <w:tc>
          <w:tcPr>
            <w:tcW w:w="5803" w:type="dxa"/>
            <w:tcBorders>
              <w:top w:val="single" w:sz="4" w:space="0" w:color="4BACC6" w:themeColor="accent5"/>
              <w:bottom w:val="single" w:sz="4" w:space="0" w:color="4BACC6" w:themeColor="accent5"/>
            </w:tcBorders>
          </w:tcPr>
          <w:p w14:paraId="3449EE32" w14:textId="77777777" w:rsidR="00CB134F" w:rsidRPr="007F4EB1" w:rsidRDefault="00CB134F" w:rsidP="00493970">
            <w:pPr>
              <w:pStyle w:val="Body"/>
              <w:ind w:left="0"/>
            </w:pPr>
            <w:r w:rsidRPr="007F4EB1">
              <w:t>1 00:00:00</w:t>
            </w:r>
          </w:p>
        </w:tc>
      </w:tr>
      <w:tr w:rsidR="00CB134F" w:rsidRPr="00550C91" w14:paraId="7691E92D" w14:textId="77777777" w:rsidTr="007F4EB1">
        <w:trPr>
          <w:trHeight w:val="19"/>
        </w:trPr>
        <w:tc>
          <w:tcPr>
            <w:tcW w:w="1867" w:type="dxa"/>
            <w:tcBorders>
              <w:top w:val="single" w:sz="4" w:space="0" w:color="4BACC6" w:themeColor="accent5"/>
              <w:bottom w:val="single" w:sz="4" w:space="0" w:color="4BACC6" w:themeColor="accent5"/>
            </w:tcBorders>
          </w:tcPr>
          <w:p w14:paraId="2976E2BB" w14:textId="77777777" w:rsidR="00CB134F" w:rsidRPr="007F4EB1" w:rsidRDefault="00CB134F" w:rsidP="00493970">
            <w:pPr>
              <w:pStyle w:val="Body"/>
              <w:ind w:left="0"/>
            </w:pPr>
            <w:r w:rsidRPr="007F4EB1">
              <w:t>Build List on startup?</w:t>
            </w:r>
          </w:p>
        </w:tc>
        <w:tc>
          <w:tcPr>
            <w:tcW w:w="5803" w:type="dxa"/>
            <w:tcBorders>
              <w:top w:val="single" w:sz="4" w:space="0" w:color="4BACC6" w:themeColor="accent5"/>
              <w:bottom w:val="single" w:sz="4" w:space="0" w:color="4BACC6" w:themeColor="accent5"/>
            </w:tcBorders>
          </w:tcPr>
          <w:p w14:paraId="50E4DA27" w14:textId="77777777" w:rsidR="00CB134F" w:rsidRPr="007F4EB1" w:rsidRDefault="00CB134F" w:rsidP="00493970">
            <w:pPr>
              <w:pStyle w:val="Body"/>
              <w:ind w:left="0"/>
            </w:pPr>
            <w:r w:rsidRPr="007F4EB1">
              <w:t>Yes  (Check box)</w:t>
            </w:r>
          </w:p>
        </w:tc>
      </w:tr>
      <w:tr w:rsidR="00CB134F" w:rsidRPr="00550C91" w14:paraId="0A62BD81" w14:textId="77777777" w:rsidTr="007F4EB1">
        <w:trPr>
          <w:trHeight w:val="19"/>
        </w:trPr>
        <w:tc>
          <w:tcPr>
            <w:tcW w:w="1867" w:type="dxa"/>
            <w:tcBorders>
              <w:top w:val="single" w:sz="4" w:space="0" w:color="4BACC6" w:themeColor="accent5"/>
              <w:bottom w:val="single" w:sz="4" w:space="0" w:color="4BACC6" w:themeColor="accent5"/>
            </w:tcBorders>
          </w:tcPr>
          <w:p w14:paraId="56AB4979" w14:textId="77777777" w:rsidR="00CB134F" w:rsidRPr="007F4EB1" w:rsidRDefault="00CB134F" w:rsidP="00493970">
            <w:pPr>
              <w:pStyle w:val="Body"/>
              <w:ind w:left="0"/>
            </w:pPr>
            <w:r w:rsidRPr="007F4EB1">
              <w:t>List Variable</w:t>
            </w:r>
          </w:p>
        </w:tc>
        <w:tc>
          <w:tcPr>
            <w:tcW w:w="5803" w:type="dxa"/>
            <w:tcBorders>
              <w:top w:val="single" w:sz="4" w:space="0" w:color="4BACC6" w:themeColor="accent5"/>
              <w:bottom w:val="single" w:sz="4" w:space="0" w:color="4BACC6" w:themeColor="accent5"/>
            </w:tcBorders>
          </w:tcPr>
          <w:p w14:paraId="042E96FB" w14:textId="77777777" w:rsidR="00CB134F" w:rsidRPr="007F4EB1" w:rsidRDefault="00CB134F" w:rsidP="00493970">
            <w:pPr>
              <w:pStyle w:val="Body"/>
              <w:ind w:left="0"/>
            </w:pPr>
            <w:r w:rsidRPr="007F4EB1">
              <w:t>$G.qcintegration.problem.project</w:t>
            </w:r>
          </w:p>
        </w:tc>
      </w:tr>
      <w:tr w:rsidR="00CB134F" w:rsidRPr="00550C91" w14:paraId="09968E79" w14:textId="77777777" w:rsidTr="007F4EB1">
        <w:trPr>
          <w:trHeight w:val="19"/>
        </w:trPr>
        <w:tc>
          <w:tcPr>
            <w:tcW w:w="1867" w:type="dxa"/>
            <w:tcBorders>
              <w:top w:val="single" w:sz="4" w:space="0" w:color="4BACC6" w:themeColor="accent5"/>
              <w:bottom w:val="single" w:sz="4" w:space="0" w:color="4BACC6" w:themeColor="accent5"/>
            </w:tcBorders>
          </w:tcPr>
          <w:p w14:paraId="090CB8B0" w14:textId="77777777" w:rsidR="00CB134F" w:rsidRPr="007F4EB1" w:rsidRDefault="00CB134F" w:rsidP="00493970">
            <w:pPr>
              <w:pStyle w:val="Body"/>
              <w:ind w:left="0"/>
            </w:pPr>
            <w:r w:rsidRPr="007F4EB1">
              <w:t>User Defined List?</w:t>
            </w:r>
          </w:p>
        </w:tc>
        <w:tc>
          <w:tcPr>
            <w:tcW w:w="5803" w:type="dxa"/>
            <w:tcBorders>
              <w:top w:val="single" w:sz="4" w:space="0" w:color="4BACC6" w:themeColor="accent5"/>
              <w:bottom w:val="single" w:sz="4" w:space="0" w:color="4BACC6" w:themeColor="accent5"/>
            </w:tcBorders>
          </w:tcPr>
          <w:p w14:paraId="4815DB9A" w14:textId="77777777" w:rsidR="00CB134F" w:rsidRPr="007F4EB1" w:rsidRDefault="00CB134F" w:rsidP="00493970">
            <w:pPr>
              <w:pStyle w:val="Body"/>
              <w:ind w:left="0"/>
            </w:pPr>
            <w:r w:rsidRPr="007F4EB1">
              <w:t>Yes (Check box)</w:t>
            </w:r>
          </w:p>
        </w:tc>
      </w:tr>
      <w:tr w:rsidR="00CB134F" w:rsidRPr="00550C91" w14:paraId="679FA374" w14:textId="77777777" w:rsidTr="007F4EB1">
        <w:trPr>
          <w:trHeight w:val="19"/>
        </w:trPr>
        <w:tc>
          <w:tcPr>
            <w:tcW w:w="1867" w:type="dxa"/>
            <w:tcBorders>
              <w:top w:val="single" w:sz="4" w:space="0" w:color="4BACC6" w:themeColor="accent5"/>
              <w:bottom w:val="single" w:sz="4" w:space="0" w:color="4BACC6" w:themeColor="accent5"/>
            </w:tcBorders>
          </w:tcPr>
          <w:p w14:paraId="6FE45E2B" w14:textId="77777777" w:rsidR="00CB134F" w:rsidRPr="007F4EB1" w:rsidRDefault="00CB134F" w:rsidP="00493970">
            <w:pPr>
              <w:pStyle w:val="Body"/>
              <w:ind w:left="0"/>
            </w:pPr>
            <w:r w:rsidRPr="007F4EB1">
              <w:t>Value List</w:t>
            </w:r>
          </w:p>
        </w:tc>
        <w:tc>
          <w:tcPr>
            <w:tcW w:w="5803" w:type="dxa"/>
            <w:tcBorders>
              <w:top w:val="single" w:sz="4" w:space="0" w:color="4BACC6" w:themeColor="accent5"/>
              <w:bottom w:val="single" w:sz="4" w:space="0" w:color="4BACC6" w:themeColor="accent5"/>
            </w:tcBorders>
          </w:tcPr>
          <w:p w14:paraId="26FD89E3" w14:textId="77777777" w:rsidR="00CB134F" w:rsidRPr="007F4EB1" w:rsidRDefault="00CB134F" w:rsidP="00493970">
            <w:pPr>
              <w:pStyle w:val="Body"/>
              <w:ind w:left="0"/>
            </w:pPr>
            <w:r w:rsidRPr="007F4EB1">
              <w:t>{"server1/domain1/project1", "server2/domain2/project2"}</w:t>
            </w:r>
          </w:p>
        </w:tc>
      </w:tr>
    </w:tbl>
    <w:p w14:paraId="724E78BF" w14:textId="0E4E480A" w:rsidR="00CB134F" w:rsidRPr="00550C91" w:rsidRDefault="00CB134F" w:rsidP="007F4EB1">
      <w:pPr>
        <w:pStyle w:val="sfStepFirst"/>
        <w:numPr>
          <w:ilvl w:val="0"/>
          <w:numId w:val="68"/>
        </w:numPr>
      </w:pPr>
      <w:r w:rsidRPr="00550C91">
        <w:t xml:space="preserve">Save Global list and click </w:t>
      </w:r>
      <w:r w:rsidRPr="007F4EB1">
        <w:t>Rebuild Global List</w:t>
      </w:r>
      <w:r w:rsidRPr="00550C91">
        <w:t xml:space="preserve"> on the menu</w:t>
      </w:r>
    </w:p>
    <w:p w14:paraId="477B2EE6" w14:textId="77777777" w:rsidR="00CB134F" w:rsidRPr="00550C91" w:rsidRDefault="00CB134F" w:rsidP="00065B80">
      <w:pPr>
        <w:pStyle w:val="ListParagraph"/>
        <w:ind w:left="2160"/>
      </w:pPr>
    </w:p>
    <w:p w14:paraId="5BC2FC9A" w14:textId="22D6CDAB" w:rsidR="00CB134F" w:rsidRPr="00550C91" w:rsidRDefault="00CB134F" w:rsidP="00D65B58">
      <w:pPr>
        <w:pStyle w:val="sfStepFirst"/>
        <w:numPr>
          <w:ilvl w:val="0"/>
          <w:numId w:val="68"/>
        </w:numPr>
      </w:pPr>
      <w:r w:rsidRPr="00550C91">
        <w:t xml:space="preserve">Create sub-form </w:t>
      </w:r>
      <w:r w:rsidRPr="00550C91">
        <w:rPr>
          <w:b/>
        </w:rPr>
        <w:t>pm.qcint.subform</w:t>
      </w:r>
      <w:r w:rsidRPr="00550C91">
        <w:t xml:space="preserve"> with the following components by clicking </w:t>
      </w:r>
      <w:r w:rsidRPr="00550C91">
        <w:rPr>
          <w:b/>
        </w:rPr>
        <w:t>Tailoring</w:t>
      </w:r>
      <w:r w:rsidRPr="00550C91">
        <w:t xml:space="preserve"> </w:t>
      </w:r>
      <w:r w:rsidR="00BB1BC7" w:rsidRPr="00BB1BC7">
        <w:rPr>
          <w:b/>
        </w:rPr>
        <w:t>&gt;</w:t>
      </w:r>
      <w:r w:rsidRPr="00550C91">
        <w:t xml:space="preserve"> </w:t>
      </w:r>
      <w:r w:rsidRPr="00550C91">
        <w:rPr>
          <w:b/>
        </w:rPr>
        <w:t>Forms</w:t>
      </w:r>
      <w:r w:rsidRPr="00550C91">
        <w:t xml:space="preserve"> </w:t>
      </w:r>
      <w:r w:rsidRPr="00550C91">
        <w:rPr>
          <w:b/>
        </w:rPr>
        <w:t>Designer</w:t>
      </w:r>
      <w:r w:rsidRPr="00550C91">
        <w:t xml:space="preserve"> on Service Manager</w:t>
      </w:r>
      <w:r w:rsidR="00C84B2A" w:rsidRPr="00550C91">
        <w:t>.</w:t>
      </w:r>
    </w:p>
    <w:tbl>
      <w:tblPr>
        <w:tblStyle w:val="TableGrid"/>
        <w:tblW w:w="7520" w:type="dxa"/>
        <w:tblInd w:w="2160"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ook w:val="04A0" w:firstRow="1" w:lastRow="0" w:firstColumn="1" w:lastColumn="0" w:noHBand="0" w:noVBand="1"/>
      </w:tblPr>
      <w:tblGrid>
        <w:gridCol w:w="720"/>
        <w:gridCol w:w="2474"/>
        <w:gridCol w:w="4326"/>
      </w:tblGrid>
      <w:tr w:rsidR="00CB134F" w:rsidRPr="00550C91" w14:paraId="5F2DD605" w14:textId="77777777" w:rsidTr="007F4EB1">
        <w:trPr>
          <w:trHeight w:val="421"/>
        </w:trPr>
        <w:tc>
          <w:tcPr>
            <w:tcW w:w="720" w:type="dxa"/>
            <w:tcBorders>
              <w:top w:val="single" w:sz="12" w:space="0" w:color="4BACC6" w:themeColor="accent5"/>
              <w:bottom w:val="single" w:sz="12" w:space="0" w:color="4BACC6" w:themeColor="accent5"/>
            </w:tcBorders>
          </w:tcPr>
          <w:p w14:paraId="626191FC" w14:textId="77777777" w:rsidR="00CB134F" w:rsidRPr="00550C91" w:rsidRDefault="00CB134F" w:rsidP="00862B2B">
            <w:pPr>
              <w:pStyle w:val="Body"/>
              <w:ind w:left="0"/>
              <w:rPr>
                <w:b/>
              </w:rPr>
            </w:pPr>
            <w:r w:rsidRPr="00550C91">
              <w:rPr>
                <w:b/>
              </w:rPr>
              <w:t>S.No.</w:t>
            </w:r>
          </w:p>
        </w:tc>
        <w:tc>
          <w:tcPr>
            <w:tcW w:w="2474" w:type="dxa"/>
            <w:tcBorders>
              <w:top w:val="single" w:sz="12" w:space="0" w:color="4BACC6" w:themeColor="accent5"/>
              <w:bottom w:val="single" w:sz="12" w:space="0" w:color="4BACC6" w:themeColor="accent5"/>
            </w:tcBorders>
          </w:tcPr>
          <w:p w14:paraId="542A5BEB" w14:textId="77777777" w:rsidR="00CB134F" w:rsidRPr="00550C91" w:rsidRDefault="00CB134F" w:rsidP="00862B2B">
            <w:pPr>
              <w:pStyle w:val="Body"/>
              <w:ind w:left="0"/>
              <w:rPr>
                <w:b/>
              </w:rPr>
            </w:pPr>
            <w:r w:rsidRPr="00550C91">
              <w:rPr>
                <w:b/>
              </w:rPr>
              <w:t>Component</w:t>
            </w:r>
          </w:p>
        </w:tc>
        <w:tc>
          <w:tcPr>
            <w:tcW w:w="4326" w:type="dxa"/>
            <w:tcBorders>
              <w:top w:val="single" w:sz="12" w:space="0" w:color="4BACC6" w:themeColor="accent5"/>
              <w:bottom w:val="single" w:sz="12" w:space="0" w:color="4BACC6" w:themeColor="accent5"/>
            </w:tcBorders>
          </w:tcPr>
          <w:p w14:paraId="78152B5F" w14:textId="77777777" w:rsidR="00CB134F" w:rsidRPr="00550C91" w:rsidRDefault="00CB134F" w:rsidP="00862B2B">
            <w:pPr>
              <w:pStyle w:val="Body"/>
              <w:ind w:left="0"/>
              <w:rPr>
                <w:b/>
              </w:rPr>
            </w:pPr>
            <w:r w:rsidRPr="00550C91">
              <w:rPr>
                <w:b/>
              </w:rPr>
              <w:t>Properties</w:t>
            </w:r>
          </w:p>
        </w:tc>
      </w:tr>
      <w:tr w:rsidR="00CB134F" w:rsidRPr="00550C91" w14:paraId="4E1D7000" w14:textId="77777777" w:rsidTr="007F4EB1">
        <w:trPr>
          <w:trHeight w:val="434"/>
        </w:trPr>
        <w:tc>
          <w:tcPr>
            <w:tcW w:w="720" w:type="dxa"/>
            <w:tcBorders>
              <w:top w:val="single" w:sz="12" w:space="0" w:color="4BACC6" w:themeColor="accent5"/>
            </w:tcBorders>
          </w:tcPr>
          <w:p w14:paraId="7C78570D" w14:textId="77777777" w:rsidR="00CB134F" w:rsidRPr="007F4EB1" w:rsidRDefault="00CB134F" w:rsidP="00862B2B">
            <w:pPr>
              <w:pStyle w:val="Body"/>
              <w:ind w:left="0"/>
            </w:pPr>
            <w:r w:rsidRPr="007F4EB1">
              <w:t>1</w:t>
            </w:r>
          </w:p>
        </w:tc>
        <w:tc>
          <w:tcPr>
            <w:tcW w:w="2474" w:type="dxa"/>
            <w:tcBorders>
              <w:top w:val="single" w:sz="12" w:space="0" w:color="4BACC6" w:themeColor="accent5"/>
            </w:tcBorders>
          </w:tcPr>
          <w:p w14:paraId="2FB09ABD" w14:textId="77777777" w:rsidR="00CB134F" w:rsidRPr="007F4EB1" w:rsidRDefault="00CB134F" w:rsidP="00862B2B">
            <w:pPr>
              <w:pStyle w:val="Body"/>
              <w:ind w:left="0"/>
            </w:pPr>
            <w:r w:rsidRPr="007F4EB1">
              <w:t>Label</w:t>
            </w:r>
          </w:p>
        </w:tc>
        <w:tc>
          <w:tcPr>
            <w:tcW w:w="4326" w:type="dxa"/>
            <w:tcBorders>
              <w:top w:val="single" w:sz="12" w:space="0" w:color="4BACC6" w:themeColor="accent5"/>
            </w:tcBorders>
          </w:tcPr>
          <w:p w14:paraId="252D18CE" w14:textId="77777777" w:rsidR="00CB134F" w:rsidRPr="007F4EB1" w:rsidRDefault="00CB134F" w:rsidP="00862B2B">
            <w:pPr>
              <w:pStyle w:val="Body"/>
              <w:ind w:left="0"/>
            </w:pPr>
            <w:r w:rsidRPr="007F4EB1">
              <w:t>Caption: Synchronize with QC:</w:t>
            </w:r>
          </w:p>
        </w:tc>
      </w:tr>
      <w:tr w:rsidR="00CB134F" w:rsidRPr="00550C91" w14:paraId="30225C6A" w14:textId="77777777" w:rsidTr="007F4EB1">
        <w:trPr>
          <w:trHeight w:val="1700"/>
        </w:trPr>
        <w:tc>
          <w:tcPr>
            <w:tcW w:w="720" w:type="dxa"/>
          </w:tcPr>
          <w:p w14:paraId="5A5E8FAF" w14:textId="77777777" w:rsidR="00CB134F" w:rsidRPr="007F4EB1" w:rsidRDefault="00CB134F" w:rsidP="00862B2B">
            <w:pPr>
              <w:pStyle w:val="Body"/>
              <w:ind w:left="0"/>
            </w:pPr>
            <w:r w:rsidRPr="007F4EB1">
              <w:t>2</w:t>
            </w:r>
          </w:p>
        </w:tc>
        <w:tc>
          <w:tcPr>
            <w:tcW w:w="2474" w:type="dxa"/>
          </w:tcPr>
          <w:p w14:paraId="78BB04B0" w14:textId="77777777" w:rsidR="00CB134F" w:rsidRPr="007F4EB1" w:rsidRDefault="00CB134F" w:rsidP="00862B2B">
            <w:pPr>
              <w:pStyle w:val="Body"/>
              <w:ind w:left="0"/>
            </w:pPr>
            <w:r w:rsidRPr="007F4EB1">
              <w:t>Combo Box</w:t>
            </w:r>
          </w:p>
        </w:tc>
        <w:tc>
          <w:tcPr>
            <w:tcW w:w="4326" w:type="dxa"/>
          </w:tcPr>
          <w:p w14:paraId="39AFC528" w14:textId="77777777" w:rsidR="00CB134F" w:rsidRPr="007F4EB1" w:rsidRDefault="00CB134F" w:rsidP="00862B2B">
            <w:pPr>
              <w:pStyle w:val="Body"/>
              <w:ind w:left="0"/>
            </w:pPr>
            <w:r w:rsidRPr="007F4EB1">
              <w:t>Input: qcintegration.type</w:t>
            </w:r>
          </w:p>
          <w:p w14:paraId="272B54B1" w14:textId="77777777" w:rsidR="00CB134F" w:rsidRPr="007F4EB1" w:rsidRDefault="00CB134F" w:rsidP="00862B2B">
            <w:pPr>
              <w:pStyle w:val="Body"/>
              <w:ind w:left="0"/>
            </w:pPr>
            <w:r w:rsidRPr="007F4EB1">
              <w:t>Value List: 0;1;</w:t>
            </w:r>
          </w:p>
          <w:p w14:paraId="445CD6E1" w14:textId="77777777" w:rsidR="00CB134F" w:rsidRPr="007F4EB1" w:rsidRDefault="00CB134F" w:rsidP="00862B2B">
            <w:pPr>
              <w:pStyle w:val="Body"/>
              <w:ind w:left="0"/>
            </w:pPr>
            <w:r w:rsidRPr="007F4EB1">
              <w:t>Display List: 0 - Not Synchronize;1 - Synchronize with QC Defect</w:t>
            </w:r>
          </w:p>
          <w:p w14:paraId="38AC41A4" w14:textId="77777777" w:rsidR="00CB134F" w:rsidRPr="007F4EB1" w:rsidRDefault="00CB134F" w:rsidP="00862B2B">
            <w:pPr>
              <w:pStyle w:val="Body"/>
              <w:ind w:left="0"/>
            </w:pPr>
            <w:r w:rsidRPr="007F4EB1">
              <w:t>Select Only: Yes</w:t>
            </w:r>
          </w:p>
          <w:p w14:paraId="435F0A7E" w14:textId="77777777" w:rsidR="00CB134F" w:rsidRPr="007F4EB1" w:rsidRDefault="00CB134F" w:rsidP="00862B2B">
            <w:pPr>
              <w:pStyle w:val="Body"/>
              <w:ind w:left="0"/>
            </w:pPr>
            <w:r w:rsidRPr="007F4EB1">
              <w:t>Read-Only Condition: [$qcint.type.readonly]</w:t>
            </w:r>
          </w:p>
        </w:tc>
      </w:tr>
      <w:tr w:rsidR="00CB134F" w:rsidRPr="00550C91" w14:paraId="101F70F9" w14:textId="77777777" w:rsidTr="007F4EB1">
        <w:trPr>
          <w:trHeight w:val="434"/>
        </w:trPr>
        <w:tc>
          <w:tcPr>
            <w:tcW w:w="720" w:type="dxa"/>
          </w:tcPr>
          <w:p w14:paraId="314023C7" w14:textId="77777777" w:rsidR="00CB134F" w:rsidRPr="007F4EB1" w:rsidRDefault="00CB134F" w:rsidP="00862B2B">
            <w:pPr>
              <w:pStyle w:val="Body"/>
              <w:ind w:left="0"/>
            </w:pPr>
            <w:r w:rsidRPr="007F4EB1">
              <w:t>3</w:t>
            </w:r>
          </w:p>
        </w:tc>
        <w:tc>
          <w:tcPr>
            <w:tcW w:w="2474" w:type="dxa"/>
          </w:tcPr>
          <w:p w14:paraId="04A957E6" w14:textId="77777777" w:rsidR="00CB134F" w:rsidRPr="007F4EB1" w:rsidRDefault="00CB134F" w:rsidP="00862B2B">
            <w:pPr>
              <w:pStyle w:val="Body"/>
              <w:ind w:left="0"/>
            </w:pPr>
            <w:r w:rsidRPr="007F4EB1">
              <w:t>Label</w:t>
            </w:r>
          </w:p>
        </w:tc>
        <w:tc>
          <w:tcPr>
            <w:tcW w:w="4326" w:type="dxa"/>
          </w:tcPr>
          <w:p w14:paraId="6F9DB46B" w14:textId="77777777" w:rsidR="00CB134F" w:rsidRPr="007F4EB1" w:rsidRDefault="00CB134F" w:rsidP="00862B2B">
            <w:pPr>
              <w:pStyle w:val="Body"/>
              <w:ind w:left="0"/>
            </w:pPr>
            <w:r w:rsidRPr="007F4EB1">
              <w:t>Caption: Defect ID:</w:t>
            </w:r>
          </w:p>
        </w:tc>
      </w:tr>
      <w:tr w:rsidR="00CB134F" w:rsidRPr="00550C91" w14:paraId="0FDE521A" w14:textId="77777777" w:rsidTr="007F4EB1">
        <w:trPr>
          <w:trHeight w:val="741"/>
        </w:trPr>
        <w:tc>
          <w:tcPr>
            <w:tcW w:w="720" w:type="dxa"/>
          </w:tcPr>
          <w:p w14:paraId="213DBCED" w14:textId="77777777" w:rsidR="00CB134F" w:rsidRPr="007F4EB1" w:rsidRDefault="00CB134F" w:rsidP="00862B2B">
            <w:pPr>
              <w:pStyle w:val="Body"/>
              <w:ind w:left="0"/>
            </w:pPr>
            <w:r w:rsidRPr="007F4EB1">
              <w:t>4</w:t>
            </w:r>
          </w:p>
        </w:tc>
        <w:tc>
          <w:tcPr>
            <w:tcW w:w="2474" w:type="dxa"/>
          </w:tcPr>
          <w:p w14:paraId="588599FA" w14:textId="77777777" w:rsidR="00CB134F" w:rsidRPr="007F4EB1" w:rsidRDefault="00CB134F" w:rsidP="00862B2B">
            <w:pPr>
              <w:pStyle w:val="Body"/>
              <w:ind w:left="0"/>
            </w:pPr>
            <w:r w:rsidRPr="007F4EB1">
              <w:t>Text</w:t>
            </w:r>
          </w:p>
        </w:tc>
        <w:tc>
          <w:tcPr>
            <w:tcW w:w="4326" w:type="dxa"/>
          </w:tcPr>
          <w:p w14:paraId="1870E969" w14:textId="77777777" w:rsidR="00CB134F" w:rsidRPr="007F4EB1" w:rsidRDefault="00CB134F" w:rsidP="00862B2B">
            <w:pPr>
              <w:pStyle w:val="Body"/>
              <w:ind w:left="0"/>
            </w:pPr>
            <w:r w:rsidRPr="007F4EB1">
              <w:t>Input: qcintegration.id</w:t>
            </w:r>
          </w:p>
          <w:p w14:paraId="3EB70F9A" w14:textId="77777777" w:rsidR="00CB134F" w:rsidRPr="007F4EB1" w:rsidRDefault="00CB134F" w:rsidP="00862B2B">
            <w:pPr>
              <w:pStyle w:val="Body"/>
              <w:ind w:left="0"/>
            </w:pPr>
            <w:r w:rsidRPr="007F4EB1">
              <w:t>Read-Only: Yes</w:t>
            </w:r>
          </w:p>
        </w:tc>
      </w:tr>
      <w:tr w:rsidR="00CB134F" w:rsidRPr="00550C91" w14:paraId="504D4D79" w14:textId="77777777" w:rsidTr="007F4EB1">
        <w:trPr>
          <w:trHeight w:val="434"/>
        </w:trPr>
        <w:tc>
          <w:tcPr>
            <w:tcW w:w="720" w:type="dxa"/>
          </w:tcPr>
          <w:p w14:paraId="5F006A0A" w14:textId="77777777" w:rsidR="00CB134F" w:rsidRPr="007F4EB1" w:rsidRDefault="00CB134F" w:rsidP="00862B2B">
            <w:pPr>
              <w:pStyle w:val="Body"/>
              <w:ind w:left="0"/>
            </w:pPr>
            <w:r w:rsidRPr="007F4EB1">
              <w:lastRenderedPageBreak/>
              <w:t>5</w:t>
            </w:r>
          </w:p>
        </w:tc>
        <w:tc>
          <w:tcPr>
            <w:tcW w:w="2474" w:type="dxa"/>
          </w:tcPr>
          <w:p w14:paraId="2DF0DD1F" w14:textId="77777777" w:rsidR="00CB134F" w:rsidRPr="007F4EB1" w:rsidRDefault="00CB134F" w:rsidP="00862B2B">
            <w:pPr>
              <w:pStyle w:val="Body"/>
              <w:ind w:left="0"/>
            </w:pPr>
            <w:r w:rsidRPr="007F4EB1">
              <w:t>Label</w:t>
            </w:r>
          </w:p>
        </w:tc>
        <w:tc>
          <w:tcPr>
            <w:tcW w:w="4326" w:type="dxa"/>
          </w:tcPr>
          <w:p w14:paraId="0C5FBFCA" w14:textId="77777777" w:rsidR="00CB134F" w:rsidRPr="007F4EB1" w:rsidRDefault="00CB134F" w:rsidP="00862B2B">
            <w:pPr>
              <w:pStyle w:val="Body"/>
              <w:ind w:left="0"/>
            </w:pPr>
            <w:r w:rsidRPr="007F4EB1">
              <w:t>Caption: Server/Domain/Project:</w:t>
            </w:r>
          </w:p>
        </w:tc>
      </w:tr>
      <w:tr w:rsidR="00CB134F" w:rsidRPr="00550C91" w14:paraId="2DDFE938" w14:textId="77777777" w:rsidTr="007F4EB1">
        <w:trPr>
          <w:trHeight w:val="1393"/>
        </w:trPr>
        <w:tc>
          <w:tcPr>
            <w:tcW w:w="720" w:type="dxa"/>
          </w:tcPr>
          <w:p w14:paraId="40A1F16D" w14:textId="77777777" w:rsidR="00CB134F" w:rsidRPr="007F4EB1" w:rsidRDefault="00CB134F" w:rsidP="00862B2B">
            <w:pPr>
              <w:pStyle w:val="Body"/>
              <w:ind w:left="0"/>
            </w:pPr>
            <w:r w:rsidRPr="007F4EB1">
              <w:t>6</w:t>
            </w:r>
          </w:p>
        </w:tc>
        <w:tc>
          <w:tcPr>
            <w:tcW w:w="2474" w:type="dxa"/>
          </w:tcPr>
          <w:p w14:paraId="1FB7AD9A" w14:textId="77777777" w:rsidR="00CB134F" w:rsidRPr="007F4EB1" w:rsidRDefault="00CB134F" w:rsidP="00862B2B">
            <w:pPr>
              <w:pStyle w:val="Body"/>
              <w:ind w:left="0"/>
            </w:pPr>
            <w:r w:rsidRPr="007F4EB1">
              <w:t>ComboBox</w:t>
            </w:r>
          </w:p>
        </w:tc>
        <w:tc>
          <w:tcPr>
            <w:tcW w:w="4326" w:type="dxa"/>
          </w:tcPr>
          <w:p w14:paraId="648BBFF7" w14:textId="77777777" w:rsidR="00CB134F" w:rsidRPr="007F4EB1" w:rsidRDefault="00CB134F" w:rsidP="00862B2B">
            <w:pPr>
              <w:pStyle w:val="Body"/>
              <w:ind w:left="0"/>
            </w:pPr>
            <w:r w:rsidRPr="007F4EB1">
              <w:t>Input: qcintegration.project</w:t>
            </w:r>
          </w:p>
          <w:p w14:paraId="60504A75" w14:textId="77777777" w:rsidR="00CB134F" w:rsidRPr="007F4EB1" w:rsidRDefault="00CB134F" w:rsidP="00862B2B">
            <w:pPr>
              <w:pStyle w:val="Body"/>
              <w:ind w:left="0"/>
            </w:pPr>
            <w:r w:rsidRPr="007F4EB1">
              <w:t>Value List: $G.qcintegration.problem.project</w:t>
            </w:r>
          </w:p>
          <w:p w14:paraId="034561A5" w14:textId="77777777" w:rsidR="00CB134F" w:rsidRPr="007F4EB1" w:rsidRDefault="00CB134F" w:rsidP="00862B2B">
            <w:pPr>
              <w:pStyle w:val="Body"/>
              <w:ind w:left="0"/>
            </w:pPr>
            <w:r w:rsidRPr="007F4EB1">
              <w:t>Read-Only Condition: [$qcint.project.readonly]</w:t>
            </w:r>
          </w:p>
          <w:p w14:paraId="17BFA314" w14:textId="77777777" w:rsidR="00CB134F" w:rsidRPr="007F4EB1" w:rsidRDefault="00CB134F" w:rsidP="00862B2B">
            <w:pPr>
              <w:pStyle w:val="Body"/>
              <w:ind w:left="0"/>
            </w:pPr>
            <w:r w:rsidRPr="007F4EB1">
              <w:t>Mandatory Condition: [qcintegration.type]&gt;0</w:t>
            </w:r>
          </w:p>
        </w:tc>
      </w:tr>
    </w:tbl>
    <w:p w14:paraId="0202E79C" w14:textId="77777777" w:rsidR="00CB134F" w:rsidRPr="00550C91" w:rsidRDefault="00CB134F" w:rsidP="00065B80">
      <w:pPr>
        <w:pStyle w:val="ListParagraph"/>
        <w:ind w:left="2160"/>
      </w:pPr>
    </w:p>
    <w:p w14:paraId="447BEC1E" w14:textId="77777777" w:rsidR="00CB134F" w:rsidRPr="00550C91" w:rsidRDefault="00CB134F" w:rsidP="00A90CB9">
      <w:pPr>
        <w:pStyle w:val="ListParagraph"/>
        <w:ind w:left="2160"/>
      </w:pPr>
      <w:r w:rsidRPr="00550C91">
        <w:rPr>
          <w:noProof/>
        </w:rPr>
        <w:drawing>
          <wp:inline distT="0" distB="0" distL="0" distR="0" wp14:anchorId="0FA9B5AB" wp14:editId="11E3F12C">
            <wp:extent cx="3311442" cy="16126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8007" cy="1620731"/>
                    </a:xfrm>
                    <a:prstGeom prst="rect">
                      <a:avLst/>
                    </a:prstGeom>
                    <a:noFill/>
                    <a:ln>
                      <a:noFill/>
                    </a:ln>
                  </pic:spPr>
                </pic:pic>
              </a:graphicData>
            </a:graphic>
          </wp:inline>
        </w:drawing>
      </w:r>
    </w:p>
    <w:p w14:paraId="611E0753" w14:textId="77777777" w:rsidR="00CB134F" w:rsidRPr="00550C91" w:rsidRDefault="00CB134F" w:rsidP="00065B80">
      <w:pPr>
        <w:pStyle w:val="Body"/>
        <w:ind w:left="2160"/>
      </w:pPr>
    </w:p>
    <w:p w14:paraId="580BF67C" w14:textId="77777777" w:rsidR="00CB134F" w:rsidRPr="00550C91" w:rsidRDefault="00CB134F" w:rsidP="00065B80">
      <w:pPr>
        <w:pStyle w:val="h3Head3"/>
        <w:ind w:left="1440"/>
      </w:pPr>
      <w:bookmarkStart w:id="61" w:name="_Toc390882370"/>
      <w:bookmarkStart w:id="62" w:name="_Toc403410014"/>
      <w:r w:rsidRPr="00CD76C0">
        <w:t>Add Sub Form to Problem Management</w:t>
      </w:r>
      <w:bookmarkEnd w:id="61"/>
      <w:bookmarkEnd w:id="62"/>
      <w:r w:rsidRPr="00550C91">
        <w:t xml:space="preserve"> </w:t>
      </w:r>
    </w:p>
    <w:p w14:paraId="5DFBCC23" w14:textId="77777777" w:rsidR="00CB134F" w:rsidRPr="00550C91" w:rsidRDefault="00CB134F" w:rsidP="00D65B58">
      <w:pPr>
        <w:pStyle w:val="sfStepFirst"/>
        <w:numPr>
          <w:ilvl w:val="0"/>
          <w:numId w:val="69"/>
        </w:numPr>
      </w:pPr>
      <w:r w:rsidRPr="00550C91">
        <w:t>From Forms Designer, search and open the default form of a Problem Management phase (PM.Problem.logging, PM.problem.investigation)</w:t>
      </w:r>
    </w:p>
    <w:p w14:paraId="1FD3336F" w14:textId="77777777" w:rsidR="00CB134F" w:rsidRPr="00550C91" w:rsidRDefault="00CB134F" w:rsidP="00065B80">
      <w:pPr>
        <w:pStyle w:val="ListParagraph"/>
        <w:ind w:left="2160"/>
      </w:pPr>
      <w:r w:rsidRPr="00550C91">
        <w:rPr>
          <w:noProof/>
        </w:rPr>
        <w:drawing>
          <wp:inline distT="0" distB="0" distL="0" distR="0" wp14:anchorId="4C7B29A6" wp14:editId="7217CC23">
            <wp:extent cx="4511615" cy="15491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561416" cy="1566282"/>
                    </a:xfrm>
                    <a:prstGeom prst="rect">
                      <a:avLst/>
                    </a:prstGeom>
                  </pic:spPr>
                </pic:pic>
              </a:graphicData>
            </a:graphic>
          </wp:inline>
        </w:drawing>
      </w:r>
    </w:p>
    <w:p w14:paraId="0468DF34" w14:textId="77777777" w:rsidR="00CB134F" w:rsidRPr="00550C91" w:rsidRDefault="00CB134F" w:rsidP="00065B80">
      <w:pPr>
        <w:pStyle w:val="ListParagraph"/>
        <w:ind w:left="2160"/>
      </w:pPr>
    </w:p>
    <w:p w14:paraId="46477202" w14:textId="77777777" w:rsidR="00CB134F" w:rsidRPr="00550C91" w:rsidRDefault="00CB134F" w:rsidP="00D65B58">
      <w:pPr>
        <w:pStyle w:val="sfStepFirst"/>
        <w:numPr>
          <w:ilvl w:val="0"/>
          <w:numId w:val="69"/>
        </w:numPr>
      </w:pPr>
      <w:r w:rsidRPr="00550C91">
        <w:t>Click on Design to go to Design mode for the form</w:t>
      </w:r>
    </w:p>
    <w:p w14:paraId="3DED7F55" w14:textId="77777777" w:rsidR="00CB134F" w:rsidRPr="00550C91" w:rsidRDefault="00CB134F" w:rsidP="00065B80">
      <w:pPr>
        <w:pStyle w:val="ListParagraph"/>
        <w:ind w:left="2160"/>
      </w:pPr>
      <w:r w:rsidRPr="00550C91">
        <w:rPr>
          <w:noProof/>
        </w:rPr>
        <w:drawing>
          <wp:inline distT="0" distB="0" distL="0" distR="0" wp14:anchorId="20BD32BD" wp14:editId="40B17AA0">
            <wp:extent cx="4520242" cy="723431"/>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610370" cy="737855"/>
                    </a:xfrm>
                    <a:prstGeom prst="rect">
                      <a:avLst/>
                    </a:prstGeom>
                  </pic:spPr>
                </pic:pic>
              </a:graphicData>
            </a:graphic>
          </wp:inline>
        </w:drawing>
      </w:r>
    </w:p>
    <w:p w14:paraId="5B3ABA17" w14:textId="77777777" w:rsidR="00CB134F" w:rsidRPr="00550C91" w:rsidRDefault="00CB134F" w:rsidP="00065B80">
      <w:pPr>
        <w:pStyle w:val="ListParagraph"/>
        <w:ind w:left="2160"/>
      </w:pPr>
    </w:p>
    <w:p w14:paraId="7701F8DE" w14:textId="77777777" w:rsidR="00CB134F" w:rsidRPr="00550C91" w:rsidRDefault="00CB134F" w:rsidP="00D65B58">
      <w:pPr>
        <w:pStyle w:val="sfStepFirst"/>
        <w:numPr>
          <w:ilvl w:val="0"/>
          <w:numId w:val="69"/>
        </w:numPr>
      </w:pPr>
      <w:r w:rsidRPr="00550C91">
        <w:t xml:space="preserve">Add a section in </w:t>
      </w:r>
      <w:r w:rsidRPr="00550C91">
        <w:rPr>
          <w:i/>
        </w:rPr>
        <w:t xml:space="preserve">Problem Details </w:t>
      </w:r>
      <w:r w:rsidRPr="00550C91">
        <w:t xml:space="preserve"> and name it QC Integration </w:t>
      </w:r>
    </w:p>
    <w:p w14:paraId="21B547CC" w14:textId="77777777" w:rsidR="00CB134F" w:rsidRPr="00550C91" w:rsidRDefault="00CB134F" w:rsidP="00065B80">
      <w:pPr>
        <w:pStyle w:val="ListParagraph"/>
        <w:ind w:left="2160"/>
      </w:pPr>
      <w:r w:rsidRPr="00550C91">
        <w:rPr>
          <w:noProof/>
        </w:rPr>
        <w:lastRenderedPageBreak/>
        <w:drawing>
          <wp:inline distT="0" distB="0" distL="0" distR="0" wp14:anchorId="42F42220" wp14:editId="2F0A3272">
            <wp:extent cx="4563413" cy="2027208"/>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592380" cy="2040076"/>
                    </a:xfrm>
                    <a:prstGeom prst="rect">
                      <a:avLst/>
                    </a:prstGeom>
                  </pic:spPr>
                </pic:pic>
              </a:graphicData>
            </a:graphic>
          </wp:inline>
        </w:drawing>
      </w:r>
    </w:p>
    <w:p w14:paraId="42902D5C" w14:textId="77777777" w:rsidR="00A90CB9" w:rsidRPr="00550C91" w:rsidRDefault="00A90CB9" w:rsidP="00065B80">
      <w:pPr>
        <w:pStyle w:val="ListParagraph"/>
        <w:ind w:left="2160"/>
      </w:pPr>
    </w:p>
    <w:p w14:paraId="3028EA81" w14:textId="77777777" w:rsidR="00CB134F" w:rsidRPr="00550C91" w:rsidRDefault="00CB134F" w:rsidP="00D65B58">
      <w:pPr>
        <w:pStyle w:val="sfStepFirst"/>
        <w:numPr>
          <w:ilvl w:val="0"/>
          <w:numId w:val="69"/>
        </w:numPr>
      </w:pPr>
      <w:r w:rsidRPr="00550C91">
        <w:rPr>
          <w:rFonts w:cs="ArialMT"/>
          <w:color w:val="222222"/>
          <w:lang w:eastAsia="zh-CN"/>
        </w:rPr>
        <w:t>Add Sub-form to the QC Integration section and align it.</w:t>
      </w:r>
    </w:p>
    <w:p w14:paraId="2CB926AA" w14:textId="77777777" w:rsidR="00CB134F" w:rsidRPr="00550C91" w:rsidRDefault="00CB134F" w:rsidP="00065B80">
      <w:pPr>
        <w:pStyle w:val="ListParagraph"/>
        <w:ind w:left="2160"/>
      </w:pPr>
      <w:r w:rsidRPr="00550C91">
        <w:rPr>
          <w:noProof/>
        </w:rPr>
        <w:drawing>
          <wp:inline distT="0" distB="0" distL="0" distR="0" wp14:anchorId="3AF3D3BB" wp14:editId="1BD956F6">
            <wp:extent cx="4552153" cy="1708030"/>
            <wp:effectExtent l="0" t="0" r="127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591289" cy="1722714"/>
                    </a:xfrm>
                    <a:prstGeom prst="rect">
                      <a:avLst/>
                    </a:prstGeom>
                  </pic:spPr>
                </pic:pic>
              </a:graphicData>
            </a:graphic>
          </wp:inline>
        </w:drawing>
      </w:r>
    </w:p>
    <w:p w14:paraId="560D0C64" w14:textId="77777777" w:rsidR="00A90CB9" w:rsidRPr="00550C91" w:rsidRDefault="00A90CB9" w:rsidP="00065B80">
      <w:pPr>
        <w:pStyle w:val="ListParagraph"/>
        <w:ind w:left="2160"/>
      </w:pPr>
    </w:p>
    <w:p w14:paraId="4DA140DA" w14:textId="77777777" w:rsidR="00CB134F" w:rsidRPr="00550C91" w:rsidRDefault="00CB134F" w:rsidP="00D65B58">
      <w:pPr>
        <w:pStyle w:val="sfStepFirst"/>
        <w:numPr>
          <w:ilvl w:val="0"/>
          <w:numId w:val="69"/>
        </w:numPr>
      </w:pPr>
      <w:r w:rsidRPr="00550C91">
        <w:rPr>
          <w:rFonts w:cs="ArialMT"/>
          <w:color w:val="222222"/>
          <w:lang w:eastAsia="zh-CN"/>
        </w:rPr>
        <w:t>Save the changes.</w:t>
      </w:r>
    </w:p>
    <w:p w14:paraId="3E41D3F2" w14:textId="77777777" w:rsidR="00CB134F" w:rsidRPr="00550C91" w:rsidRDefault="00CB134F" w:rsidP="00D65B58">
      <w:pPr>
        <w:pStyle w:val="sfStepFirst"/>
        <w:numPr>
          <w:ilvl w:val="0"/>
          <w:numId w:val="69"/>
        </w:numPr>
      </w:pPr>
      <w:r w:rsidRPr="00550C91">
        <w:rPr>
          <w:rFonts w:cs="ArialMT"/>
          <w:color w:val="222222"/>
          <w:lang w:eastAsia="zh-CN"/>
        </w:rPr>
        <w:t xml:space="preserve">This has to be done on two forms – </w:t>
      </w:r>
      <w:r w:rsidRPr="00550C91">
        <w:rPr>
          <w:rFonts w:cs="ArialMT"/>
          <w:b/>
          <w:color w:val="222222"/>
          <w:lang w:eastAsia="zh-CN"/>
        </w:rPr>
        <w:t>pm.problem.logging</w:t>
      </w:r>
      <w:r w:rsidR="00A90CB9" w:rsidRPr="00550C91">
        <w:rPr>
          <w:rFonts w:cs="ArialMT"/>
          <w:color w:val="222222"/>
          <w:lang w:eastAsia="zh-CN"/>
        </w:rPr>
        <w:t xml:space="preserve"> and</w:t>
      </w:r>
      <w:r w:rsidRPr="00550C91">
        <w:rPr>
          <w:rFonts w:cs="ArialMT"/>
          <w:color w:val="222222"/>
          <w:lang w:eastAsia="zh-CN"/>
        </w:rPr>
        <w:t xml:space="preserve"> </w:t>
      </w:r>
      <w:r w:rsidRPr="00550C91">
        <w:rPr>
          <w:rFonts w:cs="ArialMT"/>
          <w:b/>
          <w:color w:val="222222"/>
          <w:lang w:eastAsia="zh-CN"/>
        </w:rPr>
        <w:t>pm.problem.investigation</w:t>
      </w:r>
    </w:p>
    <w:p w14:paraId="7E6CC234" w14:textId="77777777" w:rsidR="00CB134F" w:rsidRPr="00550C91" w:rsidRDefault="00CB134F" w:rsidP="00065B80">
      <w:pPr>
        <w:pStyle w:val="ListParagraph"/>
        <w:ind w:left="2160"/>
      </w:pPr>
    </w:p>
    <w:p w14:paraId="2D63362F" w14:textId="77777777" w:rsidR="00CB134F" w:rsidRPr="00550C91" w:rsidRDefault="00CB134F" w:rsidP="00065B80">
      <w:pPr>
        <w:pStyle w:val="h3Head3"/>
        <w:ind w:left="1440"/>
      </w:pPr>
      <w:bookmarkStart w:id="63" w:name="_Toc390882371"/>
      <w:bookmarkStart w:id="64" w:name="_Toc403410015"/>
      <w:r w:rsidRPr="00CD76C0">
        <w:t>Add Format Control and Validation</w:t>
      </w:r>
      <w:bookmarkEnd w:id="63"/>
      <w:bookmarkEnd w:id="64"/>
    </w:p>
    <w:p w14:paraId="52227520" w14:textId="77777777" w:rsidR="00CB134F" w:rsidRPr="00550C91" w:rsidRDefault="00CB134F" w:rsidP="00D65B58">
      <w:pPr>
        <w:pStyle w:val="sfStepFirst"/>
        <w:numPr>
          <w:ilvl w:val="0"/>
          <w:numId w:val="70"/>
        </w:numPr>
      </w:pPr>
      <w:r w:rsidRPr="00550C91">
        <w:t>Open the format control on the above main forms</w:t>
      </w:r>
    </w:p>
    <w:p w14:paraId="0EF4347B" w14:textId="77777777" w:rsidR="00CB134F" w:rsidRPr="00550C91" w:rsidRDefault="00CB134F" w:rsidP="00D65B58">
      <w:pPr>
        <w:pStyle w:val="sfStepFirst"/>
        <w:numPr>
          <w:ilvl w:val="0"/>
          <w:numId w:val="70"/>
        </w:numPr>
      </w:pPr>
      <w:r w:rsidRPr="00550C91">
        <w:t xml:space="preserve">Click </w:t>
      </w:r>
      <w:r w:rsidRPr="00550C91">
        <w:rPr>
          <w:b/>
        </w:rPr>
        <w:t>calculations</w:t>
      </w:r>
      <w:r w:rsidRPr="00550C91">
        <w:t xml:space="preserve"> and add following 2 rows</w:t>
      </w:r>
    </w:p>
    <w:tbl>
      <w:tblPr>
        <w:tblStyle w:val="TableGrid"/>
        <w:tblW w:w="7856" w:type="dxa"/>
        <w:tblInd w:w="2160"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ook w:val="04A0" w:firstRow="1" w:lastRow="0" w:firstColumn="1" w:lastColumn="0" w:noHBand="0" w:noVBand="1"/>
      </w:tblPr>
      <w:tblGrid>
        <w:gridCol w:w="900"/>
        <w:gridCol w:w="1994"/>
        <w:gridCol w:w="4962"/>
      </w:tblGrid>
      <w:tr w:rsidR="00CB134F" w:rsidRPr="00550C91" w14:paraId="1AFEE8DB" w14:textId="77777777" w:rsidTr="007F4EB1">
        <w:trPr>
          <w:trHeight w:val="602"/>
        </w:trPr>
        <w:tc>
          <w:tcPr>
            <w:tcW w:w="900" w:type="dxa"/>
            <w:tcBorders>
              <w:top w:val="single" w:sz="12" w:space="0" w:color="4BACC6" w:themeColor="accent5"/>
              <w:bottom w:val="single" w:sz="12" w:space="0" w:color="4BACC6" w:themeColor="accent5"/>
            </w:tcBorders>
          </w:tcPr>
          <w:p w14:paraId="498DFCB8" w14:textId="77777777" w:rsidR="00CB134F" w:rsidRPr="00550C91" w:rsidRDefault="00CB134F" w:rsidP="00086AE3">
            <w:pPr>
              <w:pStyle w:val="Body"/>
              <w:ind w:left="0"/>
              <w:rPr>
                <w:b/>
              </w:rPr>
            </w:pPr>
            <w:r w:rsidRPr="00550C91">
              <w:rPr>
                <w:b/>
              </w:rPr>
              <w:t>Record</w:t>
            </w:r>
          </w:p>
        </w:tc>
        <w:tc>
          <w:tcPr>
            <w:tcW w:w="1994" w:type="dxa"/>
            <w:tcBorders>
              <w:top w:val="single" w:sz="12" w:space="0" w:color="4BACC6" w:themeColor="accent5"/>
              <w:bottom w:val="single" w:sz="12" w:space="0" w:color="4BACC6" w:themeColor="accent5"/>
            </w:tcBorders>
          </w:tcPr>
          <w:p w14:paraId="6724F4DC" w14:textId="77777777" w:rsidR="00CB134F" w:rsidRPr="00550C91" w:rsidRDefault="00CB134F" w:rsidP="00086AE3">
            <w:pPr>
              <w:pStyle w:val="Body"/>
              <w:ind w:left="0"/>
              <w:rPr>
                <w:b/>
              </w:rPr>
            </w:pPr>
            <w:r w:rsidRPr="00550C91">
              <w:rPr>
                <w:b/>
              </w:rPr>
              <w:t>Parameter</w:t>
            </w:r>
          </w:p>
        </w:tc>
        <w:tc>
          <w:tcPr>
            <w:tcW w:w="4962" w:type="dxa"/>
            <w:tcBorders>
              <w:top w:val="single" w:sz="12" w:space="0" w:color="4BACC6" w:themeColor="accent5"/>
              <w:bottom w:val="single" w:sz="12" w:space="0" w:color="4BACC6" w:themeColor="accent5"/>
            </w:tcBorders>
          </w:tcPr>
          <w:p w14:paraId="0FD289D8" w14:textId="77777777" w:rsidR="00CB134F" w:rsidRPr="00550C91" w:rsidRDefault="00CB134F" w:rsidP="00086AE3">
            <w:pPr>
              <w:pStyle w:val="Body"/>
              <w:ind w:left="0"/>
              <w:rPr>
                <w:b/>
              </w:rPr>
            </w:pPr>
            <w:r w:rsidRPr="00550C91">
              <w:rPr>
                <w:b/>
              </w:rPr>
              <w:t>Value</w:t>
            </w:r>
          </w:p>
        </w:tc>
      </w:tr>
      <w:tr w:rsidR="00CB134F" w:rsidRPr="00550C91" w14:paraId="6A463975" w14:textId="77777777" w:rsidTr="007F4EB1">
        <w:trPr>
          <w:trHeight w:val="602"/>
        </w:trPr>
        <w:tc>
          <w:tcPr>
            <w:tcW w:w="900" w:type="dxa"/>
            <w:vMerge w:val="restart"/>
            <w:tcBorders>
              <w:top w:val="single" w:sz="12" w:space="0" w:color="4BACC6" w:themeColor="accent5"/>
            </w:tcBorders>
          </w:tcPr>
          <w:p w14:paraId="4037D4AD" w14:textId="77777777" w:rsidR="00CB134F" w:rsidRPr="007F4EB1" w:rsidRDefault="00CB134F" w:rsidP="00086AE3">
            <w:pPr>
              <w:pStyle w:val="Body"/>
              <w:ind w:left="0"/>
            </w:pPr>
            <w:r w:rsidRPr="007F4EB1">
              <w:t>1</w:t>
            </w:r>
          </w:p>
        </w:tc>
        <w:tc>
          <w:tcPr>
            <w:tcW w:w="1994" w:type="dxa"/>
            <w:tcBorders>
              <w:top w:val="single" w:sz="12" w:space="0" w:color="4BACC6" w:themeColor="accent5"/>
            </w:tcBorders>
          </w:tcPr>
          <w:p w14:paraId="38E6D6C0" w14:textId="77777777" w:rsidR="00CB134F" w:rsidRPr="007F4EB1" w:rsidRDefault="00CB134F" w:rsidP="00086AE3">
            <w:pPr>
              <w:pStyle w:val="Body"/>
              <w:ind w:left="0"/>
            </w:pPr>
            <w:r w:rsidRPr="007F4EB1">
              <w:t>Display</w:t>
            </w:r>
          </w:p>
        </w:tc>
        <w:tc>
          <w:tcPr>
            <w:tcW w:w="4962" w:type="dxa"/>
            <w:tcBorders>
              <w:top w:val="single" w:sz="12" w:space="0" w:color="4BACC6" w:themeColor="accent5"/>
            </w:tcBorders>
          </w:tcPr>
          <w:p w14:paraId="0AC95ECB" w14:textId="77777777" w:rsidR="00CB134F" w:rsidRPr="007F4EB1" w:rsidRDefault="00CB134F" w:rsidP="00086AE3">
            <w:pPr>
              <w:pStyle w:val="Body"/>
              <w:ind w:left="0"/>
            </w:pPr>
            <w:r w:rsidRPr="007F4EB1">
              <w:t>True</w:t>
            </w:r>
          </w:p>
        </w:tc>
      </w:tr>
      <w:tr w:rsidR="00CB134F" w:rsidRPr="00550C91" w14:paraId="3488AC4D" w14:textId="77777777" w:rsidTr="007F4EB1">
        <w:trPr>
          <w:trHeight w:val="624"/>
        </w:trPr>
        <w:tc>
          <w:tcPr>
            <w:tcW w:w="900" w:type="dxa"/>
            <w:vMerge/>
          </w:tcPr>
          <w:p w14:paraId="231721AF" w14:textId="77777777" w:rsidR="00CB134F" w:rsidRPr="007F4EB1" w:rsidRDefault="00CB134F" w:rsidP="00086AE3">
            <w:pPr>
              <w:pStyle w:val="Body"/>
              <w:ind w:left="0"/>
            </w:pPr>
          </w:p>
        </w:tc>
        <w:tc>
          <w:tcPr>
            <w:tcW w:w="1994" w:type="dxa"/>
          </w:tcPr>
          <w:p w14:paraId="49740ACB" w14:textId="77777777" w:rsidR="00CB134F" w:rsidRPr="007F4EB1" w:rsidRDefault="00CB134F" w:rsidP="00086AE3">
            <w:pPr>
              <w:pStyle w:val="Body"/>
              <w:ind w:left="0"/>
            </w:pPr>
            <w:r w:rsidRPr="007F4EB1">
              <w:t>Initial</w:t>
            </w:r>
          </w:p>
        </w:tc>
        <w:tc>
          <w:tcPr>
            <w:tcW w:w="4962" w:type="dxa"/>
          </w:tcPr>
          <w:p w14:paraId="03CEEDE2" w14:textId="77777777" w:rsidR="00CB134F" w:rsidRPr="007F4EB1" w:rsidRDefault="00CB134F" w:rsidP="00086AE3">
            <w:pPr>
              <w:pStyle w:val="Body"/>
              <w:ind w:left="0"/>
            </w:pPr>
            <w:r w:rsidRPr="007F4EB1">
              <w:t>True</w:t>
            </w:r>
          </w:p>
        </w:tc>
      </w:tr>
      <w:tr w:rsidR="00CB134F" w:rsidRPr="00550C91" w14:paraId="62EE9304" w14:textId="77777777" w:rsidTr="007F4EB1">
        <w:trPr>
          <w:trHeight w:val="624"/>
        </w:trPr>
        <w:tc>
          <w:tcPr>
            <w:tcW w:w="900" w:type="dxa"/>
            <w:vMerge/>
          </w:tcPr>
          <w:p w14:paraId="7A46DE76" w14:textId="77777777" w:rsidR="00CB134F" w:rsidRPr="007F4EB1" w:rsidRDefault="00CB134F" w:rsidP="00086AE3">
            <w:pPr>
              <w:pStyle w:val="Body"/>
              <w:ind w:left="0"/>
            </w:pPr>
          </w:p>
        </w:tc>
        <w:tc>
          <w:tcPr>
            <w:tcW w:w="1994" w:type="dxa"/>
          </w:tcPr>
          <w:p w14:paraId="0BD14291" w14:textId="77777777" w:rsidR="00CB134F" w:rsidRPr="007F4EB1" w:rsidRDefault="00CB134F" w:rsidP="00086AE3">
            <w:pPr>
              <w:pStyle w:val="Body"/>
              <w:ind w:left="0"/>
            </w:pPr>
            <w:r w:rsidRPr="007F4EB1">
              <w:t>Calculation</w:t>
            </w:r>
          </w:p>
        </w:tc>
        <w:tc>
          <w:tcPr>
            <w:tcW w:w="4962" w:type="dxa"/>
          </w:tcPr>
          <w:p w14:paraId="75F36527" w14:textId="77777777" w:rsidR="00CB134F" w:rsidRPr="007F4EB1" w:rsidRDefault="00CB134F" w:rsidP="00086AE3">
            <w:pPr>
              <w:pStyle w:val="Body"/>
              <w:ind w:left="0"/>
            </w:pPr>
            <w:r w:rsidRPr="007F4EB1">
              <w:t>$qcint.type.readonly=2;if (qcintegration.type in $file~=0) then</w:t>
            </w:r>
          </w:p>
          <w:p w14:paraId="157C7704" w14:textId="77777777" w:rsidR="00CB134F" w:rsidRPr="007F4EB1" w:rsidRDefault="00CB134F" w:rsidP="00086AE3">
            <w:pPr>
              <w:pStyle w:val="Body"/>
              <w:ind w:left="0"/>
            </w:pPr>
            <w:r w:rsidRPr="007F4EB1">
              <w:t>($qcint.type.readonly=1)</w:t>
            </w:r>
          </w:p>
        </w:tc>
      </w:tr>
      <w:tr w:rsidR="00CB134F" w:rsidRPr="00550C91" w14:paraId="77816C8E" w14:textId="77777777" w:rsidTr="007F4EB1">
        <w:trPr>
          <w:trHeight w:val="602"/>
        </w:trPr>
        <w:tc>
          <w:tcPr>
            <w:tcW w:w="900" w:type="dxa"/>
            <w:vMerge w:val="restart"/>
          </w:tcPr>
          <w:p w14:paraId="758AF3FD" w14:textId="77777777" w:rsidR="00CB134F" w:rsidRPr="007F4EB1" w:rsidRDefault="00CB134F" w:rsidP="00086AE3">
            <w:pPr>
              <w:pStyle w:val="Body"/>
              <w:ind w:left="0"/>
            </w:pPr>
            <w:r w:rsidRPr="007F4EB1">
              <w:t>2</w:t>
            </w:r>
          </w:p>
        </w:tc>
        <w:tc>
          <w:tcPr>
            <w:tcW w:w="1994" w:type="dxa"/>
          </w:tcPr>
          <w:p w14:paraId="6EBF348F" w14:textId="77777777" w:rsidR="00CB134F" w:rsidRPr="007F4EB1" w:rsidRDefault="00CB134F" w:rsidP="00086AE3">
            <w:pPr>
              <w:pStyle w:val="Body"/>
              <w:ind w:left="0"/>
            </w:pPr>
            <w:r w:rsidRPr="007F4EB1">
              <w:t>Display</w:t>
            </w:r>
          </w:p>
        </w:tc>
        <w:tc>
          <w:tcPr>
            <w:tcW w:w="4962" w:type="dxa"/>
          </w:tcPr>
          <w:p w14:paraId="38503155" w14:textId="77777777" w:rsidR="00CB134F" w:rsidRPr="007F4EB1" w:rsidRDefault="00CB134F" w:rsidP="00086AE3">
            <w:pPr>
              <w:pStyle w:val="Body"/>
              <w:ind w:left="0"/>
            </w:pPr>
            <w:r w:rsidRPr="007F4EB1">
              <w:t>True</w:t>
            </w:r>
          </w:p>
        </w:tc>
      </w:tr>
      <w:tr w:rsidR="00CB134F" w:rsidRPr="00550C91" w14:paraId="61390575" w14:textId="77777777" w:rsidTr="007F4EB1">
        <w:trPr>
          <w:trHeight w:val="624"/>
        </w:trPr>
        <w:tc>
          <w:tcPr>
            <w:tcW w:w="900" w:type="dxa"/>
            <w:vMerge/>
          </w:tcPr>
          <w:p w14:paraId="3B2E8C41" w14:textId="77777777" w:rsidR="00CB134F" w:rsidRPr="007F4EB1" w:rsidRDefault="00CB134F" w:rsidP="00086AE3">
            <w:pPr>
              <w:pStyle w:val="Body"/>
              <w:ind w:left="0"/>
            </w:pPr>
          </w:p>
        </w:tc>
        <w:tc>
          <w:tcPr>
            <w:tcW w:w="1994" w:type="dxa"/>
          </w:tcPr>
          <w:p w14:paraId="03C77F72" w14:textId="77777777" w:rsidR="00CB134F" w:rsidRPr="007F4EB1" w:rsidRDefault="00CB134F" w:rsidP="00086AE3">
            <w:pPr>
              <w:pStyle w:val="Body"/>
              <w:ind w:left="0"/>
            </w:pPr>
            <w:r w:rsidRPr="007F4EB1">
              <w:t>Initial</w:t>
            </w:r>
          </w:p>
        </w:tc>
        <w:tc>
          <w:tcPr>
            <w:tcW w:w="4962" w:type="dxa"/>
          </w:tcPr>
          <w:p w14:paraId="1770E620" w14:textId="77777777" w:rsidR="00CB134F" w:rsidRPr="007F4EB1" w:rsidRDefault="00CB134F" w:rsidP="00086AE3">
            <w:pPr>
              <w:pStyle w:val="Body"/>
              <w:ind w:left="0"/>
            </w:pPr>
            <w:r w:rsidRPr="007F4EB1">
              <w:t>True</w:t>
            </w:r>
          </w:p>
        </w:tc>
      </w:tr>
      <w:tr w:rsidR="00CB134F" w:rsidRPr="00550C91" w14:paraId="6DB9859E" w14:textId="77777777" w:rsidTr="007F4EB1">
        <w:trPr>
          <w:trHeight w:val="1249"/>
        </w:trPr>
        <w:tc>
          <w:tcPr>
            <w:tcW w:w="900" w:type="dxa"/>
            <w:vMerge/>
          </w:tcPr>
          <w:p w14:paraId="63933D4E" w14:textId="77777777" w:rsidR="00CB134F" w:rsidRPr="007F4EB1" w:rsidRDefault="00CB134F" w:rsidP="00086AE3">
            <w:pPr>
              <w:pStyle w:val="Body"/>
              <w:ind w:left="0"/>
            </w:pPr>
          </w:p>
        </w:tc>
        <w:tc>
          <w:tcPr>
            <w:tcW w:w="1994" w:type="dxa"/>
          </w:tcPr>
          <w:p w14:paraId="22A3D771" w14:textId="77777777" w:rsidR="00CB134F" w:rsidRPr="007F4EB1" w:rsidRDefault="00CB134F" w:rsidP="00086AE3">
            <w:pPr>
              <w:pStyle w:val="Body"/>
              <w:ind w:left="0"/>
            </w:pPr>
            <w:r w:rsidRPr="007F4EB1">
              <w:t>Calculation</w:t>
            </w:r>
          </w:p>
        </w:tc>
        <w:tc>
          <w:tcPr>
            <w:tcW w:w="4962" w:type="dxa"/>
          </w:tcPr>
          <w:p w14:paraId="028CD86E" w14:textId="77777777" w:rsidR="00CB134F" w:rsidRPr="007F4EB1" w:rsidRDefault="00CB134F" w:rsidP="00086AE3">
            <w:pPr>
              <w:pStyle w:val="Body"/>
              <w:ind w:left="0"/>
            </w:pPr>
            <w:r w:rsidRPr="007F4EB1">
              <w:t>$qcint.project.readonly=2;if (qcintegration.type in $file~=0 and not</w:t>
            </w:r>
          </w:p>
          <w:p w14:paraId="7057A749" w14:textId="77777777" w:rsidR="00CB134F" w:rsidRPr="007F4EB1" w:rsidRDefault="00CB134F" w:rsidP="00086AE3">
            <w:pPr>
              <w:pStyle w:val="Body"/>
              <w:ind w:left="0"/>
            </w:pPr>
            <w:r w:rsidRPr="007F4EB1">
              <w:t>null(qcintegration.project in $file)) then ($qcint.project.readonly=1)</w:t>
            </w:r>
          </w:p>
        </w:tc>
      </w:tr>
    </w:tbl>
    <w:p w14:paraId="0147F71D" w14:textId="77777777" w:rsidR="00086AE3" w:rsidRPr="00550C91" w:rsidRDefault="00086AE3" w:rsidP="00086AE3">
      <w:pPr>
        <w:pStyle w:val="sfStepFirst"/>
        <w:numPr>
          <w:ilvl w:val="0"/>
          <w:numId w:val="0"/>
        </w:numPr>
        <w:ind w:left="1800"/>
      </w:pPr>
    </w:p>
    <w:p w14:paraId="40DFB8A0" w14:textId="77777777" w:rsidR="00CB134F" w:rsidRDefault="00CB134F" w:rsidP="00D65B58">
      <w:pPr>
        <w:pStyle w:val="sfStepFirst"/>
        <w:numPr>
          <w:ilvl w:val="0"/>
          <w:numId w:val="70"/>
        </w:numPr>
      </w:pPr>
      <w:r w:rsidRPr="00550C91">
        <w:t xml:space="preserve">Click </w:t>
      </w:r>
      <w:r w:rsidRPr="00550C91">
        <w:rPr>
          <w:b/>
        </w:rPr>
        <w:t xml:space="preserve">validations </w:t>
      </w:r>
      <w:r w:rsidRPr="00550C91">
        <w:t>and add one row with following values:</w:t>
      </w:r>
    </w:p>
    <w:tbl>
      <w:tblPr>
        <w:tblStyle w:val="TableGrid"/>
        <w:tblW w:w="7670" w:type="dxa"/>
        <w:tblInd w:w="2160" w:type="dxa"/>
        <w:tblBorders>
          <w:left w:val="none" w:sz="0" w:space="0" w:color="auto"/>
          <w:right w:val="none" w:sz="0" w:space="0" w:color="auto"/>
          <w:insideV w:val="none" w:sz="0" w:space="0" w:color="auto"/>
        </w:tblBorders>
        <w:tblLook w:val="04A0" w:firstRow="1" w:lastRow="0" w:firstColumn="1" w:lastColumn="0" w:noHBand="0" w:noVBand="1"/>
      </w:tblPr>
      <w:tblGrid>
        <w:gridCol w:w="1867"/>
        <w:gridCol w:w="5803"/>
      </w:tblGrid>
      <w:tr w:rsidR="007F4EB1" w:rsidRPr="00550C91" w14:paraId="0AC59065" w14:textId="77777777" w:rsidTr="00F62098">
        <w:trPr>
          <w:trHeight w:val="436"/>
        </w:trPr>
        <w:tc>
          <w:tcPr>
            <w:tcW w:w="1867" w:type="dxa"/>
            <w:tcBorders>
              <w:top w:val="single" w:sz="12" w:space="0" w:color="4BACC6" w:themeColor="accent5"/>
              <w:bottom w:val="single" w:sz="12" w:space="0" w:color="4BACC6" w:themeColor="accent5"/>
            </w:tcBorders>
          </w:tcPr>
          <w:p w14:paraId="00580ADF" w14:textId="77777777" w:rsidR="007F4EB1" w:rsidRPr="00550C91" w:rsidRDefault="007F4EB1" w:rsidP="00F62098">
            <w:pPr>
              <w:pStyle w:val="Body"/>
              <w:ind w:left="0"/>
              <w:rPr>
                <w:b/>
              </w:rPr>
            </w:pPr>
            <w:r w:rsidRPr="00550C91">
              <w:rPr>
                <w:b/>
              </w:rPr>
              <w:t>Parameter</w:t>
            </w:r>
          </w:p>
        </w:tc>
        <w:tc>
          <w:tcPr>
            <w:tcW w:w="5803" w:type="dxa"/>
            <w:tcBorders>
              <w:top w:val="single" w:sz="12" w:space="0" w:color="4BACC6" w:themeColor="accent5"/>
              <w:bottom w:val="single" w:sz="12" w:space="0" w:color="4BACC6" w:themeColor="accent5"/>
            </w:tcBorders>
          </w:tcPr>
          <w:p w14:paraId="4CA5AC08" w14:textId="77777777" w:rsidR="007F4EB1" w:rsidRPr="00550C91" w:rsidRDefault="007F4EB1" w:rsidP="00F62098">
            <w:pPr>
              <w:pStyle w:val="Body"/>
              <w:ind w:left="0"/>
              <w:rPr>
                <w:b/>
              </w:rPr>
            </w:pPr>
            <w:r w:rsidRPr="00550C91">
              <w:rPr>
                <w:b/>
              </w:rPr>
              <w:t>Value</w:t>
            </w:r>
          </w:p>
        </w:tc>
      </w:tr>
      <w:tr w:rsidR="007F4EB1" w:rsidRPr="007F4EB1" w14:paraId="0D827F06" w14:textId="77777777" w:rsidTr="00F62098">
        <w:trPr>
          <w:trHeight w:val="19"/>
        </w:trPr>
        <w:tc>
          <w:tcPr>
            <w:tcW w:w="1867" w:type="dxa"/>
            <w:tcBorders>
              <w:top w:val="single" w:sz="12" w:space="0" w:color="4BACC6" w:themeColor="accent5"/>
              <w:bottom w:val="single" w:sz="4" w:space="0" w:color="4BACC6" w:themeColor="accent5"/>
            </w:tcBorders>
          </w:tcPr>
          <w:p w14:paraId="58411A41" w14:textId="3F78539D" w:rsidR="007F4EB1" w:rsidRPr="007F4EB1" w:rsidRDefault="007F4EB1" w:rsidP="00F62098">
            <w:pPr>
              <w:pStyle w:val="Body"/>
              <w:ind w:left="0"/>
            </w:pPr>
            <w:r w:rsidRPr="00550C91">
              <w:t>Validation</w:t>
            </w:r>
          </w:p>
        </w:tc>
        <w:tc>
          <w:tcPr>
            <w:tcW w:w="5803" w:type="dxa"/>
            <w:tcBorders>
              <w:top w:val="single" w:sz="12" w:space="0" w:color="4BACC6" w:themeColor="accent5"/>
              <w:bottom w:val="single" w:sz="4" w:space="0" w:color="4BACC6" w:themeColor="accent5"/>
            </w:tcBorders>
          </w:tcPr>
          <w:p w14:paraId="549905DB" w14:textId="65D24DF6" w:rsidR="007F4EB1" w:rsidRPr="007F4EB1" w:rsidRDefault="007F4EB1" w:rsidP="00F62098">
            <w:pPr>
              <w:pStyle w:val="Body"/>
              <w:ind w:left="0"/>
            </w:pPr>
            <w:r w:rsidRPr="00550C91">
              <w:rPr>
                <w:rFonts w:cs="ArialMT"/>
                <w:color w:val="222222"/>
                <w:lang w:eastAsia="zh-CN"/>
              </w:rPr>
              <w:t>not null(qcintegration.project in $file)</w:t>
            </w:r>
          </w:p>
        </w:tc>
      </w:tr>
      <w:tr w:rsidR="007F4EB1" w:rsidRPr="007F4EB1" w14:paraId="4E6A50B0" w14:textId="77777777" w:rsidTr="00F62098">
        <w:trPr>
          <w:trHeight w:val="19"/>
        </w:trPr>
        <w:tc>
          <w:tcPr>
            <w:tcW w:w="1867" w:type="dxa"/>
            <w:tcBorders>
              <w:top w:val="single" w:sz="4" w:space="0" w:color="4BACC6" w:themeColor="accent5"/>
              <w:bottom w:val="single" w:sz="4" w:space="0" w:color="4BACC6" w:themeColor="accent5"/>
            </w:tcBorders>
          </w:tcPr>
          <w:p w14:paraId="624FC233" w14:textId="2B735864" w:rsidR="007F4EB1" w:rsidRPr="007F4EB1" w:rsidRDefault="00287AB6" w:rsidP="00F62098">
            <w:pPr>
              <w:pStyle w:val="Body"/>
              <w:ind w:left="0"/>
            </w:pPr>
            <w:r w:rsidRPr="00550C91">
              <w:rPr>
                <w:rFonts w:cs="ArialMT"/>
                <w:color w:val="222222"/>
                <w:lang w:eastAsia="zh-CN"/>
              </w:rPr>
              <w:t>Message</w:t>
            </w:r>
          </w:p>
        </w:tc>
        <w:tc>
          <w:tcPr>
            <w:tcW w:w="5803" w:type="dxa"/>
            <w:tcBorders>
              <w:top w:val="single" w:sz="4" w:space="0" w:color="4BACC6" w:themeColor="accent5"/>
              <w:bottom w:val="single" w:sz="4" w:space="0" w:color="4BACC6" w:themeColor="accent5"/>
            </w:tcBorders>
          </w:tcPr>
          <w:p w14:paraId="28DA0122" w14:textId="663259D0" w:rsidR="007F4EB1" w:rsidRPr="007F4EB1" w:rsidRDefault="00287AB6" w:rsidP="00F62098">
            <w:pPr>
              <w:pStyle w:val="Body"/>
              <w:ind w:left="0"/>
            </w:pPr>
            <w:r w:rsidRPr="00287AB6">
              <w:t>The Se</w:t>
            </w:r>
            <w:r>
              <w:t>rver/Domain/Project is required</w:t>
            </w:r>
          </w:p>
        </w:tc>
      </w:tr>
      <w:tr w:rsidR="00287AB6" w:rsidRPr="007F4EB1" w14:paraId="42A0EC40" w14:textId="77777777" w:rsidTr="00F62098">
        <w:trPr>
          <w:trHeight w:val="19"/>
        </w:trPr>
        <w:tc>
          <w:tcPr>
            <w:tcW w:w="1867" w:type="dxa"/>
            <w:tcBorders>
              <w:top w:val="single" w:sz="4" w:space="0" w:color="4BACC6" w:themeColor="accent5"/>
              <w:bottom w:val="single" w:sz="4" w:space="0" w:color="4BACC6" w:themeColor="accent5"/>
            </w:tcBorders>
          </w:tcPr>
          <w:p w14:paraId="2C2876C2" w14:textId="64A26A75" w:rsidR="00287AB6" w:rsidRPr="00550C91" w:rsidRDefault="00287AB6" w:rsidP="00F62098">
            <w:pPr>
              <w:pStyle w:val="Body"/>
              <w:ind w:left="0"/>
              <w:rPr>
                <w:rFonts w:cs="ArialMT"/>
                <w:color w:val="222222"/>
                <w:lang w:eastAsia="zh-CN"/>
              </w:rPr>
            </w:pPr>
            <w:r w:rsidRPr="00550C91">
              <w:rPr>
                <w:rFonts w:cs="ArialMT"/>
                <w:color w:val="222222"/>
                <w:lang w:eastAsia="zh-CN"/>
              </w:rPr>
              <w:t>Add</w:t>
            </w:r>
          </w:p>
        </w:tc>
        <w:tc>
          <w:tcPr>
            <w:tcW w:w="5803" w:type="dxa"/>
            <w:tcBorders>
              <w:top w:val="single" w:sz="4" w:space="0" w:color="4BACC6" w:themeColor="accent5"/>
              <w:bottom w:val="single" w:sz="4" w:space="0" w:color="4BACC6" w:themeColor="accent5"/>
            </w:tcBorders>
          </w:tcPr>
          <w:p w14:paraId="2760AB86" w14:textId="72937F39" w:rsidR="00287AB6" w:rsidRPr="00287AB6" w:rsidRDefault="00287AB6" w:rsidP="00F62098">
            <w:pPr>
              <w:pStyle w:val="Body"/>
              <w:ind w:left="0"/>
            </w:pPr>
            <w:r w:rsidRPr="00287AB6">
              <w:t>qcintegration.type in $file~=0</w:t>
            </w:r>
          </w:p>
        </w:tc>
      </w:tr>
      <w:tr w:rsidR="00287AB6" w:rsidRPr="007F4EB1" w14:paraId="366D1AAD" w14:textId="77777777" w:rsidTr="00F62098">
        <w:trPr>
          <w:trHeight w:val="19"/>
        </w:trPr>
        <w:tc>
          <w:tcPr>
            <w:tcW w:w="1867" w:type="dxa"/>
            <w:tcBorders>
              <w:top w:val="single" w:sz="4" w:space="0" w:color="4BACC6" w:themeColor="accent5"/>
              <w:bottom w:val="single" w:sz="4" w:space="0" w:color="4BACC6" w:themeColor="accent5"/>
            </w:tcBorders>
          </w:tcPr>
          <w:p w14:paraId="1E264D2C" w14:textId="501DDF58" w:rsidR="00287AB6" w:rsidRPr="00550C91" w:rsidRDefault="00287AB6" w:rsidP="00F62098">
            <w:pPr>
              <w:pStyle w:val="Body"/>
              <w:ind w:left="0"/>
              <w:rPr>
                <w:rFonts w:cs="ArialMT"/>
                <w:color w:val="222222"/>
                <w:lang w:eastAsia="zh-CN"/>
              </w:rPr>
            </w:pPr>
            <w:r w:rsidRPr="00287AB6">
              <w:rPr>
                <w:rFonts w:cs="ArialMT"/>
                <w:color w:val="222222"/>
                <w:lang w:eastAsia="zh-CN"/>
              </w:rPr>
              <w:t>Update</w:t>
            </w:r>
          </w:p>
        </w:tc>
        <w:tc>
          <w:tcPr>
            <w:tcW w:w="5803" w:type="dxa"/>
            <w:tcBorders>
              <w:top w:val="single" w:sz="4" w:space="0" w:color="4BACC6" w:themeColor="accent5"/>
              <w:bottom w:val="single" w:sz="4" w:space="0" w:color="4BACC6" w:themeColor="accent5"/>
            </w:tcBorders>
          </w:tcPr>
          <w:p w14:paraId="3E6B5372" w14:textId="6591AFCE" w:rsidR="00287AB6" w:rsidRPr="00287AB6" w:rsidRDefault="00287AB6" w:rsidP="00F62098">
            <w:pPr>
              <w:pStyle w:val="Body"/>
              <w:ind w:left="0"/>
            </w:pPr>
            <w:r w:rsidRPr="00287AB6">
              <w:t>qcintegration.type in $file~=0</w:t>
            </w:r>
          </w:p>
        </w:tc>
      </w:tr>
      <w:tr w:rsidR="00287AB6" w:rsidRPr="007F4EB1" w14:paraId="4F325D41" w14:textId="77777777" w:rsidTr="00F62098">
        <w:trPr>
          <w:trHeight w:val="19"/>
        </w:trPr>
        <w:tc>
          <w:tcPr>
            <w:tcW w:w="1867" w:type="dxa"/>
            <w:tcBorders>
              <w:top w:val="single" w:sz="4" w:space="0" w:color="4BACC6" w:themeColor="accent5"/>
              <w:bottom w:val="single" w:sz="4" w:space="0" w:color="4BACC6" w:themeColor="accent5"/>
            </w:tcBorders>
          </w:tcPr>
          <w:p w14:paraId="78927EA1" w14:textId="0C2ABCBD" w:rsidR="00287AB6" w:rsidRPr="00287AB6" w:rsidRDefault="00287AB6" w:rsidP="00F62098">
            <w:pPr>
              <w:pStyle w:val="Body"/>
              <w:ind w:left="0"/>
              <w:rPr>
                <w:rFonts w:cs="ArialMT"/>
                <w:color w:val="222222"/>
                <w:lang w:eastAsia="zh-CN"/>
              </w:rPr>
            </w:pPr>
            <w:r w:rsidRPr="00550C91">
              <w:t>Set Focus To</w:t>
            </w:r>
          </w:p>
        </w:tc>
        <w:tc>
          <w:tcPr>
            <w:tcW w:w="5803" w:type="dxa"/>
            <w:tcBorders>
              <w:top w:val="single" w:sz="4" w:space="0" w:color="4BACC6" w:themeColor="accent5"/>
              <w:bottom w:val="single" w:sz="4" w:space="0" w:color="4BACC6" w:themeColor="accent5"/>
            </w:tcBorders>
          </w:tcPr>
          <w:p w14:paraId="2710EBCA" w14:textId="17C7ACF1" w:rsidR="00287AB6" w:rsidRPr="00287AB6" w:rsidRDefault="00287AB6" w:rsidP="00F62098">
            <w:pPr>
              <w:pStyle w:val="Body"/>
              <w:ind w:left="0"/>
            </w:pPr>
            <w:r w:rsidRPr="00550C91">
              <w:rPr>
                <w:rFonts w:cs="ArialMT"/>
                <w:color w:val="222222"/>
                <w:lang w:eastAsia="zh-CN"/>
              </w:rPr>
              <w:t>qcintegration.project</w:t>
            </w:r>
          </w:p>
        </w:tc>
      </w:tr>
    </w:tbl>
    <w:p w14:paraId="2F919D9B" w14:textId="77777777" w:rsidR="007F4EB1" w:rsidRPr="007F4EB1" w:rsidRDefault="007F4EB1" w:rsidP="007F4EB1">
      <w:pPr>
        <w:pStyle w:val="snStepNext"/>
        <w:ind w:left="1890"/>
      </w:pPr>
    </w:p>
    <w:p w14:paraId="114647A3" w14:textId="77777777" w:rsidR="007F4EB1" w:rsidRPr="007F4EB1" w:rsidRDefault="007F4EB1" w:rsidP="007F4EB1">
      <w:pPr>
        <w:pStyle w:val="snStepNext"/>
        <w:ind w:left="1890"/>
      </w:pPr>
    </w:p>
    <w:p w14:paraId="427F8157" w14:textId="77777777" w:rsidR="00CB134F" w:rsidRPr="00550C91" w:rsidRDefault="00CB134F" w:rsidP="00065B80">
      <w:pPr>
        <w:spacing w:before="0" w:after="0"/>
        <w:ind w:left="1440"/>
      </w:pPr>
      <w:r w:rsidRPr="00550C91">
        <w:rPr>
          <w:sz w:val="28"/>
          <w:szCs w:val="28"/>
        </w:rPr>
        <w:br w:type="page"/>
      </w:r>
    </w:p>
    <w:p w14:paraId="3091B941" w14:textId="77777777" w:rsidR="00876BF9" w:rsidRPr="00550C91" w:rsidRDefault="00BC7E97" w:rsidP="00876BF9">
      <w:pPr>
        <w:pStyle w:val="h1Head1"/>
        <w:tabs>
          <w:tab w:val="left" w:pos="6463"/>
        </w:tabs>
      </w:pPr>
      <w:bookmarkStart w:id="65" w:name="_Toc403410016"/>
      <w:r w:rsidRPr="00CD76C0">
        <w:lastRenderedPageBreak/>
        <w:t>Setup</w:t>
      </w:r>
      <w:r w:rsidR="00876BF9" w:rsidRPr="00CD76C0">
        <w:t xml:space="preserve"> HP Universal CMDB content</w:t>
      </w:r>
      <w:bookmarkEnd w:id="65"/>
      <w:r w:rsidR="00876BF9" w:rsidRPr="00550C91">
        <w:tab/>
      </w:r>
    </w:p>
    <w:p w14:paraId="617CB380" w14:textId="10C6413B" w:rsidR="00876BF9" w:rsidRPr="00550C91" w:rsidRDefault="00876BF9" w:rsidP="00876BF9">
      <w:pPr>
        <w:pStyle w:val="h2Head2"/>
      </w:pPr>
      <w:bookmarkStart w:id="66" w:name="_Toc403410017"/>
      <w:r w:rsidRPr="00CD76C0">
        <w:t xml:space="preserve">Import UCMDB </w:t>
      </w:r>
      <w:r w:rsidR="005B2EDF" w:rsidRPr="00CD76C0">
        <w:t>CI</w:t>
      </w:r>
      <w:r w:rsidRPr="00CD76C0">
        <w:t xml:space="preserve"> type </w:t>
      </w:r>
      <w:bookmarkEnd w:id="66"/>
    </w:p>
    <w:p w14:paraId="60B6FA5C" w14:textId="69E64DAB" w:rsidR="00876BF9" w:rsidRPr="00550C91" w:rsidRDefault="00876BF9" w:rsidP="00876BF9">
      <w:pPr>
        <w:pStyle w:val="Body"/>
      </w:pPr>
      <w:r w:rsidRPr="00550C91">
        <w:t xml:space="preserve">The import process will affect the </w:t>
      </w:r>
      <w:r w:rsidRPr="00BB1BC7">
        <w:rPr>
          <w:b/>
        </w:rPr>
        <w:t>Business Application</w:t>
      </w:r>
      <w:r w:rsidRPr="00550C91">
        <w:t xml:space="preserve"> </w:t>
      </w:r>
      <w:r w:rsidR="005B2EDF">
        <w:t>CI</w:t>
      </w:r>
      <w:r w:rsidRPr="00550C91">
        <w:t xml:space="preserve"> type in your UCMDB environment. So if you already made some modifications for this </w:t>
      </w:r>
      <w:r w:rsidR="005B2EDF">
        <w:t>CI</w:t>
      </w:r>
      <w:r w:rsidRPr="00550C91">
        <w:t xml:space="preserve"> type, </w:t>
      </w:r>
      <w:r w:rsidR="00160AFF">
        <w:t>do a backup before</w:t>
      </w:r>
      <w:r w:rsidRPr="00550C91">
        <w:t xml:space="preserve"> the import.</w:t>
      </w:r>
    </w:p>
    <w:p w14:paraId="66AF8658" w14:textId="4466DF7A" w:rsidR="00876BF9" w:rsidRPr="00550C91" w:rsidRDefault="005B2EDF" w:rsidP="00876BF9">
      <w:pPr>
        <w:pStyle w:val="bu1Bullet1"/>
        <w:numPr>
          <w:ilvl w:val="0"/>
          <w:numId w:val="0"/>
        </w:numPr>
        <w:ind w:left="1440"/>
      </w:pPr>
      <w:r>
        <w:t>Business Application CI</w:t>
      </w:r>
      <w:r w:rsidR="00876BF9" w:rsidRPr="00550C91">
        <w:t xml:space="preserve"> type changes:</w:t>
      </w:r>
    </w:p>
    <w:p w14:paraId="76C1BF86" w14:textId="77777777" w:rsidR="00876BF9" w:rsidRPr="00550C91" w:rsidRDefault="00876BF9" w:rsidP="007D7A2E">
      <w:pPr>
        <w:pStyle w:val="bu1Bullet1"/>
        <w:numPr>
          <w:ilvl w:val="0"/>
          <w:numId w:val="44"/>
        </w:numPr>
      </w:pPr>
      <w:r w:rsidRPr="00550C91">
        <w:t>New attribute - devops_version</w:t>
      </w:r>
    </w:p>
    <w:p w14:paraId="01DD648E" w14:textId="77777777" w:rsidR="00876BF9" w:rsidRPr="00550C91" w:rsidRDefault="00876BF9" w:rsidP="007D7A2E">
      <w:pPr>
        <w:pStyle w:val="bu1Bullet1"/>
        <w:numPr>
          <w:ilvl w:val="0"/>
          <w:numId w:val="44"/>
        </w:numPr>
      </w:pPr>
      <w:r w:rsidRPr="00550C91">
        <w:t>New attribute - devops_status</w:t>
      </w:r>
    </w:p>
    <w:p w14:paraId="25674C37" w14:textId="77777777" w:rsidR="00876BF9" w:rsidRDefault="00876BF9" w:rsidP="007D7A2E">
      <w:pPr>
        <w:pStyle w:val="bu1Bullet1"/>
        <w:numPr>
          <w:ilvl w:val="0"/>
          <w:numId w:val="44"/>
        </w:numPr>
      </w:pPr>
      <w:r w:rsidRPr="00550C91">
        <w:t>New attribute - devops_lastgood</w:t>
      </w:r>
    </w:p>
    <w:p w14:paraId="17D14FB7" w14:textId="77777777" w:rsidR="00160AFF" w:rsidRPr="00550C91" w:rsidRDefault="00160AFF" w:rsidP="00160AFF">
      <w:pPr>
        <w:pStyle w:val="bu1Bullet1"/>
        <w:numPr>
          <w:ilvl w:val="0"/>
          <w:numId w:val="0"/>
        </w:numPr>
        <w:ind w:left="2160"/>
      </w:pPr>
    </w:p>
    <w:p w14:paraId="67CCCF98" w14:textId="77777777" w:rsidR="00876BF9" w:rsidRPr="00550C91" w:rsidRDefault="00876BF9" w:rsidP="006F62B0">
      <w:pPr>
        <w:pStyle w:val="sfStepFirst"/>
        <w:numPr>
          <w:ilvl w:val="0"/>
          <w:numId w:val="38"/>
        </w:numPr>
      </w:pPr>
      <w:r w:rsidRPr="00550C91">
        <w:t>Login to your UCMDB environment with administrative account.</w:t>
      </w:r>
    </w:p>
    <w:p w14:paraId="3744D781" w14:textId="7CB3F063" w:rsidR="00876BF9" w:rsidRPr="00550C91" w:rsidRDefault="005B2EDF" w:rsidP="003403F6">
      <w:pPr>
        <w:pStyle w:val="sfStepFirst"/>
        <w:numPr>
          <w:ilvl w:val="0"/>
          <w:numId w:val="38"/>
        </w:numPr>
      </w:pPr>
      <w:r>
        <w:t xml:space="preserve">Click on </w:t>
      </w:r>
      <w:r w:rsidRPr="005B2EDF">
        <w:rPr>
          <w:b/>
        </w:rPr>
        <w:t>Managers &gt;</w:t>
      </w:r>
      <w:r w:rsidR="00876BF9" w:rsidRPr="005B2EDF">
        <w:rPr>
          <w:i/>
        </w:rPr>
        <w:t xml:space="preserve"> </w:t>
      </w:r>
      <w:r w:rsidRPr="005B2EDF">
        <w:rPr>
          <w:b/>
        </w:rPr>
        <w:t>M</w:t>
      </w:r>
      <w:r w:rsidR="00876BF9" w:rsidRPr="005B2EDF">
        <w:rPr>
          <w:b/>
        </w:rPr>
        <w:t>odeling</w:t>
      </w:r>
      <w:r>
        <w:t xml:space="preserve"> </w:t>
      </w:r>
      <w:r w:rsidRPr="005B2EDF">
        <w:rPr>
          <w:b/>
        </w:rPr>
        <w:t>&gt;</w:t>
      </w:r>
      <w:r>
        <w:t xml:space="preserve"> </w:t>
      </w:r>
      <w:r w:rsidR="00876BF9" w:rsidRPr="005B2EDF">
        <w:rPr>
          <w:b/>
        </w:rPr>
        <w:t>CI Type Manager</w:t>
      </w:r>
    </w:p>
    <w:p w14:paraId="670C4F2C" w14:textId="2E4E44B3" w:rsidR="00876BF9" w:rsidRDefault="00876BF9" w:rsidP="003403F6">
      <w:pPr>
        <w:pStyle w:val="sfStepFirst"/>
        <w:numPr>
          <w:ilvl w:val="0"/>
          <w:numId w:val="38"/>
        </w:numPr>
      </w:pPr>
      <w:r w:rsidRPr="00550C91">
        <w:t>Click import XML, then browse</w:t>
      </w:r>
      <w:r w:rsidR="005B2EDF">
        <w:t xml:space="preserve"> to select </w:t>
      </w:r>
      <w:r w:rsidRPr="00550C91">
        <w:t xml:space="preserve">the </w:t>
      </w:r>
      <w:r w:rsidRPr="00550C91">
        <w:rPr>
          <w:b/>
        </w:rPr>
        <w:t>business_application.xml</w:t>
      </w:r>
      <w:r w:rsidR="005B2EDF">
        <w:rPr>
          <w:b/>
        </w:rPr>
        <w:t xml:space="preserve"> </w:t>
      </w:r>
      <w:r w:rsidRPr="00550C91">
        <w:t xml:space="preserve"> </w:t>
      </w:r>
      <w:r w:rsidR="005B2EDF">
        <w:t xml:space="preserve">file in </w:t>
      </w:r>
      <w:r w:rsidR="005B2EDF" w:rsidRPr="00D50027">
        <w:rPr>
          <w:b/>
        </w:rPr>
        <w:t xml:space="preserve">Content Files &gt; </w:t>
      </w:r>
      <w:r w:rsidR="005B2EDF">
        <w:rPr>
          <w:b/>
        </w:rPr>
        <w:t xml:space="preserve">hp_ucmdb </w:t>
      </w:r>
      <w:r w:rsidR="005B2EDF" w:rsidRPr="005B2EDF">
        <w:t>folder</w:t>
      </w:r>
      <w:r w:rsidR="005B2EDF">
        <w:rPr>
          <w:b/>
        </w:rPr>
        <w:t xml:space="preserve"> </w:t>
      </w:r>
      <w:r w:rsidRPr="00550C91">
        <w:t>and start the import:</w:t>
      </w:r>
    </w:p>
    <w:p w14:paraId="5E46269F" w14:textId="77777777" w:rsidR="00876BF9" w:rsidRPr="00550C91" w:rsidRDefault="00876BF9" w:rsidP="00876BF9">
      <w:pPr>
        <w:pStyle w:val="bu1Bullet1"/>
        <w:tabs>
          <w:tab w:val="clear" w:pos="1800"/>
          <w:tab w:val="num" w:pos="2160"/>
        </w:tabs>
        <w:ind w:left="2160"/>
      </w:pPr>
      <w:commentRangeStart w:id="67"/>
      <w:r w:rsidRPr="00550C91">
        <w:t>manage objects-&gt;Configuration Item-&gt;Business Element-&gt;business application</w:t>
      </w:r>
      <w:commentRangeEnd w:id="67"/>
      <w:r w:rsidR="00F62098">
        <w:rPr>
          <w:rStyle w:val="CommentReference"/>
        </w:rPr>
        <w:commentReference w:id="67"/>
      </w:r>
    </w:p>
    <w:p w14:paraId="44448138" w14:textId="77777777" w:rsidR="00876BF9" w:rsidRPr="00550C91" w:rsidRDefault="00876BF9" w:rsidP="00876BF9">
      <w:pPr>
        <w:pStyle w:val="bu1Bullet1"/>
        <w:numPr>
          <w:ilvl w:val="0"/>
          <w:numId w:val="0"/>
        </w:numPr>
        <w:ind w:left="2160"/>
      </w:pPr>
    </w:p>
    <w:p w14:paraId="131E2AEC" w14:textId="77777777" w:rsidR="00876BF9" w:rsidRPr="00550C91" w:rsidRDefault="00C47A5F" w:rsidP="00876BF9">
      <w:pPr>
        <w:pStyle w:val="h1Head1"/>
        <w:tabs>
          <w:tab w:val="left" w:pos="6463"/>
        </w:tabs>
        <w:ind w:left="0"/>
      </w:pPr>
      <w:bookmarkStart w:id="68" w:name="_Toc403410019"/>
      <w:r w:rsidRPr="00CD76C0">
        <w:lastRenderedPageBreak/>
        <w:t>Setup</w:t>
      </w:r>
      <w:r w:rsidR="00876BF9" w:rsidRPr="00CD76C0">
        <w:t xml:space="preserve"> HP Service Manager - HP Universal CMDB Integration</w:t>
      </w:r>
      <w:bookmarkEnd w:id="68"/>
    </w:p>
    <w:p w14:paraId="07615097" w14:textId="77777777" w:rsidR="00876BF9" w:rsidRPr="00550C91" w:rsidRDefault="00876BF9" w:rsidP="00876BF9">
      <w:pPr>
        <w:pStyle w:val="h2Head2"/>
      </w:pPr>
      <w:bookmarkStart w:id="69" w:name="_Toc403410020"/>
      <w:r w:rsidRPr="00CD76C0">
        <w:t>HP Universal CMDB Discovery probe:</w:t>
      </w:r>
      <w:bookmarkEnd w:id="69"/>
    </w:p>
    <w:p w14:paraId="3B5D74D1" w14:textId="77777777" w:rsidR="00876BF9" w:rsidRPr="00550C91" w:rsidRDefault="00876BF9" w:rsidP="00876BF9">
      <w:pPr>
        <w:pStyle w:val="Body"/>
      </w:pPr>
      <w:r w:rsidRPr="00550C91">
        <w:t>To set up the HP Universal CMDB discovery probe, please read and follow the steps in the provided document:</w:t>
      </w:r>
    </w:p>
    <w:p w14:paraId="0B57461A" w14:textId="2AA7491D" w:rsidR="00876BF9" w:rsidRPr="00550C91" w:rsidRDefault="0043349C" w:rsidP="00876BF9">
      <w:pPr>
        <w:pStyle w:val="Body"/>
      </w:pPr>
      <w:r w:rsidRPr="0043349C">
        <w:rPr>
          <w:b/>
        </w:rPr>
        <w:t>DevOps_R3.5_Solution</w:t>
      </w:r>
      <w:r w:rsidR="00C42E48" w:rsidRPr="00550C91">
        <w:rPr>
          <w:b/>
        </w:rPr>
        <w:t>\</w:t>
      </w:r>
      <w:r w:rsidRPr="0043349C">
        <w:rPr>
          <w:b/>
        </w:rPr>
        <w:t>Documentation</w:t>
      </w:r>
      <w:r w:rsidR="00C42E48" w:rsidRPr="00550C91">
        <w:rPr>
          <w:b/>
        </w:rPr>
        <w:t>\</w:t>
      </w:r>
      <w:r w:rsidR="00876BF9" w:rsidRPr="00550C91">
        <w:rPr>
          <w:b/>
        </w:rPr>
        <w:t>HP_UCMDB_9_05_Data_Flow_Probe_Installation_Guide.</w:t>
      </w:r>
    </w:p>
    <w:p w14:paraId="2E29148F" w14:textId="77777777" w:rsidR="00876BF9" w:rsidRPr="00550C91" w:rsidRDefault="00876BF9" w:rsidP="00876BF9">
      <w:pPr>
        <w:pStyle w:val="h2Head2"/>
      </w:pPr>
      <w:bookmarkStart w:id="70" w:name="_Toc403410021"/>
      <w:r w:rsidRPr="00CD76C0">
        <w:t>HP Service Manager – HP Universal CMDB integration:</w:t>
      </w:r>
      <w:bookmarkEnd w:id="70"/>
    </w:p>
    <w:p w14:paraId="790685DE" w14:textId="77777777" w:rsidR="00876BF9" w:rsidRPr="00550C91" w:rsidRDefault="00876BF9" w:rsidP="00876BF9">
      <w:pPr>
        <w:ind w:left="1440"/>
      </w:pPr>
      <w:r w:rsidRPr="00550C91">
        <w:t>To set up the integration between HP Universal CMDB and HP Service Manager, please read and follow the steps in the provided document:</w:t>
      </w:r>
    </w:p>
    <w:p w14:paraId="0A4A8046" w14:textId="028670F2" w:rsidR="00876BF9" w:rsidRPr="00550C91" w:rsidRDefault="0043349C" w:rsidP="00876BF9">
      <w:pPr>
        <w:ind w:left="1440"/>
      </w:pPr>
      <w:r w:rsidRPr="0043349C">
        <w:rPr>
          <w:b/>
        </w:rPr>
        <w:t>DevOps_R3.5_Solution</w:t>
      </w:r>
      <w:r w:rsidRPr="00550C91">
        <w:rPr>
          <w:b/>
        </w:rPr>
        <w:t>\</w:t>
      </w:r>
      <w:r w:rsidRPr="0043349C">
        <w:rPr>
          <w:b/>
        </w:rPr>
        <w:t>Documentation</w:t>
      </w:r>
      <w:r w:rsidRPr="00550C91">
        <w:rPr>
          <w:b/>
        </w:rPr>
        <w:t>\</w:t>
      </w:r>
      <w:r w:rsidR="00876BF9" w:rsidRPr="00550C91">
        <w:rPr>
          <w:b/>
        </w:rPr>
        <w:t>HP_SM_uCMDB_Integration_SM9.x_adapter_R</w:t>
      </w:r>
      <w:r>
        <w:rPr>
          <w:b/>
        </w:rPr>
        <w:t>3.5</w:t>
      </w:r>
      <w:r w:rsidR="00876BF9" w:rsidRPr="00550C91">
        <w:rPr>
          <w:b/>
        </w:rPr>
        <w:t>_Guide</w:t>
      </w:r>
      <w:r w:rsidR="00876BF9" w:rsidRPr="00550C91">
        <w:t>.</w:t>
      </w:r>
    </w:p>
    <w:p w14:paraId="6727C330" w14:textId="77777777" w:rsidR="00876BF9" w:rsidRPr="00550C91" w:rsidRDefault="00876BF9" w:rsidP="00BC1E06"/>
    <w:p w14:paraId="6D3E079D" w14:textId="77777777" w:rsidR="00B91260" w:rsidRDefault="00B91260" w:rsidP="00B91260">
      <w:pPr>
        <w:pStyle w:val="snStepNext"/>
      </w:pPr>
    </w:p>
    <w:p w14:paraId="6EA3A2E5" w14:textId="77777777" w:rsidR="00A85F0C" w:rsidRDefault="00A85F0C" w:rsidP="00B91260">
      <w:pPr>
        <w:pStyle w:val="snStepNext"/>
      </w:pPr>
    </w:p>
    <w:p w14:paraId="16AD178A" w14:textId="77777777" w:rsidR="00A85F0C" w:rsidRDefault="00A85F0C" w:rsidP="00B91260">
      <w:pPr>
        <w:pStyle w:val="snStepNext"/>
      </w:pPr>
    </w:p>
    <w:p w14:paraId="096CD5CA" w14:textId="77777777" w:rsidR="00A85F0C" w:rsidRDefault="00A85F0C" w:rsidP="00B91260">
      <w:pPr>
        <w:pStyle w:val="snStepNext"/>
      </w:pPr>
    </w:p>
    <w:p w14:paraId="2F5252E4" w14:textId="77777777" w:rsidR="00A85F0C" w:rsidRDefault="00A85F0C" w:rsidP="00B91260">
      <w:pPr>
        <w:pStyle w:val="snStepNext"/>
      </w:pPr>
    </w:p>
    <w:p w14:paraId="0442CAA0" w14:textId="77777777" w:rsidR="00A85F0C" w:rsidRDefault="00A85F0C" w:rsidP="00B91260">
      <w:pPr>
        <w:pStyle w:val="snStepNext"/>
      </w:pPr>
    </w:p>
    <w:p w14:paraId="11640EC8" w14:textId="77777777" w:rsidR="00A85F0C" w:rsidRDefault="00A85F0C" w:rsidP="00B91260">
      <w:pPr>
        <w:pStyle w:val="snStepNext"/>
      </w:pPr>
    </w:p>
    <w:p w14:paraId="4697BA0A" w14:textId="77777777" w:rsidR="00A85F0C" w:rsidRDefault="00A85F0C" w:rsidP="00B91260">
      <w:pPr>
        <w:pStyle w:val="snStepNext"/>
      </w:pPr>
    </w:p>
    <w:p w14:paraId="45C8F1FE" w14:textId="77777777" w:rsidR="00A85F0C" w:rsidRDefault="00A85F0C" w:rsidP="00B91260">
      <w:pPr>
        <w:pStyle w:val="snStepNext"/>
      </w:pPr>
    </w:p>
    <w:p w14:paraId="0ABA9E9C" w14:textId="77777777" w:rsidR="00A85F0C" w:rsidRDefault="00A85F0C" w:rsidP="00B91260">
      <w:pPr>
        <w:pStyle w:val="snStepNext"/>
      </w:pPr>
    </w:p>
    <w:p w14:paraId="34636CA9" w14:textId="77777777" w:rsidR="00A85F0C" w:rsidRDefault="00A85F0C" w:rsidP="00B91260">
      <w:pPr>
        <w:pStyle w:val="snStepNext"/>
      </w:pPr>
    </w:p>
    <w:p w14:paraId="654C6CC1" w14:textId="77777777" w:rsidR="00A85F0C" w:rsidRDefault="00A85F0C" w:rsidP="00B91260">
      <w:pPr>
        <w:pStyle w:val="snStepNext"/>
      </w:pPr>
    </w:p>
    <w:p w14:paraId="3FF50E64" w14:textId="77777777" w:rsidR="00A85F0C" w:rsidRDefault="00A85F0C" w:rsidP="00B91260">
      <w:pPr>
        <w:pStyle w:val="snStepNext"/>
      </w:pPr>
    </w:p>
    <w:p w14:paraId="3735E9D8" w14:textId="77777777" w:rsidR="00A85F0C" w:rsidRDefault="00A85F0C" w:rsidP="00B91260">
      <w:pPr>
        <w:pStyle w:val="snStepNext"/>
      </w:pPr>
    </w:p>
    <w:p w14:paraId="2A58E34E" w14:textId="77777777" w:rsidR="00A85F0C" w:rsidRDefault="00A85F0C" w:rsidP="00B91260">
      <w:pPr>
        <w:pStyle w:val="snStepNext"/>
      </w:pPr>
    </w:p>
    <w:p w14:paraId="2F14E707" w14:textId="77777777" w:rsidR="00A85F0C" w:rsidRDefault="00A85F0C" w:rsidP="00B91260">
      <w:pPr>
        <w:pStyle w:val="snStepNext"/>
      </w:pPr>
    </w:p>
    <w:p w14:paraId="4FEFBA27" w14:textId="77777777" w:rsidR="00A85F0C" w:rsidRDefault="00A85F0C" w:rsidP="00B91260">
      <w:pPr>
        <w:pStyle w:val="snStepNext"/>
      </w:pPr>
    </w:p>
    <w:p w14:paraId="3AC5565D" w14:textId="77777777" w:rsidR="00A85F0C" w:rsidRDefault="00A85F0C" w:rsidP="00B91260">
      <w:pPr>
        <w:pStyle w:val="snStepNext"/>
      </w:pPr>
    </w:p>
    <w:p w14:paraId="3F8F12B7" w14:textId="77777777" w:rsidR="00A85F0C" w:rsidRDefault="00A85F0C" w:rsidP="00B91260">
      <w:pPr>
        <w:pStyle w:val="snStepNext"/>
      </w:pPr>
    </w:p>
    <w:p w14:paraId="6ECDC3A7" w14:textId="77777777" w:rsidR="00A85F0C" w:rsidRDefault="00A85F0C" w:rsidP="00B91260">
      <w:pPr>
        <w:pStyle w:val="snStepNext"/>
      </w:pPr>
    </w:p>
    <w:p w14:paraId="66D7E151" w14:textId="77777777" w:rsidR="00A85F0C" w:rsidRDefault="00A85F0C" w:rsidP="00B91260">
      <w:pPr>
        <w:pStyle w:val="snStepNext"/>
      </w:pPr>
    </w:p>
    <w:p w14:paraId="02EBBFD0" w14:textId="77777777" w:rsidR="00A85F0C" w:rsidRDefault="00A85F0C" w:rsidP="00B91260">
      <w:pPr>
        <w:pStyle w:val="snStepNext"/>
      </w:pPr>
    </w:p>
    <w:p w14:paraId="292A4ACE" w14:textId="77777777" w:rsidR="00A85F0C" w:rsidRDefault="00A85F0C" w:rsidP="00B91260">
      <w:pPr>
        <w:pStyle w:val="snStepNext"/>
      </w:pPr>
    </w:p>
    <w:p w14:paraId="56849C2D" w14:textId="77777777" w:rsidR="00A85F0C" w:rsidRPr="00550C91" w:rsidRDefault="00A85F0C" w:rsidP="00B91260">
      <w:pPr>
        <w:pStyle w:val="snStepNext"/>
      </w:pPr>
    </w:p>
    <w:p w14:paraId="7E2E549D" w14:textId="149E0F69" w:rsidR="00F313F0" w:rsidRDefault="00F313F0" w:rsidP="00F313F0">
      <w:pPr>
        <w:pStyle w:val="h1Head1"/>
        <w:tabs>
          <w:tab w:val="left" w:pos="6463"/>
        </w:tabs>
        <w:ind w:left="0"/>
      </w:pPr>
      <w:bookmarkStart w:id="71" w:name="_Toc403410022"/>
      <w:r w:rsidRPr="00CD76C0">
        <w:lastRenderedPageBreak/>
        <w:t xml:space="preserve">Setup HP UCMDB DevOps CIs </w:t>
      </w:r>
      <w:bookmarkEnd w:id="71"/>
    </w:p>
    <w:p w14:paraId="43593B80" w14:textId="6A1B2DD9" w:rsidR="003403F6" w:rsidRPr="003403F6" w:rsidRDefault="003403F6" w:rsidP="003403F6">
      <w:pPr>
        <w:pStyle w:val="Body"/>
        <w:ind w:left="720"/>
      </w:pPr>
      <w:r>
        <w:t>There are four UCMDB CIs, which are required by the DevOps solution. They should be creted manually, before the Jenkins pipeline is triggered for first time.</w:t>
      </w:r>
      <w:r w:rsidRPr="00550C91">
        <w:t xml:space="preserve">To set up the </w:t>
      </w:r>
      <w:r>
        <w:t>required DevOps</w:t>
      </w:r>
      <w:r w:rsidRPr="00550C91">
        <w:t xml:space="preserve"> </w:t>
      </w:r>
      <w:r>
        <w:t>U</w:t>
      </w:r>
      <w:r w:rsidRPr="00550C91">
        <w:t xml:space="preserve">CMDB </w:t>
      </w:r>
      <w:r>
        <w:t>CIs</w:t>
      </w:r>
      <w:r w:rsidRPr="00550C91">
        <w:t xml:space="preserve">, please </w:t>
      </w:r>
      <w:r>
        <w:t>complete the following steps:</w:t>
      </w:r>
    </w:p>
    <w:p w14:paraId="5270FEB0" w14:textId="6DFA046B" w:rsidR="00F313F0" w:rsidRPr="00550C91" w:rsidRDefault="00F313F0" w:rsidP="00F313F0">
      <w:pPr>
        <w:pStyle w:val="h2Head2"/>
      </w:pPr>
      <w:bookmarkStart w:id="72" w:name="_Toc403410023"/>
      <w:r w:rsidRPr="00CD76C0">
        <w:t>Setup Business Service CI:</w:t>
      </w:r>
      <w:bookmarkEnd w:id="72"/>
    </w:p>
    <w:p w14:paraId="53E77A88" w14:textId="3649BA6D" w:rsidR="00F313F0" w:rsidRPr="00550C91" w:rsidRDefault="003403F6" w:rsidP="00F313F0">
      <w:pPr>
        <w:pStyle w:val="Body"/>
      </w:pPr>
      <w:r w:rsidRPr="00550C91">
        <w:t xml:space="preserve">To set up the </w:t>
      </w:r>
      <w:r>
        <w:t>DevOps</w:t>
      </w:r>
      <w:r w:rsidRPr="00550C91">
        <w:t xml:space="preserve"> </w:t>
      </w:r>
      <w:r>
        <w:t>U</w:t>
      </w:r>
      <w:r w:rsidRPr="00550C91">
        <w:t xml:space="preserve">CMDB </w:t>
      </w:r>
      <w:r>
        <w:t>Business Service CI</w:t>
      </w:r>
      <w:r w:rsidR="00F313F0" w:rsidRPr="00550C91">
        <w:t>:</w:t>
      </w:r>
    </w:p>
    <w:p w14:paraId="3C9362C1" w14:textId="77777777" w:rsidR="003403F6" w:rsidRPr="00550C91" w:rsidRDefault="003403F6" w:rsidP="001C61BF">
      <w:pPr>
        <w:pStyle w:val="sfStepFirst"/>
        <w:numPr>
          <w:ilvl w:val="0"/>
          <w:numId w:val="168"/>
        </w:numPr>
      </w:pPr>
      <w:r w:rsidRPr="00550C91">
        <w:t>Login to your UCMDB environment with administrative account.</w:t>
      </w:r>
    </w:p>
    <w:p w14:paraId="430AB53E" w14:textId="6A98739C" w:rsidR="003403F6" w:rsidRDefault="003403F6" w:rsidP="003403F6">
      <w:pPr>
        <w:pStyle w:val="sfStepFirst"/>
        <w:numPr>
          <w:ilvl w:val="0"/>
          <w:numId w:val="38"/>
        </w:numPr>
      </w:pPr>
      <w:r>
        <w:t xml:space="preserve">Click </w:t>
      </w:r>
      <w:r w:rsidRPr="005B2EDF">
        <w:rPr>
          <w:b/>
        </w:rPr>
        <w:t>Managers &gt;</w:t>
      </w:r>
      <w:r w:rsidRPr="005B2EDF">
        <w:rPr>
          <w:i/>
        </w:rPr>
        <w:t xml:space="preserve"> </w:t>
      </w:r>
      <w:r w:rsidRPr="005B2EDF">
        <w:rPr>
          <w:b/>
        </w:rPr>
        <w:t>Modeling</w:t>
      </w:r>
      <w:r>
        <w:t xml:space="preserve"> </w:t>
      </w:r>
      <w:r w:rsidRPr="005B2EDF">
        <w:rPr>
          <w:b/>
        </w:rPr>
        <w:t>&gt;</w:t>
      </w:r>
      <w:r>
        <w:t xml:space="preserve"> </w:t>
      </w:r>
      <w:r>
        <w:rPr>
          <w:b/>
        </w:rPr>
        <w:t>IT Universe</w:t>
      </w:r>
      <w:r w:rsidRPr="005B2EDF">
        <w:rPr>
          <w:b/>
        </w:rPr>
        <w:t xml:space="preserve"> Manager</w:t>
      </w:r>
      <w:r>
        <w:t>.</w:t>
      </w:r>
    </w:p>
    <w:p w14:paraId="5A235216" w14:textId="07CD49B9" w:rsidR="003403F6" w:rsidRDefault="003403F6" w:rsidP="003403F6">
      <w:pPr>
        <w:pStyle w:val="sfStepFirst"/>
        <w:numPr>
          <w:ilvl w:val="0"/>
          <w:numId w:val="38"/>
        </w:numPr>
      </w:pPr>
      <w:r>
        <w:t xml:space="preserve">Click </w:t>
      </w:r>
      <w:r>
        <w:rPr>
          <w:b/>
        </w:rPr>
        <w:t>Operations</w:t>
      </w:r>
      <w:r>
        <w:t xml:space="preserve"> </w:t>
      </w:r>
      <w:r w:rsidRPr="005B2EDF">
        <w:rPr>
          <w:b/>
        </w:rPr>
        <w:t>&gt;</w:t>
      </w:r>
      <w:r>
        <w:t xml:space="preserve"> </w:t>
      </w:r>
      <w:r w:rsidRPr="003403F6">
        <w:rPr>
          <w:b/>
        </w:rPr>
        <w:t>New</w:t>
      </w:r>
      <w:r>
        <w:t xml:space="preserve"> </w:t>
      </w:r>
      <w:r>
        <w:rPr>
          <w:b/>
        </w:rPr>
        <w:t>CI</w:t>
      </w:r>
      <w:r w:rsidRPr="003403F6">
        <w:t>.</w:t>
      </w:r>
    </w:p>
    <w:p w14:paraId="18110736" w14:textId="3F49521E" w:rsidR="003403F6" w:rsidRDefault="003403F6" w:rsidP="003403F6">
      <w:pPr>
        <w:pStyle w:val="sfStepFirst"/>
        <w:numPr>
          <w:ilvl w:val="0"/>
          <w:numId w:val="38"/>
        </w:numPr>
      </w:pPr>
      <w:r>
        <w:t xml:space="preserve">Click </w:t>
      </w:r>
      <w:r w:rsidRPr="003403F6">
        <w:rPr>
          <w:b/>
        </w:rPr>
        <w:t>Managed Object &gt; ConfigurationItem &gt; BusinessElement &gt; Service &gt; BusinessService</w:t>
      </w:r>
      <w:r>
        <w:t>.</w:t>
      </w:r>
    </w:p>
    <w:p w14:paraId="604E67B3" w14:textId="06FAF7DC" w:rsidR="003403F6" w:rsidRDefault="003403F6" w:rsidP="003403F6">
      <w:pPr>
        <w:pStyle w:val="sfStepFirst"/>
        <w:numPr>
          <w:ilvl w:val="0"/>
          <w:numId w:val="38"/>
        </w:numPr>
      </w:pPr>
      <w:r>
        <w:t xml:space="preserve">Enter </w:t>
      </w:r>
      <w:r w:rsidR="00E320D5" w:rsidRPr="00E320D5">
        <w:rPr>
          <w:b/>
        </w:rPr>
        <w:t>Name</w:t>
      </w:r>
      <w:r>
        <w:t xml:space="preserve"> </w:t>
      </w:r>
      <w:r w:rsidR="00E320D5">
        <w:t>and Description for the new BS CI:</w:t>
      </w:r>
      <w:r>
        <w:t xml:space="preserve"> </w:t>
      </w:r>
    </w:p>
    <w:p w14:paraId="3AED2A00" w14:textId="614B2A12" w:rsidR="003403F6" w:rsidRDefault="00E320D5" w:rsidP="00E320D5">
      <w:pPr>
        <w:pStyle w:val="sfStepFirst"/>
        <w:numPr>
          <w:ilvl w:val="0"/>
          <w:numId w:val="0"/>
        </w:numPr>
        <w:ind w:left="1800"/>
      </w:pPr>
      <w:r>
        <w:rPr>
          <w:noProof/>
        </w:rPr>
        <w:drawing>
          <wp:inline distT="0" distB="0" distL="0" distR="0" wp14:anchorId="1B99D546" wp14:editId="26AAA9B2">
            <wp:extent cx="3446060" cy="347409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6062" cy="3484176"/>
                    </a:xfrm>
                    <a:prstGeom prst="rect">
                      <a:avLst/>
                    </a:prstGeom>
                  </pic:spPr>
                </pic:pic>
              </a:graphicData>
            </a:graphic>
          </wp:inline>
        </w:drawing>
      </w:r>
    </w:p>
    <w:p w14:paraId="650379F4" w14:textId="056FC5B9" w:rsidR="00E320D5" w:rsidRPr="00E320D5" w:rsidRDefault="00E320D5" w:rsidP="00463C8C">
      <w:pPr>
        <w:pStyle w:val="sfStepFirst"/>
        <w:numPr>
          <w:ilvl w:val="0"/>
          <w:numId w:val="0"/>
        </w:numPr>
        <w:ind w:left="2790" w:hanging="990"/>
      </w:pPr>
      <w:r w:rsidRPr="00E320D5">
        <w:rPr>
          <w:b/>
        </w:rPr>
        <w:t>Important:</w:t>
      </w:r>
      <w:r>
        <w:t xml:space="preserve"> the </w:t>
      </w:r>
      <w:r>
        <w:rPr>
          <w:b/>
        </w:rPr>
        <w:t>Description</w:t>
      </w:r>
      <w:r>
        <w:t xml:space="preserve"> must be </w:t>
      </w:r>
      <w:r>
        <w:rPr>
          <w:b/>
        </w:rPr>
        <w:t>DevOpsBS</w:t>
      </w:r>
      <w:r>
        <w:t>, since it is used to define the CI type, when this CI is synchorized</w:t>
      </w:r>
      <w:r w:rsidRPr="00E320D5">
        <w:t xml:space="preserve"> </w:t>
      </w:r>
      <w:r>
        <w:t>to Service Manager.</w:t>
      </w:r>
    </w:p>
    <w:p w14:paraId="516A66F9" w14:textId="679C06C1" w:rsidR="00E320D5" w:rsidRDefault="00E320D5" w:rsidP="003403F6">
      <w:pPr>
        <w:pStyle w:val="sfStepFirst"/>
        <w:numPr>
          <w:ilvl w:val="0"/>
          <w:numId w:val="38"/>
        </w:numPr>
      </w:pPr>
      <w:r>
        <w:t xml:space="preserve">Click </w:t>
      </w:r>
      <w:r>
        <w:rPr>
          <w:b/>
        </w:rPr>
        <w:t>Save</w:t>
      </w:r>
      <w:r w:rsidR="004346DA">
        <w:t xml:space="preserve"> and close the New CI window.</w:t>
      </w:r>
    </w:p>
    <w:p w14:paraId="79FD366B" w14:textId="43384623" w:rsidR="00E320D5" w:rsidRDefault="004346DA" w:rsidP="003403F6">
      <w:pPr>
        <w:pStyle w:val="sfStepFirst"/>
        <w:numPr>
          <w:ilvl w:val="0"/>
          <w:numId w:val="38"/>
        </w:numPr>
      </w:pPr>
      <w:r>
        <w:t>Sea</w:t>
      </w:r>
      <w:r w:rsidR="00463C8C">
        <w:t>rch for the newly created BS CI to confirm.</w:t>
      </w:r>
    </w:p>
    <w:p w14:paraId="021DB085" w14:textId="648B8CD9" w:rsidR="00E320D5" w:rsidRDefault="004346DA" w:rsidP="004346DA">
      <w:pPr>
        <w:pStyle w:val="sfStepFirst"/>
        <w:numPr>
          <w:ilvl w:val="0"/>
          <w:numId w:val="0"/>
        </w:numPr>
        <w:ind w:left="1800"/>
      </w:pPr>
      <w:r>
        <w:rPr>
          <w:noProof/>
        </w:rPr>
        <w:lastRenderedPageBreak/>
        <w:drawing>
          <wp:inline distT="0" distB="0" distL="0" distR="0" wp14:anchorId="7C63C600" wp14:editId="7C3CE6B4">
            <wp:extent cx="5266389" cy="204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2869" cy="2058348"/>
                    </a:xfrm>
                    <a:prstGeom prst="rect">
                      <a:avLst/>
                    </a:prstGeom>
                    <a:noFill/>
                    <a:ln>
                      <a:noFill/>
                    </a:ln>
                  </pic:spPr>
                </pic:pic>
              </a:graphicData>
            </a:graphic>
          </wp:inline>
        </w:drawing>
      </w:r>
    </w:p>
    <w:p w14:paraId="3125D6C6" w14:textId="38B62C88" w:rsidR="00F313F0" w:rsidRPr="00550C91" w:rsidRDefault="00F313F0" w:rsidP="00F313F0">
      <w:pPr>
        <w:pStyle w:val="h2Head2"/>
      </w:pPr>
      <w:bookmarkStart w:id="73" w:name="_Toc403410024"/>
      <w:r w:rsidRPr="00CD76C0">
        <w:t>Setup Business Application CI:</w:t>
      </w:r>
      <w:bookmarkEnd w:id="73"/>
    </w:p>
    <w:p w14:paraId="7924AD33" w14:textId="687D7EB3" w:rsidR="00F313F0" w:rsidRDefault="004346DA" w:rsidP="00F313F0">
      <w:pPr>
        <w:ind w:left="1440"/>
      </w:pPr>
      <w:r w:rsidRPr="00550C91">
        <w:t xml:space="preserve">To set up the </w:t>
      </w:r>
      <w:r>
        <w:t>DevOps</w:t>
      </w:r>
      <w:r w:rsidRPr="00550C91">
        <w:t xml:space="preserve"> </w:t>
      </w:r>
      <w:r>
        <w:t>U</w:t>
      </w:r>
      <w:r w:rsidRPr="00550C91">
        <w:t xml:space="preserve">CMDB </w:t>
      </w:r>
      <w:r>
        <w:t xml:space="preserve">Business </w:t>
      </w:r>
      <w:r w:rsidR="003816D4">
        <w:t>Application</w:t>
      </w:r>
      <w:r>
        <w:t xml:space="preserve"> CI</w:t>
      </w:r>
      <w:r w:rsidRPr="00550C91">
        <w:t>:</w:t>
      </w:r>
    </w:p>
    <w:p w14:paraId="2C6B57BA" w14:textId="2B7DF605" w:rsidR="004346DA" w:rsidRDefault="004346DA" w:rsidP="001C61BF">
      <w:pPr>
        <w:pStyle w:val="sfStepFirst"/>
        <w:numPr>
          <w:ilvl w:val="0"/>
          <w:numId w:val="169"/>
        </w:numPr>
      </w:pPr>
      <w:r>
        <w:t>Search for the newly created BS CI, from the previous step:</w:t>
      </w:r>
    </w:p>
    <w:p w14:paraId="2D1150D0" w14:textId="77777777" w:rsidR="004346DA" w:rsidRDefault="004346DA" w:rsidP="004346DA">
      <w:pPr>
        <w:pStyle w:val="sfStepFirst"/>
        <w:numPr>
          <w:ilvl w:val="0"/>
          <w:numId w:val="0"/>
        </w:numPr>
        <w:ind w:left="1800"/>
      </w:pPr>
      <w:r>
        <w:rPr>
          <w:noProof/>
        </w:rPr>
        <w:drawing>
          <wp:inline distT="0" distB="0" distL="0" distR="0" wp14:anchorId="21B1DFEC" wp14:editId="476B8DD0">
            <wp:extent cx="5266389" cy="2040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2869" cy="2058348"/>
                    </a:xfrm>
                    <a:prstGeom prst="rect">
                      <a:avLst/>
                    </a:prstGeom>
                    <a:noFill/>
                    <a:ln>
                      <a:noFill/>
                    </a:ln>
                  </pic:spPr>
                </pic:pic>
              </a:graphicData>
            </a:graphic>
          </wp:inline>
        </w:drawing>
      </w:r>
    </w:p>
    <w:p w14:paraId="285E341C" w14:textId="3608CA2D" w:rsidR="004346DA" w:rsidRDefault="004346DA" w:rsidP="001C61BF">
      <w:pPr>
        <w:pStyle w:val="sfStepFirst"/>
        <w:numPr>
          <w:ilvl w:val="0"/>
          <w:numId w:val="169"/>
        </w:numPr>
      </w:pPr>
      <w:r>
        <w:t xml:space="preserve">Select the </w:t>
      </w:r>
      <w:r>
        <w:rPr>
          <w:b/>
        </w:rPr>
        <w:t>DevOps-R3.5-BS-CI</w:t>
      </w:r>
      <w:r>
        <w:t xml:space="preserve"> and click </w:t>
      </w:r>
      <w:r>
        <w:rPr>
          <w:b/>
        </w:rPr>
        <w:t>Operations</w:t>
      </w:r>
      <w:r>
        <w:t xml:space="preserve"> </w:t>
      </w:r>
      <w:r w:rsidRPr="005B2EDF">
        <w:rPr>
          <w:b/>
        </w:rPr>
        <w:t>&gt;</w:t>
      </w:r>
      <w:r>
        <w:t xml:space="preserve"> </w:t>
      </w:r>
      <w:r w:rsidRPr="003403F6">
        <w:rPr>
          <w:b/>
        </w:rPr>
        <w:t>New</w:t>
      </w:r>
      <w:r>
        <w:t xml:space="preserve"> </w:t>
      </w:r>
      <w:r w:rsidRPr="004346DA">
        <w:rPr>
          <w:b/>
        </w:rPr>
        <w:t>Related</w:t>
      </w:r>
      <w:r>
        <w:t xml:space="preserve"> </w:t>
      </w:r>
      <w:r>
        <w:rPr>
          <w:b/>
        </w:rPr>
        <w:t>CI</w:t>
      </w:r>
      <w:r>
        <w:t>.</w:t>
      </w:r>
    </w:p>
    <w:p w14:paraId="4101D842" w14:textId="513B3461" w:rsidR="004346DA" w:rsidRDefault="004346DA" w:rsidP="001C61BF">
      <w:pPr>
        <w:pStyle w:val="sfStepFirst"/>
        <w:numPr>
          <w:ilvl w:val="0"/>
          <w:numId w:val="169"/>
        </w:numPr>
      </w:pPr>
      <w:r>
        <w:t xml:space="preserve">Click </w:t>
      </w:r>
      <w:r w:rsidRPr="003403F6">
        <w:rPr>
          <w:b/>
        </w:rPr>
        <w:t>Managed Object &gt; ConfigurationItem &gt; BusinessElement &gt; Business</w:t>
      </w:r>
      <w:r>
        <w:rPr>
          <w:b/>
        </w:rPr>
        <w:t>Application</w:t>
      </w:r>
      <w:r>
        <w:t>.</w:t>
      </w:r>
    </w:p>
    <w:p w14:paraId="7ED23DC1" w14:textId="0E4706A5" w:rsidR="004346DA" w:rsidRDefault="004346DA" w:rsidP="001C61BF">
      <w:pPr>
        <w:pStyle w:val="sfStepFirst"/>
        <w:numPr>
          <w:ilvl w:val="0"/>
          <w:numId w:val="169"/>
        </w:numPr>
      </w:pPr>
      <w:r>
        <w:t xml:space="preserve">Enter </w:t>
      </w:r>
      <w:r>
        <w:rPr>
          <w:b/>
        </w:rPr>
        <w:t xml:space="preserve">Name </w:t>
      </w:r>
      <w:r w:rsidRPr="004346DA">
        <w:t>and</w:t>
      </w:r>
      <w:r>
        <w:rPr>
          <w:b/>
        </w:rPr>
        <w:t xml:space="preserve"> Description</w:t>
      </w:r>
      <w:r w:rsidRPr="004346DA">
        <w:t xml:space="preserve"> </w:t>
      </w:r>
      <w:r>
        <w:t>for the new BA CI</w:t>
      </w:r>
      <w:r>
        <w:rPr>
          <w:b/>
        </w:rPr>
        <w:t>:</w:t>
      </w:r>
    </w:p>
    <w:p w14:paraId="629816E3" w14:textId="0BFC99FF" w:rsidR="004346DA" w:rsidRDefault="004346DA" w:rsidP="004346DA">
      <w:pPr>
        <w:pStyle w:val="sfStepFirst"/>
        <w:numPr>
          <w:ilvl w:val="0"/>
          <w:numId w:val="0"/>
        </w:numPr>
        <w:ind w:left="1800"/>
      </w:pPr>
      <w:r>
        <w:rPr>
          <w:noProof/>
        </w:rPr>
        <w:lastRenderedPageBreak/>
        <w:drawing>
          <wp:inline distT="0" distB="0" distL="0" distR="0" wp14:anchorId="74214973" wp14:editId="042C394F">
            <wp:extent cx="3438985" cy="36848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6543" cy="3692993"/>
                    </a:xfrm>
                    <a:prstGeom prst="rect">
                      <a:avLst/>
                    </a:prstGeom>
                    <a:noFill/>
                    <a:ln>
                      <a:noFill/>
                    </a:ln>
                  </pic:spPr>
                </pic:pic>
              </a:graphicData>
            </a:graphic>
          </wp:inline>
        </w:drawing>
      </w:r>
    </w:p>
    <w:p w14:paraId="40B120EC" w14:textId="3E3BC9D9" w:rsidR="004346DA" w:rsidRDefault="004346DA" w:rsidP="00463C8C">
      <w:pPr>
        <w:pStyle w:val="sfStepFirst"/>
        <w:numPr>
          <w:ilvl w:val="0"/>
          <w:numId w:val="0"/>
        </w:numPr>
        <w:ind w:left="2790" w:hanging="990"/>
      </w:pPr>
      <w:r w:rsidRPr="00E320D5">
        <w:rPr>
          <w:b/>
        </w:rPr>
        <w:t>Important:</w:t>
      </w:r>
      <w:r w:rsidR="00463C8C">
        <w:t xml:space="preserve"> T</w:t>
      </w:r>
      <w:r>
        <w:t xml:space="preserve">he </w:t>
      </w:r>
      <w:r>
        <w:rPr>
          <w:b/>
        </w:rPr>
        <w:t>Description</w:t>
      </w:r>
      <w:r>
        <w:t xml:space="preserve"> must be </w:t>
      </w:r>
      <w:r>
        <w:rPr>
          <w:b/>
        </w:rPr>
        <w:t>DevOps</w:t>
      </w:r>
      <w:r>
        <w:t>, since it is used to define the CI type, when this CI is synchorized</w:t>
      </w:r>
      <w:r w:rsidRPr="00E320D5">
        <w:t xml:space="preserve"> </w:t>
      </w:r>
      <w:r>
        <w:t>to Service Manager.</w:t>
      </w:r>
    </w:p>
    <w:p w14:paraId="6648DB78" w14:textId="53F13232" w:rsidR="004346DA" w:rsidRDefault="004346DA" w:rsidP="001C61BF">
      <w:pPr>
        <w:pStyle w:val="sfStepFirst"/>
        <w:numPr>
          <w:ilvl w:val="0"/>
          <w:numId w:val="169"/>
        </w:numPr>
      </w:pPr>
      <w:r>
        <w:t xml:space="preserve">Click </w:t>
      </w:r>
      <w:r w:rsidRPr="003816D4">
        <w:rPr>
          <w:b/>
        </w:rPr>
        <w:t>Relationship</w:t>
      </w:r>
      <w:r w:rsidR="003816D4">
        <w:t xml:space="preserve"> and select </w:t>
      </w:r>
      <w:r w:rsidR="003816D4">
        <w:rPr>
          <w:b/>
        </w:rPr>
        <w:t>Containment</w:t>
      </w:r>
      <w:r w:rsidR="003816D4" w:rsidRPr="003816D4">
        <w:t>,</w:t>
      </w:r>
      <w:r w:rsidR="003816D4">
        <w:rPr>
          <w:b/>
        </w:rPr>
        <w:t xml:space="preserve">  </w:t>
      </w:r>
      <w:r w:rsidR="003816D4" w:rsidRPr="003816D4">
        <w:t>then click</w:t>
      </w:r>
      <w:r w:rsidR="003816D4">
        <w:rPr>
          <w:b/>
        </w:rPr>
        <w:t xml:space="preserve"> Save </w:t>
      </w:r>
      <w:r w:rsidR="003816D4" w:rsidRPr="003816D4">
        <w:t>and</w:t>
      </w:r>
      <w:r w:rsidR="003816D4">
        <w:rPr>
          <w:b/>
        </w:rPr>
        <w:t xml:space="preserve"> </w:t>
      </w:r>
      <w:r>
        <w:t xml:space="preserve">close the New </w:t>
      </w:r>
      <w:r w:rsidR="003816D4">
        <w:t xml:space="preserve">Related </w:t>
      </w:r>
      <w:r>
        <w:t>CI window</w:t>
      </w:r>
      <w:r w:rsidR="003816D4">
        <w:t>.</w:t>
      </w:r>
    </w:p>
    <w:p w14:paraId="14186D5A" w14:textId="35044F55" w:rsidR="004346DA" w:rsidRDefault="003816D4" w:rsidP="003816D4">
      <w:pPr>
        <w:pStyle w:val="sfStepFirst"/>
        <w:numPr>
          <w:ilvl w:val="0"/>
          <w:numId w:val="0"/>
        </w:numPr>
        <w:ind w:left="1800"/>
      </w:pPr>
      <w:r>
        <w:rPr>
          <w:noProof/>
        </w:rPr>
        <w:drawing>
          <wp:inline distT="0" distB="0" distL="0" distR="0" wp14:anchorId="001EA638" wp14:editId="2F9F4FE3">
            <wp:extent cx="3445604" cy="3691719"/>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5113" cy="3701907"/>
                    </a:xfrm>
                    <a:prstGeom prst="rect">
                      <a:avLst/>
                    </a:prstGeom>
                    <a:noFill/>
                    <a:ln>
                      <a:noFill/>
                    </a:ln>
                  </pic:spPr>
                </pic:pic>
              </a:graphicData>
            </a:graphic>
          </wp:inline>
        </w:drawing>
      </w:r>
    </w:p>
    <w:p w14:paraId="16054E99" w14:textId="48D253FB" w:rsidR="008D29AE" w:rsidRDefault="008D29AE" w:rsidP="001C61BF">
      <w:pPr>
        <w:pStyle w:val="sfStepFirst"/>
        <w:numPr>
          <w:ilvl w:val="0"/>
          <w:numId w:val="169"/>
        </w:numPr>
      </w:pPr>
      <w:r>
        <w:t xml:space="preserve">Note down the Business Application CI, since it should be configured in the DevOps main project DevOps-R3.5-1-BUILD. </w:t>
      </w:r>
    </w:p>
    <w:p w14:paraId="77DE518F" w14:textId="77777777" w:rsidR="004346DA" w:rsidRDefault="004346DA" w:rsidP="00F313F0">
      <w:pPr>
        <w:ind w:left="1440"/>
      </w:pPr>
    </w:p>
    <w:p w14:paraId="0F1582AE" w14:textId="49540460" w:rsidR="00F313F0" w:rsidRPr="00550C91" w:rsidRDefault="00F313F0" w:rsidP="00F313F0">
      <w:pPr>
        <w:pStyle w:val="h2Head2"/>
      </w:pPr>
      <w:bookmarkStart w:id="74" w:name="_Toc403410025"/>
      <w:r w:rsidRPr="00CD76C0">
        <w:t>Setup Staging Node CI:</w:t>
      </w:r>
      <w:bookmarkEnd w:id="74"/>
    </w:p>
    <w:p w14:paraId="46D9FBCF" w14:textId="424A0A10" w:rsidR="003816D4" w:rsidRDefault="003816D4" w:rsidP="003816D4">
      <w:pPr>
        <w:ind w:left="1440"/>
      </w:pPr>
      <w:r w:rsidRPr="00550C91">
        <w:t xml:space="preserve">To set up the </w:t>
      </w:r>
      <w:r>
        <w:t>DevOps</w:t>
      </w:r>
      <w:r w:rsidRPr="00550C91">
        <w:t xml:space="preserve"> </w:t>
      </w:r>
      <w:r>
        <w:t>U</w:t>
      </w:r>
      <w:r w:rsidRPr="00550C91">
        <w:t xml:space="preserve">CMDB </w:t>
      </w:r>
      <w:r>
        <w:t>Staging Node CI</w:t>
      </w:r>
      <w:r w:rsidRPr="00550C91">
        <w:t>:</w:t>
      </w:r>
    </w:p>
    <w:p w14:paraId="339E1D53" w14:textId="5EB5D387" w:rsidR="003816D4" w:rsidRDefault="003816D4" w:rsidP="001C61BF">
      <w:pPr>
        <w:pStyle w:val="sfStepFirst"/>
        <w:numPr>
          <w:ilvl w:val="0"/>
          <w:numId w:val="170"/>
        </w:numPr>
      </w:pPr>
      <w:r>
        <w:t>Search for the newly created BA CI, from the previous step:</w:t>
      </w:r>
    </w:p>
    <w:p w14:paraId="53D7CCEC" w14:textId="2A9C3C07" w:rsidR="003816D4" w:rsidRDefault="003816D4" w:rsidP="003816D4">
      <w:pPr>
        <w:pStyle w:val="sfStepFirst"/>
        <w:numPr>
          <w:ilvl w:val="0"/>
          <w:numId w:val="0"/>
        </w:numPr>
        <w:ind w:left="1800"/>
      </w:pPr>
      <w:r>
        <w:rPr>
          <w:noProof/>
        </w:rPr>
        <w:drawing>
          <wp:inline distT="0" distB="0" distL="0" distR="0" wp14:anchorId="53A0037E" wp14:editId="0DC8762F">
            <wp:extent cx="5261051" cy="236953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107" cy="2371814"/>
                    </a:xfrm>
                    <a:prstGeom prst="rect">
                      <a:avLst/>
                    </a:prstGeom>
                    <a:noFill/>
                    <a:ln>
                      <a:noFill/>
                    </a:ln>
                  </pic:spPr>
                </pic:pic>
              </a:graphicData>
            </a:graphic>
          </wp:inline>
        </w:drawing>
      </w:r>
    </w:p>
    <w:p w14:paraId="18DD566C" w14:textId="0C6377E5" w:rsidR="003816D4" w:rsidRDefault="003816D4" w:rsidP="001C61BF">
      <w:pPr>
        <w:pStyle w:val="sfStepFirst"/>
        <w:numPr>
          <w:ilvl w:val="0"/>
          <w:numId w:val="169"/>
        </w:numPr>
      </w:pPr>
      <w:r>
        <w:t xml:space="preserve">Select the </w:t>
      </w:r>
      <w:r>
        <w:rPr>
          <w:b/>
        </w:rPr>
        <w:t>DevOps-R3.5-BA-CI</w:t>
      </w:r>
      <w:r>
        <w:t xml:space="preserve"> and click </w:t>
      </w:r>
      <w:r>
        <w:rPr>
          <w:b/>
        </w:rPr>
        <w:t>Operations</w:t>
      </w:r>
      <w:r>
        <w:t xml:space="preserve"> </w:t>
      </w:r>
      <w:r w:rsidRPr="005B2EDF">
        <w:rPr>
          <w:b/>
        </w:rPr>
        <w:t>&gt;</w:t>
      </w:r>
      <w:r>
        <w:t xml:space="preserve"> </w:t>
      </w:r>
      <w:r w:rsidRPr="003403F6">
        <w:rPr>
          <w:b/>
        </w:rPr>
        <w:t>New</w:t>
      </w:r>
      <w:r>
        <w:t xml:space="preserve"> </w:t>
      </w:r>
      <w:r w:rsidRPr="004346DA">
        <w:rPr>
          <w:b/>
        </w:rPr>
        <w:t>Related</w:t>
      </w:r>
      <w:r>
        <w:t xml:space="preserve"> </w:t>
      </w:r>
      <w:r>
        <w:rPr>
          <w:b/>
        </w:rPr>
        <w:t>CI</w:t>
      </w:r>
      <w:r>
        <w:t>.</w:t>
      </w:r>
    </w:p>
    <w:p w14:paraId="7E493B28" w14:textId="3AA61E87" w:rsidR="003816D4" w:rsidRDefault="003816D4" w:rsidP="001C61BF">
      <w:pPr>
        <w:pStyle w:val="sfStepFirst"/>
        <w:numPr>
          <w:ilvl w:val="0"/>
          <w:numId w:val="169"/>
        </w:numPr>
      </w:pPr>
      <w:r>
        <w:t xml:space="preserve">Click </w:t>
      </w:r>
      <w:r w:rsidRPr="003403F6">
        <w:rPr>
          <w:b/>
        </w:rPr>
        <w:t xml:space="preserve">Managed Object &gt; ConfigurationItem &gt; </w:t>
      </w:r>
      <w:r>
        <w:rPr>
          <w:b/>
        </w:rPr>
        <w:t>InfrastructureElement</w:t>
      </w:r>
      <w:r w:rsidRPr="003403F6">
        <w:rPr>
          <w:b/>
        </w:rPr>
        <w:t xml:space="preserve"> &gt; </w:t>
      </w:r>
      <w:r>
        <w:rPr>
          <w:b/>
        </w:rPr>
        <w:t>Node</w:t>
      </w:r>
      <w:r>
        <w:t>.</w:t>
      </w:r>
    </w:p>
    <w:p w14:paraId="5A6F6A23" w14:textId="35A203DA" w:rsidR="003816D4" w:rsidRDefault="003816D4" w:rsidP="001C61BF">
      <w:pPr>
        <w:pStyle w:val="sfStepFirst"/>
        <w:numPr>
          <w:ilvl w:val="0"/>
          <w:numId w:val="169"/>
        </w:numPr>
      </w:pPr>
      <w:r>
        <w:t xml:space="preserve">Enter </w:t>
      </w:r>
      <w:r>
        <w:rPr>
          <w:b/>
        </w:rPr>
        <w:t xml:space="preserve">Name </w:t>
      </w:r>
      <w:r w:rsidRPr="004346DA">
        <w:t>and</w:t>
      </w:r>
      <w:r>
        <w:rPr>
          <w:b/>
        </w:rPr>
        <w:t xml:space="preserve"> Description</w:t>
      </w:r>
      <w:r w:rsidRPr="004346DA">
        <w:t xml:space="preserve"> </w:t>
      </w:r>
      <w:r>
        <w:t>for the new Node CI</w:t>
      </w:r>
      <w:r>
        <w:rPr>
          <w:b/>
        </w:rPr>
        <w:t>:</w:t>
      </w:r>
    </w:p>
    <w:p w14:paraId="7F479D3F" w14:textId="24E7FBD9" w:rsidR="003816D4" w:rsidRDefault="003816D4" w:rsidP="003816D4">
      <w:pPr>
        <w:pStyle w:val="sfStepFirst"/>
        <w:numPr>
          <w:ilvl w:val="0"/>
          <w:numId w:val="0"/>
        </w:numPr>
        <w:ind w:left="1800"/>
      </w:pPr>
      <w:r>
        <w:rPr>
          <w:noProof/>
        </w:rPr>
        <w:drawing>
          <wp:inline distT="0" distB="0" distL="0" distR="0" wp14:anchorId="268D71A2" wp14:editId="5E6A9DD2">
            <wp:extent cx="3446572" cy="2906973"/>
            <wp:effectExtent l="0" t="0" r="1905"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7463" cy="2916159"/>
                    </a:xfrm>
                    <a:prstGeom prst="rect">
                      <a:avLst/>
                    </a:prstGeom>
                    <a:noFill/>
                    <a:ln>
                      <a:noFill/>
                    </a:ln>
                  </pic:spPr>
                </pic:pic>
              </a:graphicData>
            </a:graphic>
          </wp:inline>
        </w:drawing>
      </w:r>
    </w:p>
    <w:p w14:paraId="79688699" w14:textId="1C5E4F57" w:rsidR="003816D4" w:rsidRDefault="003816D4" w:rsidP="00463C8C">
      <w:pPr>
        <w:pStyle w:val="sfStepFirst"/>
        <w:numPr>
          <w:ilvl w:val="0"/>
          <w:numId w:val="0"/>
        </w:numPr>
        <w:ind w:left="2790" w:hanging="990"/>
      </w:pPr>
      <w:r w:rsidRPr="00E320D5">
        <w:rPr>
          <w:b/>
        </w:rPr>
        <w:t>Important:</w:t>
      </w:r>
      <w:r w:rsidR="00463C8C">
        <w:t xml:space="preserve"> T</w:t>
      </w:r>
      <w:r>
        <w:t xml:space="preserve">he </w:t>
      </w:r>
      <w:r>
        <w:rPr>
          <w:b/>
        </w:rPr>
        <w:t>Description</w:t>
      </w:r>
      <w:r>
        <w:t xml:space="preserve"> must be </w:t>
      </w:r>
      <w:r>
        <w:rPr>
          <w:b/>
        </w:rPr>
        <w:t>DevOpsNode</w:t>
      </w:r>
      <w:r>
        <w:t>, since it is used to define the CI type, when this CI is synchorized</w:t>
      </w:r>
      <w:r w:rsidRPr="00E320D5">
        <w:t xml:space="preserve"> </w:t>
      </w:r>
      <w:r>
        <w:t>to Service Manager.</w:t>
      </w:r>
    </w:p>
    <w:p w14:paraId="3A00A095" w14:textId="77777777" w:rsidR="003816D4" w:rsidRDefault="003816D4" w:rsidP="001C61BF">
      <w:pPr>
        <w:pStyle w:val="sfStepFirst"/>
        <w:numPr>
          <w:ilvl w:val="0"/>
          <w:numId w:val="169"/>
        </w:numPr>
      </w:pPr>
      <w:r>
        <w:t xml:space="preserve">Click </w:t>
      </w:r>
      <w:r w:rsidRPr="003816D4">
        <w:rPr>
          <w:b/>
        </w:rPr>
        <w:t>Relationship</w:t>
      </w:r>
      <w:r>
        <w:t xml:space="preserve"> and select </w:t>
      </w:r>
      <w:r>
        <w:rPr>
          <w:b/>
        </w:rPr>
        <w:t>Containment</w:t>
      </w:r>
      <w:r w:rsidRPr="003816D4">
        <w:t>,</w:t>
      </w:r>
      <w:r>
        <w:rPr>
          <w:b/>
        </w:rPr>
        <w:t xml:space="preserve">  </w:t>
      </w:r>
      <w:r w:rsidRPr="003816D4">
        <w:t>then click</w:t>
      </w:r>
      <w:r>
        <w:rPr>
          <w:b/>
        </w:rPr>
        <w:t xml:space="preserve"> Save </w:t>
      </w:r>
      <w:r w:rsidRPr="003816D4">
        <w:t>and</w:t>
      </w:r>
      <w:r>
        <w:rPr>
          <w:b/>
        </w:rPr>
        <w:t xml:space="preserve"> </w:t>
      </w:r>
      <w:r>
        <w:t>close the New Related CI window.</w:t>
      </w:r>
    </w:p>
    <w:p w14:paraId="451D377D" w14:textId="3542DAA3" w:rsidR="003816D4" w:rsidRDefault="003816D4" w:rsidP="003816D4">
      <w:pPr>
        <w:pStyle w:val="sfStepFirst"/>
        <w:numPr>
          <w:ilvl w:val="0"/>
          <w:numId w:val="0"/>
        </w:numPr>
        <w:ind w:left="1800"/>
      </w:pPr>
      <w:r>
        <w:rPr>
          <w:noProof/>
        </w:rPr>
        <w:lastRenderedPageBreak/>
        <w:drawing>
          <wp:inline distT="0" distB="0" distL="0" distR="0" wp14:anchorId="526A65CA" wp14:editId="3B357CB2">
            <wp:extent cx="3449327" cy="292062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6295" cy="2934988"/>
                    </a:xfrm>
                    <a:prstGeom prst="rect">
                      <a:avLst/>
                    </a:prstGeom>
                    <a:noFill/>
                    <a:ln>
                      <a:noFill/>
                    </a:ln>
                  </pic:spPr>
                </pic:pic>
              </a:graphicData>
            </a:graphic>
          </wp:inline>
        </w:drawing>
      </w:r>
    </w:p>
    <w:p w14:paraId="6F36805A" w14:textId="42E42E88" w:rsidR="00F313F0" w:rsidRDefault="00F313F0" w:rsidP="00F313F0">
      <w:pPr>
        <w:ind w:left="1440"/>
      </w:pPr>
    </w:p>
    <w:p w14:paraId="7ED3970E" w14:textId="14F95CF7" w:rsidR="00F313F0" w:rsidRPr="00550C91" w:rsidRDefault="00F313F0" w:rsidP="00F313F0">
      <w:pPr>
        <w:pStyle w:val="h2Head2"/>
      </w:pPr>
      <w:bookmarkStart w:id="75" w:name="_Toc403410026"/>
      <w:r w:rsidRPr="00CD76C0">
        <w:t>Setup Production Node CI:</w:t>
      </w:r>
      <w:bookmarkEnd w:id="75"/>
    </w:p>
    <w:p w14:paraId="64DBB28F" w14:textId="440FEF5A" w:rsidR="003816D4" w:rsidRDefault="003816D4" w:rsidP="003816D4">
      <w:pPr>
        <w:ind w:left="1440"/>
      </w:pPr>
      <w:r w:rsidRPr="00550C91">
        <w:t xml:space="preserve">To set up the </w:t>
      </w:r>
      <w:r>
        <w:t>DevOps</w:t>
      </w:r>
      <w:r w:rsidRPr="00550C91">
        <w:t xml:space="preserve"> </w:t>
      </w:r>
      <w:r>
        <w:t>U</w:t>
      </w:r>
      <w:r w:rsidRPr="00550C91">
        <w:t xml:space="preserve">CMDB </w:t>
      </w:r>
      <w:r>
        <w:t>Production Node CI</w:t>
      </w:r>
      <w:r w:rsidRPr="00550C91">
        <w:t>:</w:t>
      </w:r>
    </w:p>
    <w:p w14:paraId="5B5DF2E9" w14:textId="77777777" w:rsidR="003816D4" w:rsidRDefault="003816D4" w:rsidP="001C61BF">
      <w:pPr>
        <w:pStyle w:val="sfStepFirst"/>
        <w:numPr>
          <w:ilvl w:val="0"/>
          <w:numId w:val="171"/>
        </w:numPr>
      </w:pPr>
      <w:r>
        <w:t>Search for the newly created BA CI, from the previous step:</w:t>
      </w:r>
    </w:p>
    <w:p w14:paraId="3E3CC21D" w14:textId="77777777" w:rsidR="003816D4" w:rsidRDefault="003816D4" w:rsidP="003816D4">
      <w:pPr>
        <w:pStyle w:val="sfStepFirst"/>
        <w:numPr>
          <w:ilvl w:val="0"/>
          <w:numId w:val="0"/>
        </w:numPr>
        <w:ind w:left="1800"/>
      </w:pPr>
      <w:r>
        <w:rPr>
          <w:noProof/>
        </w:rPr>
        <w:drawing>
          <wp:inline distT="0" distB="0" distL="0" distR="0" wp14:anchorId="722A4E61" wp14:editId="0DFD98BA">
            <wp:extent cx="5261051" cy="236953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107" cy="2371814"/>
                    </a:xfrm>
                    <a:prstGeom prst="rect">
                      <a:avLst/>
                    </a:prstGeom>
                    <a:noFill/>
                    <a:ln>
                      <a:noFill/>
                    </a:ln>
                  </pic:spPr>
                </pic:pic>
              </a:graphicData>
            </a:graphic>
          </wp:inline>
        </w:drawing>
      </w:r>
    </w:p>
    <w:p w14:paraId="3BEFBAD6" w14:textId="77777777" w:rsidR="003816D4" w:rsidRDefault="003816D4" w:rsidP="001C61BF">
      <w:pPr>
        <w:pStyle w:val="sfStepFirst"/>
        <w:numPr>
          <w:ilvl w:val="0"/>
          <w:numId w:val="169"/>
        </w:numPr>
      </w:pPr>
      <w:r>
        <w:t xml:space="preserve">Select the </w:t>
      </w:r>
      <w:r>
        <w:rPr>
          <w:b/>
        </w:rPr>
        <w:t>DevOps-R3.5-BA-CI</w:t>
      </w:r>
      <w:r>
        <w:t xml:space="preserve"> and click </w:t>
      </w:r>
      <w:r>
        <w:rPr>
          <w:b/>
        </w:rPr>
        <w:t>Operations</w:t>
      </w:r>
      <w:r>
        <w:t xml:space="preserve"> </w:t>
      </w:r>
      <w:r w:rsidRPr="005B2EDF">
        <w:rPr>
          <w:b/>
        </w:rPr>
        <w:t>&gt;</w:t>
      </w:r>
      <w:r>
        <w:t xml:space="preserve"> </w:t>
      </w:r>
      <w:r w:rsidRPr="003403F6">
        <w:rPr>
          <w:b/>
        </w:rPr>
        <w:t>New</w:t>
      </w:r>
      <w:r>
        <w:t xml:space="preserve"> </w:t>
      </w:r>
      <w:r w:rsidRPr="004346DA">
        <w:rPr>
          <w:b/>
        </w:rPr>
        <w:t>Related</w:t>
      </w:r>
      <w:r>
        <w:t xml:space="preserve"> </w:t>
      </w:r>
      <w:r>
        <w:rPr>
          <w:b/>
        </w:rPr>
        <w:t>CI</w:t>
      </w:r>
      <w:r>
        <w:t>.</w:t>
      </w:r>
    </w:p>
    <w:p w14:paraId="76DF7795" w14:textId="77777777" w:rsidR="003816D4" w:rsidRDefault="003816D4" w:rsidP="001C61BF">
      <w:pPr>
        <w:pStyle w:val="sfStepFirst"/>
        <w:numPr>
          <w:ilvl w:val="0"/>
          <w:numId w:val="169"/>
        </w:numPr>
      </w:pPr>
      <w:r>
        <w:t xml:space="preserve">Click </w:t>
      </w:r>
      <w:r w:rsidRPr="003403F6">
        <w:rPr>
          <w:b/>
        </w:rPr>
        <w:t xml:space="preserve">Managed Object &gt; ConfigurationItem &gt; </w:t>
      </w:r>
      <w:r>
        <w:rPr>
          <w:b/>
        </w:rPr>
        <w:t>InfrastructureElement</w:t>
      </w:r>
      <w:r w:rsidRPr="003403F6">
        <w:rPr>
          <w:b/>
        </w:rPr>
        <w:t xml:space="preserve"> &gt; </w:t>
      </w:r>
      <w:r>
        <w:rPr>
          <w:b/>
        </w:rPr>
        <w:t>Node</w:t>
      </w:r>
      <w:r>
        <w:t>.</w:t>
      </w:r>
    </w:p>
    <w:p w14:paraId="75FB9925" w14:textId="77777777" w:rsidR="003816D4" w:rsidRDefault="003816D4" w:rsidP="001C61BF">
      <w:pPr>
        <w:pStyle w:val="sfStepFirst"/>
        <w:numPr>
          <w:ilvl w:val="0"/>
          <w:numId w:val="169"/>
        </w:numPr>
      </w:pPr>
      <w:r>
        <w:t xml:space="preserve">Enter </w:t>
      </w:r>
      <w:r>
        <w:rPr>
          <w:b/>
        </w:rPr>
        <w:t xml:space="preserve">Name </w:t>
      </w:r>
      <w:r w:rsidRPr="004346DA">
        <w:t>and</w:t>
      </w:r>
      <w:r>
        <w:rPr>
          <w:b/>
        </w:rPr>
        <w:t xml:space="preserve"> Description</w:t>
      </w:r>
      <w:r w:rsidRPr="004346DA">
        <w:t xml:space="preserve"> </w:t>
      </w:r>
      <w:r>
        <w:t>for the new Node CI</w:t>
      </w:r>
      <w:r>
        <w:rPr>
          <w:b/>
        </w:rPr>
        <w:t>:</w:t>
      </w:r>
    </w:p>
    <w:p w14:paraId="502F10C2" w14:textId="74D1459B" w:rsidR="003816D4" w:rsidRDefault="003816D4" w:rsidP="003816D4">
      <w:pPr>
        <w:pStyle w:val="sfStepFirst"/>
        <w:numPr>
          <w:ilvl w:val="0"/>
          <w:numId w:val="0"/>
        </w:numPr>
        <w:ind w:left="1800"/>
      </w:pPr>
      <w:r>
        <w:rPr>
          <w:noProof/>
        </w:rPr>
        <w:lastRenderedPageBreak/>
        <w:drawing>
          <wp:inline distT="0" distB="0" distL="0" distR="0" wp14:anchorId="16861CCF" wp14:editId="54D8C5CD">
            <wp:extent cx="3438002" cy="292062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7399" cy="2928604"/>
                    </a:xfrm>
                    <a:prstGeom prst="rect">
                      <a:avLst/>
                    </a:prstGeom>
                    <a:noFill/>
                    <a:ln>
                      <a:noFill/>
                    </a:ln>
                  </pic:spPr>
                </pic:pic>
              </a:graphicData>
            </a:graphic>
          </wp:inline>
        </w:drawing>
      </w:r>
    </w:p>
    <w:p w14:paraId="38A2C71B" w14:textId="2457297E" w:rsidR="003816D4" w:rsidRDefault="003816D4" w:rsidP="00F2511D">
      <w:pPr>
        <w:pStyle w:val="sfStepFirst"/>
        <w:numPr>
          <w:ilvl w:val="0"/>
          <w:numId w:val="0"/>
        </w:numPr>
        <w:ind w:left="2790" w:hanging="990"/>
      </w:pPr>
      <w:r w:rsidRPr="00E320D5">
        <w:rPr>
          <w:b/>
        </w:rPr>
        <w:t>Important:</w:t>
      </w:r>
      <w:r w:rsidR="00F2511D">
        <w:t xml:space="preserve"> T</w:t>
      </w:r>
      <w:r>
        <w:t xml:space="preserve">he </w:t>
      </w:r>
      <w:r>
        <w:rPr>
          <w:b/>
        </w:rPr>
        <w:t>Description</w:t>
      </w:r>
      <w:r>
        <w:t xml:space="preserve"> must be </w:t>
      </w:r>
      <w:r>
        <w:rPr>
          <w:b/>
        </w:rPr>
        <w:t>DevOpsNode</w:t>
      </w:r>
      <w:r>
        <w:t>, since it is used to define the CI type, when this CI is synchorized</w:t>
      </w:r>
      <w:r w:rsidRPr="00E320D5">
        <w:t xml:space="preserve"> </w:t>
      </w:r>
      <w:r>
        <w:t>to Service Manager.</w:t>
      </w:r>
    </w:p>
    <w:p w14:paraId="57BD2E79" w14:textId="77777777" w:rsidR="003816D4" w:rsidRDefault="003816D4" w:rsidP="001C61BF">
      <w:pPr>
        <w:pStyle w:val="sfStepFirst"/>
        <w:numPr>
          <w:ilvl w:val="0"/>
          <w:numId w:val="169"/>
        </w:numPr>
      </w:pPr>
      <w:r>
        <w:t xml:space="preserve">Click </w:t>
      </w:r>
      <w:r w:rsidRPr="003816D4">
        <w:rPr>
          <w:b/>
        </w:rPr>
        <w:t>Relationship</w:t>
      </w:r>
      <w:r>
        <w:t xml:space="preserve"> and select </w:t>
      </w:r>
      <w:r>
        <w:rPr>
          <w:b/>
        </w:rPr>
        <w:t>Containment</w:t>
      </w:r>
      <w:r w:rsidRPr="003816D4">
        <w:t>,</w:t>
      </w:r>
      <w:r>
        <w:rPr>
          <w:b/>
        </w:rPr>
        <w:t xml:space="preserve">  </w:t>
      </w:r>
      <w:r w:rsidRPr="003816D4">
        <w:t>then click</w:t>
      </w:r>
      <w:r>
        <w:rPr>
          <w:b/>
        </w:rPr>
        <w:t xml:space="preserve"> Save </w:t>
      </w:r>
      <w:r w:rsidRPr="003816D4">
        <w:t>and</w:t>
      </w:r>
      <w:r>
        <w:rPr>
          <w:b/>
        </w:rPr>
        <w:t xml:space="preserve"> </w:t>
      </w:r>
      <w:r>
        <w:t>close the New Related CI window.</w:t>
      </w:r>
    </w:p>
    <w:p w14:paraId="5D436DAE" w14:textId="0FACC5BB" w:rsidR="00F313F0" w:rsidRPr="00550C91" w:rsidRDefault="003816D4" w:rsidP="003816D4">
      <w:pPr>
        <w:ind w:left="1800"/>
      </w:pPr>
      <w:r>
        <w:rPr>
          <w:noProof/>
        </w:rPr>
        <w:drawing>
          <wp:inline distT="0" distB="0" distL="0" distR="0" wp14:anchorId="7FFE4DDD" wp14:editId="1B292616">
            <wp:extent cx="3449327" cy="292062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6295" cy="2934988"/>
                    </a:xfrm>
                    <a:prstGeom prst="rect">
                      <a:avLst/>
                    </a:prstGeom>
                    <a:noFill/>
                    <a:ln>
                      <a:noFill/>
                    </a:ln>
                  </pic:spPr>
                </pic:pic>
              </a:graphicData>
            </a:graphic>
          </wp:inline>
        </w:drawing>
      </w:r>
    </w:p>
    <w:p w14:paraId="6AF889C3" w14:textId="3EDF9107" w:rsidR="00FC59C8" w:rsidRDefault="00FC59C8" w:rsidP="00FC59C8">
      <w:pPr>
        <w:pStyle w:val="h1Head1"/>
        <w:tabs>
          <w:tab w:val="left" w:pos="6463"/>
        </w:tabs>
        <w:ind w:left="0"/>
      </w:pPr>
      <w:bookmarkStart w:id="76" w:name="_Toc403410027"/>
      <w:r w:rsidRPr="00CD76C0">
        <w:lastRenderedPageBreak/>
        <w:t xml:space="preserve">Setup HP Service Manager DevOps RFCs </w:t>
      </w:r>
      <w:bookmarkEnd w:id="76"/>
    </w:p>
    <w:p w14:paraId="593027FB" w14:textId="74BFF6F5" w:rsidR="00F46069" w:rsidRDefault="00F46069" w:rsidP="00F46069">
      <w:pPr>
        <w:pStyle w:val="Body"/>
        <w:ind w:left="720"/>
      </w:pPr>
      <w:r>
        <w:t xml:space="preserve">There are three SM RFCs, which are required by the DevOps solution. They should be creted manually, before the Jenkins pipeline is triggered for first time and for each new application release. </w:t>
      </w:r>
      <w:r w:rsidRPr="00550C91">
        <w:t xml:space="preserve">To set up the </w:t>
      </w:r>
      <w:r>
        <w:t>required DevOps</w:t>
      </w:r>
      <w:r w:rsidRPr="00550C91">
        <w:t xml:space="preserve"> </w:t>
      </w:r>
      <w:r>
        <w:t>RFCs</w:t>
      </w:r>
      <w:r w:rsidRPr="00550C91">
        <w:t xml:space="preserve">, please </w:t>
      </w:r>
      <w:r>
        <w:t>complete the following steps:</w:t>
      </w:r>
    </w:p>
    <w:p w14:paraId="091E348C" w14:textId="3A1ABAC4" w:rsidR="00EB7351" w:rsidRPr="00550C91" w:rsidRDefault="00EB7351" w:rsidP="00EB7351">
      <w:pPr>
        <w:pStyle w:val="h2Head2"/>
      </w:pPr>
      <w:bookmarkStart w:id="77" w:name="_Toc403410028"/>
      <w:r w:rsidRPr="00CD76C0">
        <w:t>Setup the required Change Models:</w:t>
      </w:r>
      <w:bookmarkEnd w:id="77"/>
    </w:p>
    <w:p w14:paraId="66D28C30" w14:textId="3360C619" w:rsidR="00EB7351" w:rsidRDefault="00EB7351" w:rsidP="00EB7351">
      <w:pPr>
        <w:ind w:left="1440"/>
      </w:pPr>
      <w:r>
        <w:t>There are three Change Models that must be created manually, to allow RFC creation for the new DevOps change workflows. To create those change models, complete the following steps</w:t>
      </w:r>
      <w:r w:rsidRPr="00550C91">
        <w:t>:</w:t>
      </w:r>
    </w:p>
    <w:p w14:paraId="6F5485D9" w14:textId="4E5D9BE1" w:rsidR="00EB7351" w:rsidRDefault="005B2107" w:rsidP="001C61BF">
      <w:pPr>
        <w:pStyle w:val="sfStepFirst"/>
        <w:numPr>
          <w:ilvl w:val="0"/>
          <w:numId w:val="172"/>
        </w:numPr>
      </w:pPr>
      <w:r>
        <w:t>Login to HP Service Manager web client:</w:t>
      </w:r>
    </w:p>
    <w:p w14:paraId="189FBEA9" w14:textId="556BDC7D" w:rsidR="00EB7351" w:rsidRDefault="00F2511D" w:rsidP="001C61BF">
      <w:pPr>
        <w:pStyle w:val="sfStepFirst"/>
        <w:numPr>
          <w:ilvl w:val="0"/>
          <w:numId w:val="172"/>
        </w:numPr>
      </w:pPr>
      <w:r>
        <w:t xml:space="preserve">Go to </w:t>
      </w:r>
      <w:r w:rsidR="005B2107">
        <w:t xml:space="preserve"> </w:t>
      </w:r>
      <w:r w:rsidR="005B2107">
        <w:rPr>
          <w:b/>
        </w:rPr>
        <w:t xml:space="preserve">Change Management &gt; Configuration &gt; Change Models </w:t>
      </w:r>
      <w:r w:rsidR="005B2107" w:rsidRPr="005B2107">
        <w:t>and create the following Change Models</w:t>
      </w:r>
      <w:r w:rsidR="005B2107">
        <w:t>:</w:t>
      </w:r>
    </w:p>
    <w:p w14:paraId="4362115E" w14:textId="3AEC0FF8" w:rsidR="00EB7351" w:rsidRPr="005B2107" w:rsidRDefault="005B2107" w:rsidP="005B2107">
      <w:pPr>
        <w:pStyle w:val="sfStepFirst"/>
        <w:numPr>
          <w:ilvl w:val="0"/>
          <w:numId w:val="0"/>
        </w:numPr>
        <w:ind w:left="1800"/>
        <w:rPr>
          <w:b/>
        </w:rPr>
      </w:pPr>
      <w:r w:rsidRPr="005B2107">
        <w:rPr>
          <w:b/>
        </w:rPr>
        <w:t>DevOps</w:t>
      </w:r>
      <w:r w:rsidR="009508C9">
        <w:rPr>
          <w:b/>
        </w:rPr>
        <w:t xml:space="preserve"> Model</w:t>
      </w:r>
      <w:r w:rsidRPr="005B2107">
        <w:rPr>
          <w:b/>
        </w:rPr>
        <w:t>:</w:t>
      </w:r>
    </w:p>
    <w:p w14:paraId="52852463" w14:textId="60CF8631" w:rsidR="009508C9" w:rsidRDefault="009508C9" w:rsidP="005B2107">
      <w:pPr>
        <w:pStyle w:val="sfStepFirst"/>
        <w:numPr>
          <w:ilvl w:val="0"/>
          <w:numId w:val="0"/>
        </w:numPr>
        <w:ind w:left="1800"/>
        <w:rPr>
          <w:noProof/>
        </w:rPr>
      </w:pPr>
      <w:r>
        <w:rPr>
          <w:noProof/>
        </w:rPr>
        <w:drawing>
          <wp:inline distT="0" distB="0" distL="0" distR="0" wp14:anchorId="646CFDE0" wp14:editId="14A6E0F4">
            <wp:extent cx="5247403" cy="1904262"/>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07" cy="1909162"/>
                    </a:xfrm>
                    <a:prstGeom prst="rect">
                      <a:avLst/>
                    </a:prstGeom>
                    <a:noFill/>
                    <a:ln>
                      <a:noFill/>
                    </a:ln>
                  </pic:spPr>
                </pic:pic>
              </a:graphicData>
            </a:graphic>
          </wp:inline>
        </w:drawing>
      </w:r>
    </w:p>
    <w:p w14:paraId="0D2D75AA" w14:textId="1FE6F2D3" w:rsidR="009508C9" w:rsidRDefault="009508C9" w:rsidP="005B2107">
      <w:pPr>
        <w:pStyle w:val="sfStepFirst"/>
        <w:numPr>
          <w:ilvl w:val="0"/>
          <w:numId w:val="0"/>
        </w:numPr>
        <w:ind w:left="1800"/>
        <w:rPr>
          <w:noProof/>
        </w:rPr>
      </w:pPr>
      <w:r>
        <w:rPr>
          <w:noProof/>
        </w:rPr>
        <w:t>DevOps Category, required by the DevOps Model:</w:t>
      </w:r>
    </w:p>
    <w:p w14:paraId="244110ED" w14:textId="12C93F08" w:rsidR="00EB7351" w:rsidRDefault="009508C9" w:rsidP="005B2107">
      <w:pPr>
        <w:pStyle w:val="sfStepFirst"/>
        <w:numPr>
          <w:ilvl w:val="0"/>
          <w:numId w:val="0"/>
        </w:numPr>
        <w:ind w:left="1800"/>
      </w:pPr>
      <w:r>
        <w:rPr>
          <w:noProof/>
        </w:rPr>
        <w:drawing>
          <wp:inline distT="0" distB="0" distL="0" distR="0" wp14:anchorId="482710A1" wp14:editId="6110A4A4">
            <wp:extent cx="5240740" cy="199136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596" cy="2000432"/>
                    </a:xfrm>
                    <a:prstGeom prst="rect">
                      <a:avLst/>
                    </a:prstGeom>
                    <a:noFill/>
                    <a:ln>
                      <a:noFill/>
                    </a:ln>
                  </pic:spPr>
                </pic:pic>
              </a:graphicData>
            </a:graphic>
          </wp:inline>
        </w:drawing>
      </w:r>
    </w:p>
    <w:p w14:paraId="77B01308" w14:textId="2E2E6010" w:rsidR="009508C9" w:rsidRDefault="009508C9" w:rsidP="009508C9">
      <w:pPr>
        <w:pStyle w:val="sfStepFirst"/>
        <w:numPr>
          <w:ilvl w:val="0"/>
          <w:numId w:val="0"/>
        </w:numPr>
        <w:ind w:left="1800"/>
        <w:rPr>
          <w:noProof/>
        </w:rPr>
      </w:pPr>
      <w:r>
        <w:rPr>
          <w:noProof/>
        </w:rPr>
        <w:t>DevOps Subcategory, required by the DevOps Model:</w:t>
      </w:r>
    </w:p>
    <w:p w14:paraId="2A7222DC" w14:textId="77777777" w:rsidR="009508C9" w:rsidRDefault="009508C9" w:rsidP="009508C9">
      <w:pPr>
        <w:pStyle w:val="sfStepFirst"/>
        <w:numPr>
          <w:ilvl w:val="0"/>
          <w:numId w:val="0"/>
        </w:numPr>
        <w:ind w:left="1800"/>
        <w:rPr>
          <w:noProof/>
        </w:rPr>
      </w:pPr>
    </w:p>
    <w:p w14:paraId="6E96A590" w14:textId="61933FB4" w:rsidR="005B2107" w:rsidRDefault="009508C9" w:rsidP="009508C9">
      <w:pPr>
        <w:pStyle w:val="sfStepFirst"/>
        <w:numPr>
          <w:ilvl w:val="0"/>
          <w:numId w:val="0"/>
        </w:numPr>
        <w:ind w:left="1800"/>
      </w:pPr>
      <w:r>
        <w:rPr>
          <w:noProof/>
        </w:rPr>
        <w:lastRenderedPageBreak/>
        <w:drawing>
          <wp:inline distT="0" distB="0" distL="0" distR="0" wp14:anchorId="6A0BFCA6" wp14:editId="568903AA">
            <wp:extent cx="5261212" cy="182315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043" cy="1824484"/>
                    </a:xfrm>
                    <a:prstGeom prst="rect">
                      <a:avLst/>
                    </a:prstGeom>
                    <a:noFill/>
                    <a:ln>
                      <a:noFill/>
                    </a:ln>
                  </pic:spPr>
                </pic:pic>
              </a:graphicData>
            </a:graphic>
          </wp:inline>
        </w:drawing>
      </w:r>
    </w:p>
    <w:p w14:paraId="68DBF78B" w14:textId="4C4F93FA" w:rsidR="009508C9" w:rsidRPr="005B2107" w:rsidRDefault="009508C9" w:rsidP="009508C9">
      <w:pPr>
        <w:pStyle w:val="sfStepFirst"/>
        <w:numPr>
          <w:ilvl w:val="0"/>
          <w:numId w:val="0"/>
        </w:numPr>
        <w:ind w:left="1800"/>
        <w:rPr>
          <w:b/>
        </w:rPr>
      </w:pPr>
      <w:r>
        <w:rPr>
          <w:b/>
        </w:rPr>
        <w:t xml:space="preserve">Standard </w:t>
      </w:r>
      <w:r w:rsidRPr="005B2107">
        <w:rPr>
          <w:b/>
        </w:rPr>
        <w:t>DevOps</w:t>
      </w:r>
      <w:r>
        <w:rPr>
          <w:b/>
        </w:rPr>
        <w:t xml:space="preserve"> Model</w:t>
      </w:r>
      <w:r w:rsidRPr="005B2107">
        <w:rPr>
          <w:b/>
        </w:rPr>
        <w:t>:</w:t>
      </w:r>
    </w:p>
    <w:p w14:paraId="59B4843C" w14:textId="0FB7D6EE" w:rsidR="009508C9" w:rsidRDefault="009508C9" w:rsidP="009508C9">
      <w:pPr>
        <w:pStyle w:val="sfStepFirst"/>
        <w:numPr>
          <w:ilvl w:val="0"/>
          <w:numId w:val="0"/>
        </w:numPr>
        <w:ind w:left="1800"/>
        <w:rPr>
          <w:noProof/>
        </w:rPr>
      </w:pPr>
      <w:r>
        <w:rPr>
          <w:noProof/>
        </w:rPr>
        <w:drawing>
          <wp:inline distT="0" distB="0" distL="0" distR="0" wp14:anchorId="62C794E4" wp14:editId="615E73A9">
            <wp:extent cx="5240579" cy="2007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5188" cy="2013557"/>
                    </a:xfrm>
                    <a:prstGeom prst="rect">
                      <a:avLst/>
                    </a:prstGeom>
                    <a:noFill/>
                    <a:ln>
                      <a:noFill/>
                    </a:ln>
                  </pic:spPr>
                </pic:pic>
              </a:graphicData>
            </a:graphic>
          </wp:inline>
        </w:drawing>
      </w:r>
    </w:p>
    <w:p w14:paraId="7D41CB7C" w14:textId="657DC57E" w:rsidR="009508C9" w:rsidRDefault="005D4BB4" w:rsidP="009508C9">
      <w:pPr>
        <w:pStyle w:val="sfStepFirst"/>
        <w:numPr>
          <w:ilvl w:val="0"/>
          <w:numId w:val="0"/>
        </w:numPr>
        <w:ind w:left="1800"/>
        <w:rPr>
          <w:noProof/>
        </w:rPr>
      </w:pPr>
      <w:r>
        <w:rPr>
          <w:noProof/>
        </w:rPr>
        <w:t xml:space="preserve">Standard </w:t>
      </w:r>
      <w:r w:rsidR="009508C9">
        <w:rPr>
          <w:noProof/>
        </w:rPr>
        <w:t xml:space="preserve">DevOps Category, required by the </w:t>
      </w:r>
      <w:r>
        <w:rPr>
          <w:noProof/>
        </w:rPr>
        <w:t xml:space="preserve">Standard </w:t>
      </w:r>
      <w:r w:rsidR="009508C9">
        <w:rPr>
          <w:noProof/>
        </w:rPr>
        <w:t>DevOps Model:</w:t>
      </w:r>
    </w:p>
    <w:p w14:paraId="60283E25" w14:textId="1523599D" w:rsidR="009508C9" w:rsidRDefault="005D4BB4" w:rsidP="009508C9">
      <w:pPr>
        <w:pStyle w:val="sfStepFirst"/>
        <w:numPr>
          <w:ilvl w:val="0"/>
          <w:numId w:val="0"/>
        </w:numPr>
        <w:ind w:left="1800"/>
      </w:pPr>
      <w:r>
        <w:rPr>
          <w:noProof/>
        </w:rPr>
        <w:drawing>
          <wp:inline distT="0" distB="0" distL="0" distR="0" wp14:anchorId="1743A2CD" wp14:editId="7F88119A">
            <wp:extent cx="5240579" cy="1135138"/>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296" cy="1140925"/>
                    </a:xfrm>
                    <a:prstGeom prst="rect">
                      <a:avLst/>
                    </a:prstGeom>
                    <a:noFill/>
                    <a:ln>
                      <a:noFill/>
                    </a:ln>
                  </pic:spPr>
                </pic:pic>
              </a:graphicData>
            </a:graphic>
          </wp:inline>
        </w:drawing>
      </w:r>
    </w:p>
    <w:p w14:paraId="02E4F314" w14:textId="70896431" w:rsidR="009508C9" w:rsidRDefault="005D4BB4" w:rsidP="009508C9">
      <w:pPr>
        <w:pStyle w:val="sfStepFirst"/>
        <w:numPr>
          <w:ilvl w:val="0"/>
          <w:numId w:val="0"/>
        </w:numPr>
        <w:ind w:left="1800"/>
        <w:rPr>
          <w:noProof/>
        </w:rPr>
      </w:pPr>
      <w:r>
        <w:rPr>
          <w:noProof/>
        </w:rPr>
        <w:t xml:space="preserve">Standard </w:t>
      </w:r>
      <w:r w:rsidR="009508C9">
        <w:rPr>
          <w:noProof/>
        </w:rPr>
        <w:t xml:space="preserve">DevOps Subcategory, required by the </w:t>
      </w:r>
      <w:r>
        <w:rPr>
          <w:noProof/>
        </w:rPr>
        <w:t xml:space="preserve">Standard </w:t>
      </w:r>
      <w:r w:rsidR="009508C9">
        <w:rPr>
          <w:noProof/>
        </w:rPr>
        <w:t>DevOps Model:</w:t>
      </w:r>
    </w:p>
    <w:p w14:paraId="5C987509" w14:textId="671F1DB6" w:rsidR="009508C9" w:rsidRDefault="005D4BB4" w:rsidP="009508C9">
      <w:pPr>
        <w:pStyle w:val="sfStepFirst"/>
        <w:numPr>
          <w:ilvl w:val="0"/>
          <w:numId w:val="0"/>
        </w:numPr>
        <w:ind w:left="1800"/>
      </w:pPr>
      <w:r>
        <w:rPr>
          <w:noProof/>
        </w:rPr>
        <w:drawing>
          <wp:inline distT="0" distB="0" distL="0" distR="0" wp14:anchorId="5D3DBDA9" wp14:editId="221840C6">
            <wp:extent cx="5268349" cy="1209851"/>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03430" cy="1217907"/>
                    </a:xfrm>
                    <a:prstGeom prst="rect">
                      <a:avLst/>
                    </a:prstGeom>
                    <a:noFill/>
                    <a:ln>
                      <a:noFill/>
                    </a:ln>
                  </pic:spPr>
                </pic:pic>
              </a:graphicData>
            </a:graphic>
          </wp:inline>
        </w:drawing>
      </w:r>
    </w:p>
    <w:p w14:paraId="0DEC0B2E" w14:textId="26190961" w:rsidR="005D4BB4" w:rsidRPr="005B2107" w:rsidRDefault="005D4BB4" w:rsidP="005D4BB4">
      <w:pPr>
        <w:pStyle w:val="sfStepFirst"/>
        <w:numPr>
          <w:ilvl w:val="0"/>
          <w:numId w:val="0"/>
        </w:numPr>
        <w:ind w:left="1800"/>
        <w:rPr>
          <w:b/>
        </w:rPr>
      </w:pPr>
      <w:r>
        <w:rPr>
          <w:b/>
        </w:rPr>
        <w:t xml:space="preserve">Normal </w:t>
      </w:r>
      <w:r w:rsidRPr="005B2107">
        <w:rPr>
          <w:b/>
        </w:rPr>
        <w:t>DevOps</w:t>
      </w:r>
      <w:r>
        <w:rPr>
          <w:b/>
        </w:rPr>
        <w:t xml:space="preserve"> Model</w:t>
      </w:r>
      <w:r w:rsidRPr="005B2107">
        <w:rPr>
          <w:b/>
        </w:rPr>
        <w:t>:</w:t>
      </w:r>
    </w:p>
    <w:p w14:paraId="3375A559" w14:textId="5020A14C" w:rsidR="005D4BB4" w:rsidRDefault="00D17954" w:rsidP="005D4BB4">
      <w:pPr>
        <w:pStyle w:val="sfStepFirst"/>
        <w:numPr>
          <w:ilvl w:val="0"/>
          <w:numId w:val="0"/>
        </w:numPr>
        <w:ind w:left="1800"/>
        <w:rPr>
          <w:noProof/>
        </w:rPr>
      </w:pPr>
      <w:r>
        <w:rPr>
          <w:noProof/>
        </w:rPr>
        <w:lastRenderedPageBreak/>
        <w:drawing>
          <wp:inline distT="0" distB="0" distL="0" distR="0" wp14:anchorId="3E5D7B8A" wp14:editId="1779C147">
            <wp:extent cx="5227405" cy="1999187"/>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1267" cy="2008313"/>
                    </a:xfrm>
                    <a:prstGeom prst="rect">
                      <a:avLst/>
                    </a:prstGeom>
                    <a:noFill/>
                    <a:ln>
                      <a:noFill/>
                    </a:ln>
                  </pic:spPr>
                </pic:pic>
              </a:graphicData>
            </a:graphic>
          </wp:inline>
        </w:drawing>
      </w:r>
    </w:p>
    <w:p w14:paraId="435525AB" w14:textId="48C39E4B" w:rsidR="005D4BB4" w:rsidRDefault="005D4BB4" w:rsidP="005D4BB4">
      <w:pPr>
        <w:pStyle w:val="sfStepFirst"/>
        <w:numPr>
          <w:ilvl w:val="0"/>
          <w:numId w:val="0"/>
        </w:numPr>
        <w:ind w:left="1800"/>
        <w:rPr>
          <w:noProof/>
        </w:rPr>
      </w:pPr>
      <w:r>
        <w:rPr>
          <w:noProof/>
        </w:rPr>
        <w:t>Normal DevOps Category, required by the Normal DevOps Model:</w:t>
      </w:r>
    </w:p>
    <w:p w14:paraId="3492DEE6" w14:textId="3C38193D" w:rsidR="005D4BB4" w:rsidRDefault="00D17954" w:rsidP="005D4BB4">
      <w:pPr>
        <w:pStyle w:val="sfStepFirst"/>
        <w:numPr>
          <w:ilvl w:val="0"/>
          <w:numId w:val="0"/>
        </w:numPr>
        <w:ind w:left="1800"/>
      </w:pPr>
      <w:r>
        <w:rPr>
          <w:noProof/>
        </w:rPr>
        <w:drawing>
          <wp:inline distT="0" distB="0" distL="0" distR="0" wp14:anchorId="559DF670" wp14:editId="34F87000">
            <wp:extent cx="5254227" cy="1132876"/>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906" cy="1135825"/>
                    </a:xfrm>
                    <a:prstGeom prst="rect">
                      <a:avLst/>
                    </a:prstGeom>
                    <a:noFill/>
                    <a:ln>
                      <a:noFill/>
                    </a:ln>
                  </pic:spPr>
                </pic:pic>
              </a:graphicData>
            </a:graphic>
          </wp:inline>
        </w:drawing>
      </w:r>
    </w:p>
    <w:p w14:paraId="017DE5DD" w14:textId="1B8BDC6D" w:rsidR="005D4BB4" w:rsidRDefault="005D4BB4" w:rsidP="005D4BB4">
      <w:pPr>
        <w:pStyle w:val="sfStepFirst"/>
        <w:numPr>
          <w:ilvl w:val="0"/>
          <w:numId w:val="0"/>
        </w:numPr>
        <w:ind w:left="1800"/>
        <w:rPr>
          <w:noProof/>
        </w:rPr>
      </w:pPr>
      <w:r>
        <w:rPr>
          <w:noProof/>
        </w:rPr>
        <w:t>Normal DevOps Subcategory, required by the Normal DevOps Model:</w:t>
      </w:r>
    </w:p>
    <w:p w14:paraId="55E80DA0" w14:textId="16B95370" w:rsidR="005D4BB4" w:rsidRDefault="00D17954" w:rsidP="005D4BB4">
      <w:pPr>
        <w:pStyle w:val="sfStepFirst"/>
        <w:numPr>
          <w:ilvl w:val="0"/>
          <w:numId w:val="0"/>
        </w:numPr>
        <w:ind w:left="1800"/>
      </w:pPr>
      <w:r>
        <w:rPr>
          <w:noProof/>
        </w:rPr>
        <w:drawing>
          <wp:inline distT="0" distB="0" distL="0" distR="0" wp14:anchorId="5300E45F" wp14:editId="39ED741C">
            <wp:extent cx="5268036" cy="1207258"/>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8800" cy="1212016"/>
                    </a:xfrm>
                    <a:prstGeom prst="rect">
                      <a:avLst/>
                    </a:prstGeom>
                    <a:noFill/>
                    <a:ln>
                      <a:noFill/>
                    </a:ln>
                  </pic:spPr>
                </pic:pic>
              </a:graphicData>
            </a:graphic>
          </wp:inline>
        </w:drawing>
      </w:r>
    </w:p>
    <w:p w14:paraId="245A8405" w14:textId="77777777" w:rsidR="005B2107" w:rsidRDefault="005B2107" w:rsidP="009508C9">
      <w:pPr>
        <w:pStyle w:val="sfStepFirst"/>
        <w:numPr>
          <w:ilvl w:val="0"/>
          <w:numId w:val="0"/>
        </w:numPr>
        <w:ind w:left="1800"/>
      </w:pPr>
    </w:p>
    <w:p w14:paraId="36590985" w14:textId="00F695D1" w:rsidR="00EB7351" w:rsidRDefault="00D17954" w:rsidP="001C61BF">
      <w:pPr>
        <w:pStyle w:val="sfStepFirst"/>
        <w:numPr>
          <w:ilvl w:val="0"/>
          <w:numId w:val="172"/>
        </w:numPr>
      </w:pPr>
      <w:r>
        <w:t>All required Change Models are now created and the new DevOps RFCs can be created in the next sections</w:t>
      </w:r>
      <w:r w:rsidR="00F2511D">
        <w:t>.</w:t>
      </w:r>
    </w:p>
    <w:p w14:paraId="5BC9E610" w14:textId="58450CA5" w:rsidR="00FC59C8" w:rsidRPr="00550C91" w:rsidRDefault="00FC59C8" w:rsidP="00FC59C8">
      <w:pPr>
        <w:pStyle w:val="h2Head2"/>
      </w:pPr>
      <w:bookmarkStart w:id="78" w:name="_Toc403410029"/>
      <w:r w:rsidRPr="00CD76C0">
        <w:t xml:space="preserve">Setup </w:t>
      </w:r>
      <w:r w:rsidR="00D17954" w:rsidRPr="00CD76C0">
        <w:t xml:space="preserve">new </w:t>
      </w:r>
      <w:r w:rsidRPr="00CD76C0">
        <w:t>Release RFC:</w:t>
      </w:r>
      <w:bookmarkEnd w:id="78"/>
    </w:p>
    <w:p w14:paraId="4A9DF811" w14:textId="48405333" w:rsidR="00515CAD" w:rsidRDefault="00515CAD" w:rsidP="00515CAD">
      <w:pPr>
        <w:ind w:left="1440"/>
      </w:pPr>
      <w:r w:rsidRPr="00550C91">
        <w:t xml:space="preserve">To set up </w:t>
      </w:r>
      <w:r>
        <w:t>new</w:t>
      </w:r>
      <w:r w:rsidRPr="00550C91">
        <w:t xml:space="preserve"> </w:t>
      </w:r>
      <w:r>
        <w:t>DevOps</w:t>
      </w:r>
      <w:r w:rsidRPr="00550C91">
        <w:t xml:space="preserve"> </w:t>
      </w:r>
      <w:r>
        <w:t>SM Release RFC</w:t>
      </w:r>
      <w:r w:rsidRPr="00550C91">
        <w:t>:</w:t>
      </w:r>
    </w:p>
    <w:p w14:paraId="61A9791B" w14:textId="21AE78DF" w:rsidR="00515CAD" w:rsidRDefault="00515CAD" w:rsidP="001C61BF">
      <w:pPr>
        <w:pStyle w:val="sfStepFirst"/>
        <w:numPr>
          <w:ilvl w:val="0"/>
          <w:numId w:val="175"/>
        </w:numPr>
      </w:pPr>
      <w:r>
        <w:t>Login to HP Service Manager web client:</w:t>
      </w:r>
    </w:p>
    <w:p w14:paraId="3D97FE8A" w14:textId="15818FFE" w:rsidR="00515CAD" w:rsidRDefault="00515CAD" w:rsidP="001C61BF">
      <w:pPr>
        <w:pStyle w:val="sfStepFirst"/>
        <w:numPr>
          <w:ilvl w:val="0"/>
          <w:numId w:val="172"/>
        </w:numPr>
      </w:pPr>
      <w:r>
        <w:t xml:space="preserve">Click </w:t>
      </w:r>
      <w:r>
        <w:rPr>
          <w:b/>
        </w:rPr>
        <w:t>Change Management &gt; New Change</w:t>
      </w:r>
      <w:r>
        <w:t xml:space="preserve"> and select:</w:t>
      </w:r>
    </w:p>
    <w:p w14:paraId="0B0CC608" w14:textId="2A5563E6" w:rsidR="00515CAD" w:rsidRDefault="00515CAD" w:rsidP="00FE3ED5">
      <w:pPr>
        <w:pStyle w:val="sfStepFirst"/>
        <w:numPr>
          <w:ilvl w:val="0"/>
          <w:numId w:val="0"/>
        </w:numPr>
        <w:ind w:left="2160"/>
      </w:pPr>
      <w:r>
        <w:t>Category: DevOps</w:t>
      </w:r>
    </w:p>
    <w:p w14:paraId="1DD929F7" w14:textId="28E64360" w:rsidR="00515CAD" w:rsidRDefault="00515CAD" w:rsidP="00FE3ED5">
      <w:pPr>
        <w:pStyle w:val="sfStepFirst"/>
        <w:numPr>
          <w:ilvl w:val="0"/>
          <w:numId w:val="0"/>
        </w:numPr>
        <w:ind w:left="2160"/>
      </w:pPr>
      <w:r>
        <w:t>Subcategory: DevOps</w:t>
      </w:r>
    </w:p>
    <w:p w14:paraId="272CDFC3" w14:textId="61DC508F" w:rsidR="00515CAD" w:rsidRDefault="00515CAD" w:rsidP="001C61BF">
      <w:pPr>
        <w:pStyle w:val="sfStepFirst"/>
        <w:numPr>
          <w:ilvl w:val="0"/>
          <w:numId w:val="172"/>
        </w:numPr>
      </w:pPr>
      <w:r>
        <w:t xml:space="preserve">Click the </w:t>
      </w:r>
      <w:r>
        <w:rPr>
          <w:b/>
        </w:rPr>
        <w:t>DevOps</w:t>
      </w:r>
      <w:r>
        <w:t xml:space="preserve"> change model to create new RFC with DevOps change workflow.</w:t>
      </w:r>
    </w:p>
    <w:p w14:paraId="7F9106D7" w14:textId="65F6B68A" w:rsidR="00515CAD" w:rsidRDefault="008D29AE" w:rsidP="008D29AE">
      <w:pPr>
        <w:pStyle w:val="sfStepFirst"/>
        <w:numPr>
          <w:ilvl w:val="0"/>
          <w:numId w:val="0"/>
        </w:numPr>
        <w:ind w:left="1800"/>
      </w:pPr>
      <w:r>
        <w:rPr>
          <w:noProof/>
        </w:rPr>
        <w:lastRenderedPageBreak/>
        <w:drawing>
          <wp:inline distT="0" distB="0" distL="0" distR="0" wp14:anchorId="62EEB1DE" wp14:editId="658C3448">
            <wp:extent cx="5254388" cy="1724883"/>
            <wp:effectExtent l="0" t="0" r="381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86137" cy="1735305"/>
                    </a:xfrm>
                    <a:prstGeom prst="rect">
                      <a:avLst/>
                    </a:prstGeom>
                    <a:noFill/>
                    <a:ln>
                      <a:noFill/>
                    </a:ln>
                  </pic:spPr>
                </pic:pic>
              </a:graphicData>
            </a:graphic>
          </wp:inline>
        </w:drawing>
      </w:r>
    </w:p>
    <w:p w14:paraId="79C05F7C" w14:textId="01BFAD87" w:rsidR="00515CAD" w:rsidRDefault="008D29AE" w:rsidP="001C61BF">
      <w:pPr>
        <w:pStyle w:val="sfStepFirst"/>
        <w:numPr>
          <w:ilvl w:val="0"/>
          <w:numId w:val="172"/>
        </w:numPr>
      </w:pPr>
      <w:r>
        <w:t xml:space="preserve">Enter all mandatory fields. </w:t>
      </w:r>
    </w:p>
    <w:p w14:paraId="3170CCB1" w14:textId="5ADC4395" w:rsidR="008D29AE" w:rsidRDefault="008D29AE" w:rsidP="008D29AE">
      <w:pPr>
        <w:pStyle w:val="sfStepFirst"/>
        <w:numPr>
          <w:ilvl w:val="0"/>
          <w:numId w:val="0"/>
        </w:numPr>
        <w:ind w:left="1800"/>
      </w:pPr>
      <w:r>
        <w:rPr>
          <w:noProof/>
        </w:rPr>
        <w:drawing>
          <wp:inline distT="0" distB="0" distL="0" distR="0" wp14:anchorId="6FA80FF3" wp14:editId="4EBE8D64">
            <wp:extent cx="5206773" cy="3385853"/>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5314" cy="3391407"/>
                    </a:xfrm>
                    <a:prstGeom prst="rect">
                      <a:avLst/>
                    </a:prstGeom>
                    <a:noFill/>
                    <a:ln>
                      <a:noFill/>
                    </a:ln>
                  </pic:spPr>
                </pic:pic>
              </a:graphicData>
            </a:graphic>
          </wp:inline>
        </w:drawing>
      </w:r>
    </w:p>
    <w:p w14:paraId="4F696211" w14:textId="6AC2284C" w:rsidR="008D29AE" w:rsidRPr="008D29AE" w:rsidRDefault="008D29AE" w:rsidP="00FE3ED5">
      <w:pPr>
        <w:pStyle w:val="sfStepFirst"/>
        <w:numPr>
          <w:ilvl w:val="0"/>
          <w:numId w:val="0"/>
        </w:numPr>
        <w:tabs>
          <w:tab w:val="left" w:pos="2790"/>
        </w:tabs>
        <w:ind w:left="2790" w:hanging="990"/>
      </w:pPr>
      <w:r w:rsidRPr="008D29AE">
        <w:rPr>
          <w:b/>
        </w:rPr>
        <w:t>Important:</w:t>
      </w:r>
      <w:r>
        <w:t xml:space="preserve"> For </w:t>
      </w:r>
      <w:r>
        <w:rPr>
          <w:b/>
        </w:rPr>
        <w:t>Service</w:t>
      </w:r>
      <w:r w:rsidR="00FE3ED5" w:rsidRPr="00FE3ED5">
        <w:t>,</w:t>
      </w:r>
      <w:r w:rsidRPr="00FE3ED5">
        <w:t xml:space="preserve"> </w:t>
      </w:r>
      <w:r>
        <w:t xml:space="preserve">select the Business Service CI created in the UCMDB section previously – </w:t>
      </w:r>
      <w:r w:rsidRPr="008D29AE">
        <w:rPr>
          <w:b/>
        </w:rPr>
        <w:t>DevOps-R3.5-BS-CI</w:t>
      </w:r>
      <w:r>
        <w:t xml:space="preserve">, which is automatically synchronized to SM. For </w:t>
      </w:r>
      <w:r w:rsidRPr="008D29AE">
        <w:rPr>
          <w:b/>
        </w:rPr>
        <w:t>Affected Configuration Item</w:t>
      </w:r>
      <w:r>
        <w:rPr>
          <w:b/>
        </w:rPr>
        <w:t xml:space="preserve"> </w:t>
      </w:r>
      <w:r>
        <w:t xml:space="preserve"> select the Business Application CI  - </w:t>
      </w:r>
      <w:r>
        <w:rPr>
          <w:b/>
        </w:rPr>
        <w:t>DevOps-R3.5-BA-CI</w:t>
      </w:r>
      <w:r>
        <w:t>.</w:t>
      </w:r>
    </w:p>
    <w:p w14:paraId="18E406C3" w14:textId="6B2CA422" w:rsidR="008D29AE" w:rsidRDefault="008D29AE" w:rsidP="001C61BF">
      <w:pPr>
        <w:pStyle w:val="sfStepFirst"/>
        <w:numPr>
          <w:ilvl w:val="0"/>
          <w:numId w:val="172"/>
        </w:numPr>
      </w:pPr>
      <w:r>
        <w:t xml:space="preserve">Save the ticket. </w:t>
      </w:r>
    </w:p>
    <w:p w14:paraId="7EE41F7B" w14:textId="2AA1AD28" w:rsidR="008D29AE" w:rsidRDefault="008D29AE" w:rsidP="001C61BF">
      <w:pPr>
        <w:pStyle w:val="sfStepFirst"/>
        <w:numPr>
          <w:ilvl w:val="0"/>
          <w:numId w:val="172"/>
        </w:numPr>
      </w:pPr>
      <w:r>
        <w:t xml:space="preserve">Move the ticket to the </w:t>
      </w:r>
      <w:r w:rsidRPr="008D29AE">
        <w:rPr>
          <w:b/>
        </w:rPr>
        <w:t>Change Approval</w:t>
      </w:r>
      <w:r>
        <w:rPr>
          <w:b/>
        </w:rPr>
        <w:t xml:space="preserve"> </w:t>
      </w:r>
      <w:r w:rsidRPr="008D29AE">
        <w:t>phase</w:t>
      </w:r>
      <w:r>
        <w:rPr>
          <w:b/>
        </w:rPr>
        <w:t>.</w:t>
      </w:r>
    </w:p>
    <w:p w14:paraId="29428A9B" w14:textId="5BD25BC8" w:rsidR="00515CAD" w:rsidRDefault="008D29AE" w:rsidP="001C61BF">
      <w:pPr>
        <w:pStyle w:val="sfStepFirst"/>
        <w:numPr>
          <w:ilvl w:val="0"/>
          <w:numId w:val="172"/>
        </w:numPr>
      </w:pPr>
      <w:r>
        <w:t>Note down the Release RFC ticket number, since it should be configured in the DevOps main project DevOps-R3.5-1-BUILD.</w:t>
      </w:r>
      <w:r w:rsidR="00515CAD">
        <w:t xml:space="preserve"> </w:t>
      </w:r>
    </w:p>
    <w:p w14:paraId="3F77A01C" w14:textId="6C02E8BC" w:rsidR="00FC59C8" w:rsidRPr="00550C91" w:rsidRDefault="00FC59C8" w:rsidP="00FC59C8">
      <w:pPr>
        <w:pStyle w:val="h2Head2"/>
      </w:pPr>
      <w:bookmarkStart w:id="79" w:name="_Toc403410030"/>
      <w:r w:rsidRPr="00CD76C0">
        <w:t xml:space="preserve">Setup </w:t>
      </w:r>
      <w:r w:rsidR="00D17954" w:rsidRPr="00CD76C0">
        <w:t xml:space="preserve">new </w:t>
      </w:r>
      <w:r w:rsidRPr="00CD76C0">
        <w:t>Stagin</w:t>
      </w:r>
      <w:r w:rsidR="0030303B" w:rsidRPr="00CD76C0">
        <w:t>g</w:t>
      </w:r>
      <w:r w:rsidRPr="00CD76C0">
        <w:t xml:space="preserve"> RFC:</w:t>
      </w:r>
      <w:bookmarkEnd w:id="79"/>
    </w:p>
    <w:p w14:paraId="1395D1A0" w14:textId="4D0E78AF" w:rsidR="0030303B" w:rsidRDefault="0030303B" w:rsidP="0030303B">
      <w:pPr>
        <w:ind w:left="1440"/>
      </w:pPr>
      <w:r w:rsidRPr="00550C91">
        <w:t xml:space="preserve">To set up </w:t>
      </w:r>
      <w:r>
        <w:t>new</w:t>
      </w:r>
      <w:r w:rsidRPr="00550C91">
        <w:t xml:space="preserve"> </w:t>
      </w:r>
      <w:r>
        <w:t>DevOps</w:t>
      </w:r>
      <w:r w:rsidRPr="00550C91">
        <w:t xml:space="preserve"> </w:t>
      </w:r>
      <w:r>
        <w:t>SM Staging RFC</w:t>
      </w:r>
      <w:r w:rsidRPr="00550C91">
        <w:t>:</w:t>
      </w:r>
    </w:p>
    <w:p w14:paraId="7597A011" w14:textId="77777777" w:rsidR="0030303B" w:rsidRDefault="0030303B" w:rsidP="001C61BF">
      <w:pPr>
        <w:pStyle w:val="sfStepFirst"/>
        <w:numPr>
          <w:ilvl w:val="0"/>
          <w:numId w:val="173"/>
        </w:numPr>
      </w:pPr>
      <w:r>
        <w:t>Login to HP Service Manager web client:</w:t>
      </w:r>
    </w:p>
    <w:p w14:paraId="54E4AE2D" w14:textId="77777777" w:rsidR="0030303B" w:rsidRDefault="0030303B" w:rsidP="001C61BF">
      <w:pPr>
        <w:pStyle w:val="sfStepFirst"/>
        <w:numPr>
          <w:ilvl w:val="0"/>
          <w:numId w:val="172"/>
        </w:numPr>
      </w:pPr>
      <w:r>
        <w:t xml:space="preserve">Click </w:t>
      </w:r>
      <w:r>
        <w:rPr>
          <w:b/>
        </w:rPr>
        <w:t>Change Management &gt; New Change</w:t>
      </w:r>
      <w:r>
        <w:t xml:space="preserve"> and select:</w:t>
      </w:r>
    </w:p>
    <w:p w14:paraId="63FAD3E1" w14:textId="6497D225" w:rsidR="0030303B" w:rsidRDefault="0030303B" w:rsidP="00FE3ED5">
      <w:pPr>
        <w:pStyle w:val="sfStepFirst"/>
        <w:numPr>
          <w:ilvl w:val="0"/>
          <w:numId w:val="0"/>
        </w:numPr>
        <w:ind w:left="2160"/>
      </w:pPr>
      <w:r>
        <w:t>Category: Standard Devops</w:t>
      </w:r>
    </w:p>
    <w:p w14:paraId="289F4F48" w14:textId="39702B97" w:rsidR="0030303B" w:rsidRDefault="0030303B" w:rsidP="00FE3ED5">
      <w:pPr>
        <w:pStyle w:val="sfStepFirst"/>
        <w:numPr>
          <w:ilvl w:val="0"/>
          <w:numId w:val="0"/>
        </w:numPr>
        <w:ind w:left="2160"/>
      </w:pPr>
      <w:r>
        <w:t>Subcategory: Standard Devops</w:t>
      </w:r>
    </w:p>
    <w:p w14:paraId="02B15041" w14:textId="2EABF249" w:rsidR="0030303B" w:rsidRDefault="0030303B" w:rsidP="001C61BF">
      <w:pPr>
        <w:pStyle w:val="sfStepFirst"/>
        <w:numPr>
          <w:ilvl w:val="0"/>
          <w:numId w:val="172"/>
        </w:numPr>
      </w:pPr>
      <w:r>
        <w:lastRenderedPageBreak/>
        <w:t xml:space="preserve">Click the </w:t>
      </w:r>
      <w:r w:rsidRPr="0030303B">
        <w:rPr>
          <w:b/>
        </w:rPr>
        <w:t>Standard Devops</w:t>
      </w:r>
      <w:r>
        <w:t xml:space="preserve"> change model to create new RFC with </w:t>
      </w:r>
      <w:r w:rsidRPr="0030303B">
        <w:rPr>
          <w:b/>
        </w:rPr>
        <w:t>Standard</w:t>
      </w:r>
      <w:r>
        <w:t xml:space="preserve"> </w:t>
      </w:r>
      <w:r w:rsidRPr="0030303B">
        <w:rPr>
          <w:b/>
        </w:rPr>
        <w:t xml:space="preserve">DevOps </w:t>
      </w:r>
      <w:r>
        <w:t>change workflow.</w:t>
      </w:r>
    </w:p>
    <w:p w14:paraId="676091F2" w14:textId="620673B6" w:rsidR="0030303B" w:rsidRDefault="0030303B" w:rsidP="0030303B">
      <w:pPr>
        <w:pStyle w:val="sfStepFirst"/>
        <w:numPr>
          <w:ilvl w:val="0"/>
          <w:numId w:val="0"/>
        </w:numPr>
        <w:ind w:left="1800"/>
      </w:pPr>
      <w:r>
        <w:rPr>
          <w:noProof/>
        </w:rPr>
        <w:drawing>
          <wp:inline distT="0" distB="0" distL="0" distR="0" wp14:anchorId="4C592CBD" wp14:editId="7F4309FE">
            <wp:extent cx="5254540" cy="1702705"/>
            <wp:effectExtent l="0" t="0" r="381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368" cy="1708806"/>
                    </a:xfrm>
                    <a:prstGeom prst="rect">
                      <a:avLst/>
                    </a:prstGeom>
                    <a:noFill/>
                    <a:ln>
                      <a:noFill/>
                    </a:ln>
                  </pic:spPr>
                </pic:pic>
              </a:graphicData>
            </a:graphic>
          </wp:inline>
        </w:drawing>
      </w:r>
    </w:p>
    <w:p w14:paraId="7ECBE3EE" w14:textId="77777777" w:rsidR="0030303B" w:rsidRDefault="0030303B" w:rsidP="001C61BF">
      <w:pPr>
        <w:pStyle w:val="sfStepFirst"/>
        <w:numPr>
          <w:ilvl w:val="0"/>
          <w:numId w:val="172"/>
        </w:numPr>
      </w:pPr>
      <w:r>
        <w:t xml:space="preserve">Enter all mandatory fields. </w:t>
      </w:r>
    </w:p>
    <w:p w14:paraId="6EF40B55" w14:textId="62C6936C" w:rsidR="0030303B" w:rsidRDefault="0030303B" w:rsidP="0030303B">
      <w:pPr>
        <w:pStyle w:val="sfStepFirst"/>
        <w:numPr>
          <w:ilvl w:val="0"/>
          <w:numId w:val="0"/>
        </w:numPr>
        <w:ind w:left="1800"/>
      </w:pPr>
      <w:r>
        <w:rPr>
          <w:noProof/>
        </w:rPr>
        <w:drawing>
          <wp:inline distT="0" distB="0" distL="0" distR="0" wp14:anchorId="4F5FC6CB" wp14:editId="49E35F37">
            <wp:extent cx="5206924" cy="2837919"/>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16701" cy="2843248"/>
                    </a:xfrm>
                    <a:prstGeom prst="rect">
                      <a:avLst/>
                    </a:prstGeom>
                    <a:noFill/>
                    <a:ln>
                      <a:noFill/>
                    </a:ln>
                  </pic:spPr>
                </pic:pic>
              </a:graphicData>
            </a:graphic>
          </wp:inline>
        </w:drawing>
      </w:r>
    </w:p>
    <w:p w14:paraId="2363AF0C" w14:textId="0A1D04A0" w:rsidR="0030303B" w:rsidRPr="008D29AE" w:rsidRDefault="0030303B" w:rsidP="00FE3ED5">
      <w:pPr>
        <w:pStyle w:val="sfStepFirst"/>
        <w:numPr>
          <w:ilvl w:val="0"/>
          <w:numId w:val="0"/>
        </w:numPr>
        <w:ind w:left="2790" w:hanging="990"/>
      </w:pPr>
      <w:r w:rsidRPr="008D29AE">
        <w:rPr>
          <w:b/>
        </w:rPr>
        <w:t>Important:</w:t>
      </w:r>
      <w:r>
        <w:t xml:space="preserve"> For </w:t>
      </w:r>
      <w:r>
        <w:rPr>
          <w:b/>
        </w:rPr>
        <w:t>Service</w:t>
      </w:r>
      <w:r>
        <w:t xml:space="preserve"> select the Business Service CI created in the UCMDB section previously – </w:t>
      </w:r>
      <w:r w:rsidRPr="008D29AE">
        <w:rPr>
          <w:b/>
        </w:rPr>
        <w:t>DevOps-R3.5-BS-CI</w:t>
      </w:r>
      <w:r>
        <w:t xml:space="preserve">, which is automatically synchronized to SM. For </w:t>
      </w:r>
      <w:r w:rsidRPr="008D29AE">
        <w:rPr>
          <w:b/>
        </w:rPr>
        <w:t>Affected Configuration Item</w:t>
      </w:r>
      <w:r>
        <w:rPr>
          <w:b/>
        </w:rPr>
        <w:t xml:space="preserve"> </w:t>
      </w:r>
      <w:r>
        <w:t xml:space="preserve"> select the Business Application CI  - </w:t>
      </w:r>
      <w:r>
        <w:rPr>
          <w:b/>
        </w:rPr>
        <w:t>DevOps-R3.5-BA-CI</w:t>
      </w:r>
      <w:r>
        <w:t xml:space="preserve"> and the Node CI – </w:t>
      </w:r>
      <w:r w:rsidRPr="0030303B">
        <w:rPr>
          <w:b/>
        </w:rPr>
        <w:t>DevOps-R.3.5-STG-NODE-CI</w:t>
      </w:r>
      <w:r>
        <w:t>.</w:t>
      </w:r>
    </w:p>
    <w:p w14:paraId="423F19E1" w14:textId="77777777" w:rsidR="0030303B" w:rsidRDefault="0030303B" w:rsidP="001C61BF">
      <w:pPr>
        <w:pStyle w:val="sfStepFirst"/>
        <w:numPr>
          <w:ilvl w:val="0"/>
          <w:numId w:val="172"/>
        </w:numPr>
      </w:pPr>
      <w:r>
        <w:t xml:space="preserve">Save the ticket. </w:t>
      </w:r>
    </w:p>
    <w:p w14:paraId="09D0A143" w14:textId="414E4937" w:rsidR="0030303B" w:rsidRDefault="0030303B" w:rsidP="001C61BF">
      <w:pPr>
        <w:pStyle w:val="sfStepFirst"/>
        <w:numPr>
          <w:ilvl w:val="0"/>
          <w:numId w:val="172"/>
        </w:numPr>
      </w:pPr>
      <w:r>
        <w:t xml:space="preserve">Move the ticket to the </w:t>
      </w:r>
      <w:r>
        <w:rPr>
          <w:b/>
        </w:rPr>
        <w:t xml:space="preserve">Execution </w:t>
      </w:r>
      <w:r w:rsidRPr="008D29AE">
        <w:t>phase</w:t>
      </w:r>
      <w:r>
        <w:rPr>
          <w:b/>
        </w:rPr>
        <w:t>.</w:t>
      </w:r>
    </w:p>
    <w:p w14:paraId="23C7369F" w14:textId="198B3945" w:rsidR="0030303B" w:rsidRDefault="0030303B" w:rsidP="001C61BF">
      <w:pPr>
        <w:pStyle w:val="sfStepFirst"/>
        <w:numPr>
          <w:ilvl w:val="0"/>
          <w:numId w:val="172"/>
        </w:numPr>
      </w:pPr>
      <w:r>
        <w:t xml:space="preserve">Note down the Staging RFC ticket number, since it should be configured in the DevOps main project DevOps-R3.5-1-BUILD. </w:t>
      </w:r>
    </w:p>
    <w:p w14:paraId="4562034B" w14:textId="46A7697C" w:rsidR="00FC59C8" w:rsidRPr="00550C91" w:rsidRDefault="00FC59C8" w:rsidP="00FC59C8">
      <w:pPr>
        <w:pStyle w:val="h2Head2"/>
      </w:pPr>
      <w:bookmarkStart w:id="80" w:name="_Toc403410031"/>
      <w:r w:rsidRPr="00CD76C0">
        <w:t xml:space="preserve">Setup </w:t>
      </w:r>
      <w:r w:rsidR="00D17954" w:rsidRPr="00CD76C0">
        <w:t xml:space="preserve">new </w:t>
      </w:r>
      <w:r w:rsidRPr="00CD76C0">
        <w:t>Production RFC:</w:t>
      </w:r>
      <w:bookmarkEnd w:id="80"/>
    </w:p>
    <w:p w14:paraId="150BF174" w14:textId="77777777" w:rsidR="0030303B" w:rsidRDefault="0030303B" w:rsidP="0030303B">
      <w:pPr>
        <w:ind w:left="1440"/>
      </w:pPr>
      <w:r w:rsidRPr="00550C91">
        <w:t xml:space="preserve">To set up </w:t>
      </w:r>
      <w:r>
        <w:t>new</w:t>
      </w:r>
      <w:r w:rsidRPr="00550C91">
        <w:t xml:space="preserve"> </w:t>
      </w:r>
      <w:r>
        <w:t>DevOps</w:t>
      </w:r>
      <w:r w:rsidRPr="00550C91">
        <w:t xml:space="preserve"> </w:t>
      </w:r>
      <w:r>
        <w:t>SM Staging RFC</w:t>
      </w:r>
      <w:r w:rsidRPr="00550C91">
        <w:t>:</w:t>
      </w:r>
    </w:p>
    <w:p w14:paraId="063AA88A" w14:textId="77777777" w:rsidR="0030303B" w:rsidRDefault="0030303B" w:rsidP="001C61BF">
      <w:pPr>
        <w:pStyle w:val="sfStepFirst"/>
        <w:numPr>
          <w:ilvl w:val="0"/>
          <w:numId w:val="174"/>
        </w:numPr>
      </w:pPr>
      <w:r>
        <w:t>Login to HP Service Manager web client:</w:t>
      </w:r>
    </w:p>
    <w:p w14:paraId="13606EDB" w14:textId="77777777" w:rsidR="0030303B" w:rsidRDefault="0030303B" w:rsidP="001C61BF">
      <w:pPr>
        <w:pStyle w:val="sfStepFirst"/>
        <w:numPr>
          <w:ilvl w:val="0"/>
          <w:numId w:val="172"/>
        </w:numPr>
      </w:pPr>
      <w:r>
        <w:t xml:space="preserve">Click </w:t>
      </w:r>
      <w:r>
        <w:rPr>
          <w:b/>
        </w:rPr>
        <w:t>Change Management &gt; New Change</w:t>
      </w:r>
      <w:r>
        <w:t xml:space="preserve"> and select:</w:t>
      </w:r>
    </w:p>
    <w:p w14:paraId="75898E4A" w14:textId="11EC8CF2" w:rsidR="0030303B" w:rsidRDefault="0030303B" w:rsidP="00FE3ED5">
      <w:pPr>
        <w:pStyle w:val="sfStepFirst"/>
        <w:numPr>
          <w:ilvl w:val="0"/>
          <w:numId w:val="0"/>
        </w:numPr>
        <w:ind w:left="2160"/>
      </w:pPr>
      <w:r>
        <w:t>Category: Normal Devops</w:t>
      </w:r>
    </w:p>
    <w:p w14:paraId="392498B5" w14:textId="2B03592B" w:rsidR="0030303B" w:rsidRDefault="0030303B" w:rsidP="00FE3ED5">
      <w:pPr>
        <w:pStyle w:val="sfStepFirst"/>
        <w:numPr>
          <w:ilvl w:val="0"/>
          <w:numId w:val="0"/>
        </w:numPr>
        <w:ind w:left="2160"/>
      </w:pPr>
      <w:r>
        <w:t>Subcategory: Normal Devops</w:t>
      </w:r>
    </w:p>
    <w:p w14:paraId="4C0319EA" w14:textId="08F373F5" w:rsidR="0030303B" w:rsidRDefault="0030303B" w:rsidP="001C61BF">
      <w:pPr>
        <w:pStyle w:val="sfStepFirst"/>
        <w:numPr>
          <w:ilvl w:val="0"/>
          <w:numId w:val="172"/>
        </w:numPr>
      </w:pPr>
      <w:r>
        <w:lastRenderedPageBreak/>
        <w:t xml:space="preserve">Click the </w:t>
      </w:r>
      <w:r w:rsidRPr="0030303B">
        <w:rPr>
          <w:b/>
        </w:rPr>
        <w:t>Normal</w:t>
      </w:r>
      <w:r>
        <w:t xml:space="preserve"> </w:t>
      </w:r>
      <w:r w:rsidRPr="0030303B">
        <w:rPr>
          <w:b/>
        </w:rPr>
        <w:t>Devops</w:t>
      </w:r>
      <w:r>
        <w:t xml:space="preserve"> change model to create new RFC with </w:t>
      </w:r>
      <w:r w:rsidRPr="0030303B">
        <w:rPr>
          <w:b/>
        </w:rPr>
        <w:t>Normal</w:t>
      </w:r>
      <w:r>
        <w:t xml:space="preserve"> </w:t>
      </w:r>
      <w:r w:rsidRPr="0030303B">
        <w:rPr>
          <w:b/>
        </w:rPr>
        <w:t xml:space="preserve">DevOps </w:t>
      </w:r>
      <w:r>
        <w:t>change workflow.</w:t>
      </w:r>
    </w:p>
    <w:p w14:paraId="2E060EC2" w14:textId="009F2EAE" w:rsidR="0030303B" w:rsidRDefault="0030303B" w:rsidP="0030303B">
      <w:pPr>
        <w:pStyle w:val="sfStepFirst"/>
        <w:numPr>
          <w:ilvl w:val="0"/>
          <w:numId w:val="0"/>
        </w:numPr>
        <w:ind w:left="1800"/>
      </w:pPr>
      <w:r>
        <w:rPr>
          <w:noProof/>
        </w:rPr>
        <w:drawing>
          <wp:inline distT="0" distB="0" distL="0" distR="0" wp14:anchorId="00C4FADB" wp14:editId="32C8AA41">
            <wp:extent cx="5267865" cy="1710769"/>
            <wp:effectExtent l="0" t="0" r="9525"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82883" cy="1715646"/>
                    </a:xfrm>
                    <a:prstGeom prst="rect">
                      <a:avLst/>
                    </a:prstGeom>
                    <a:noFill/>
                    <a:ln>
                      <a:noFill/>
                    </a:ln>
                  </pic:spPr>
                </pic:pic>
              </a:graphicData>
            </a:graphic>
          </wp:inline>
        </w:drawing>
      </w:r>
    </w:p>
    <w:p w14:paraId="3970FFC5" w14:textId="77777777" w:rsidR="0030303B" w:rsidRDefault="0030303B" w:rsidP="001C61BF">
      <w:pPr>
        <w:pStyle w:val="sfStepFirst"/>
        <w:numPr>
          <w:ilvl w:val="0"/>
          <w:numId w:val="172"/>
        </w:numPr>
      </w:pPr>
      <w:r>
        <w:t xml:space="preserve">Enter all mandatory fields. </w:t>
      </w:r>
    </w:p>
    <w:p w14:paraId="3F10F37F" w14:textId="6D3709C0" w:rsidR="0030303B" w:rsidRDefault="0030303B" w:rsidP="0030303B">
      <w:pPr>
        <w:pStyle w:val="sfStepFirst"/>
        <w:numPr>
          <w:ilvl w:val="0"/>
          <w:numId w:val="0"/>
        </w:numPr>
        <w:ind w:left="1800"/>
      </w:pPr>
      <w:r>
        <w:rPr>
          <w:noProof/>
        </w:rPr>
        <w:drawing>
          <wp:inline distT="0" distB="0" distL="0" distR="0" wp14:anchorId="0D8E84E9" wp14:editId="57386152">
            <wp:extent cx="5209846" cy="2934269"/>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2142" cy="2941194"/>
                    </a:xfrm>
                    <a:prstGeom prst="rect">
                      <a:avLst/>
                    </a:prstGeom>
                    <a:noFill/>
                    <a:ln>
                      <a:noFill/>
                    </a:ln>
                  </pic:spPr>
                </pic:pic>
              </a:graphicData>
            </a:graphic>
          </wp:inline>
        </w:drawing>
      </w:r>
    </w:p>
    <w:p w14:paraId="085A1B31" w14:textId="440FB4A1" w:rsidR="0030303B" w:rsidRPr="008D29AE" w:rsidRDefault="0030303B" w:rsidP="00FE3ED5">
      <w:pPr>
        <w:pStyle w:val="sfStepFirst"/>
        <w:numPr>
          <w:ilvl w:val="0"/>
          <w:numId w:val="0"/>
        </w:numPr>
        <w:ind w:left="2790" w:hanging="990"/>
      </w:pPr>
      <w:r w:rsidRPr="008D29AE">
        <w:rPr>
          <w:b/>
        </w:rPr>
        <w:t>Important:</w:t>
      </w:r>
      <w:r>
        <w:t xml:space="preserve"> For </w:t>
      </w:r>
      <w:r>
        <w:rPr>
          <w:b/>
        </w:rPr>
        <w:t>Service</w:t>
      </w:r>
      <w:r>
        <w:t xml:space="preserve"> select the Business Service CI created in the UCMDB section previously – </w:t>
      </w:r>
      <w:r w:rsidRPr="008D29AE">
        <w:rPr>
          <w:b/>
        </w:rPr>
        <w:t>DevOps-R3.5-BS-CI</w:t>
      </w:r>
      <w:r>
        <w:t xml:space="preserve">, which is automatically synchronized to SM. For </w:t>
      </w:r>
      <w:r w:rsidRPr="008D29AE">
        <w:rPr>
          <w:b/>
        </w:rPr>
        <w:t>Affected Configuration Item</w:t>
      </w:r>
      <w:r>
        <w:rPr>
          <w:b/>
        </w:rPr>
        <w:t xml:space="preserve"> </w:t>
      </w:r>
      <w:r>
        <w:t xml:space="preserve"> select the Business Application CI  - </w:t>
      </w:r>
      <w:r>
        <w:rPr>
          <w:b/>
        </w:rPr>
        <w:t>DevOps-R3.5-BA-CI</w:t>
      </w:r>
      <w:r>
        <w:t xml:space="preserve"> and the Node CI – </w:t>
      </w:r>
      <w:r w:rsidRPr="0030303B">
        <w:rPr>
          <w:b/>
        </w:rPr>
        <w:t>DevOps-R.3.5-</w:t>
      </w:r>
      <w:r>
        <w:rPr>
          <w:b/>
        </w:rPr>
        <w:t>PR</w:t>
      </w:r>
      <w:r w:rsidRPr="0030303B">
        <w:rPr>
          <w:b/>
        </w:rPr>
        <w:t>-NODE-CI</w:t>
      </w:r>
      <w:r>
        <w:t>.</w:t>
      </w:r>
    </w:p>
    <w:p w14:paraId="03D1E84B" w14:textId="77777777" w:rsidR="0030303B" w:rsidRDefault="0030303B" w:rsidP="001C61BF">
      <w:pPr>
        <w:pStyle w:val="sfStepFirst"/>
        <w:numPr>
          <w:ilvl w:val="0"/>
          <w:numId w:val="172"/>
        </w:numPr>
      </w:pPr>
      <w:r>
        <w:t xml:space="preserve">Save the ticket. </w:t>
      </w:r>
    </w:p>
    <w:p w14:paraId="26C92F48" w14:textId="7B17E3F2" w:rsidR="0030303B" w:rsidRDefault="0030303B" w:rsidP="001C61BF">
      <w:pPr>
        <w:pStyle w:val="sfStepFirst"/>
        <w:numPr>
          <w:ilvl w:val="0"/>
          <w:numId w:val="172"/>
        </w:numPr>
      </w:pPr>
      <w:r>
        <w:t xml:space="preserve">Move the ticket to the </w:t>
      </w:r>
      <w:r w:rsidRPr="0030303B">
        <w:rPr>
          <w:b/>
        </w:rPr>
        <w:t xml:space="preserve">Deployment </w:t>
      </w:r>
      <w:r w:rsidRPr="008D29AE">
        <w:t>phase</w:t>
      </w:r>
      <w:r w:rsidRPr="0030303B">
        <w:rPr>
          <w:b/>
        </w:rPr>
        <w:t>.</w:t>
      </w:r>
    </w:p>
    <w:p w14:paraId="0F27B32D" w14:textId="6B6ED598" w:rsidR="0030303B" w:rsidRDefault="0030303B" w:rsidP="001C61BF">
      <w:pPr>
        <w:pStyle w:val="sfStepFirst"/>
        <w:numPr>
          <w:ilvl w:val="0"/>
          <w:numId w:val="172"/>
        </w:numPr>
      </w:pPr>
      <w:r>
        <w:t xml:space="preserve">Note down the </w:t>
      </w:r>
      <w:r w:rsidR="00D76388">
        <w:t>Production</w:t>
      </w:r>
      <w:r>
        <w:t xml:space="preserve"> RFC ticket number, since it should be configured in the DevOps main project DevOps-R3.5-1-BUILD. </w:t>
      </w:r>
    </w:p>
    <w:p w14:paraId="3BEB1A70" w14:textId="77777777" w:rsidR="00FC59C8" w:rsidRPr="00550C91" w:rsidRDefault="00FC59C8" w:rsidP="00FC59C8">
      <w:pPr>
        <w:ind w:left="1440"/>
      </w:pPr>
    </w:p>
    <w:p w14:paraId="4DFF05FB" w14:textId="77777777" w:rsidR="006C36EF" w:rsidRPr="00550C91" w:rsidRDefault="006C36EF" w:rsidP="006C36EF">
      <w:pPr>
        <w:pStyle w:val="h1Head1"/>
      </w:pPr>
      <w:bookmarkStart w:id="81" w:name="_Toc403410032"/>
      <w:r w:rsidRPr="00CD76C0">
        <w:lastRenderedPageBreak/>
        <w:t>Setup HP SiteScope</w:t>
      </w:r>
      <w:bookmarkEnd w:id="81"/>
    </w:p>
    <w:p w14:paraId="4B954A7F" w14:textId="77777777" w:rsidR="006C36EF" w:rsidRPr="00550C91" w:rsidRDefault="006C36EF" w:rsidP="006C36EF">
      <w:pPr>
        <w:pStyle w:val="h2Head2"/>
        <w:rPr>
          <w:lang w:eastAsia="zh-CN"/>
        </w:rPr>
      </w:pPr>
      <w:bookmarkStart w:id="82" w:name="_Toc391303382"/>
      <w:bookmarkStart w:id="83" w:name="_Toc403410033"/>
      <w:bookmarkStart w:id="84" w:name="_Toc391303381"/>
      <w:r w:rsidRPr="00CD76C0">
        <w:rPr>
          <w:lang w:eastAsia="zh-CN"/>
        </w:rPr>
        <w:t xml:space="preserve">Configure SiteScope credentials </w:t>
      </w:r>
      <w:bookmarkEnd w:id="82"/>
      <w:r w:rsidRPr="00CD76C0">
        <w:rPr>
          <w:lang w:eastAsia="zh-CN"/>
        </w:rPr>
        <w:t>profiles</w:t>
      </w:r>
      <w:bookmarkEnd w:id="83"/>
    </w:p>
    <w:p w14:paraId="3957BB96" w14:textId="77777777" w:rsidR="006C36EF" w:rsidRPr="00550C91" w:rsidRDefault="006C36EF" w:rsidP="006C36EF">
      <w:pPr>
        <w:pStyle w:val="Body"/>
        <w:jc w:val="both"/>
        <w:rPr>
          <w:lang w:eastAsia="zh-CN"/>
        </w:rPr>
      </w:pPr>
      <w:r w:rsidRPr="00550C91">
        <w:rPr>
          <w:lang w:eastAsia="zh-CN"/>
        </w:rPr>
        <w:t>Credential preferences provide centralized credential management for SiteScope resources. It enables you to input usernames and passwords for SiteScope monitors, templates, and remote hosts once as a credential profile, and then have SiteScope automatically supply that information when we configure those resources.</w:t>
      </w:r>
    </w:p>
    <w:p w14:paraId="75C42DF9" w14:textId="77777777" w:rsidR="006C36EF" w:rsidRPr="00550C91" w:rsidRDefault="006C36EF" w:rsidP="006C36EF">
      <w:pPr>
        <w:pStyle w:val="Body"/>
        <w:rPr>
          <w:lang w:eastAsia="zh-CN"/>
        </w:rPr>
      </w:pPr>
    </w:p>
    <w:p w14:paraId="0224AA6A" w14:textId="77777777" w:rsidR="006C36EF" w:rsidRPr="00550C91" w:rsidRDefault="006C36EF" w:rsidP="00D65B58">
      <w:pPr>
        <w:pStyle w:val="sfStepFirst"/>
        <w:numPr>
          <w:ilvl w:val="0"/>
          <w:numId w:val="78"/>
        </w:numPr>
        <w:rPr>
          <w:lang w:eastAsia="zh-CN"/>
        </w:rPr>
      </w:pPr>
      <w:r w:rsidRPr="00550C91">
        <w:t>Login to the SiteScope web UI with the administrator username and password.</w:t>
      </w:r>
    </w:p>
    <w:p w14:paraId="53AA48D9" w14:textId="77777777" w:rsidR="006C36EF" w:rsidRPr="00550C91" w:rsidRDefault="006C36EF" w:rsidP="00D65B58">
      <w:pPr>
        <w:pStyle w:val="sfStepFirst"/>
        <w:numPr>
          <w:ilvl w:val="0"/>
          <w:numId w:val="78"/>
        </w:numPr>
        <w:rPr>
          <w:lang w:eastAsia="zh-CN"/>
        </w:rPr>
      </w:pPr>
      <w:r w:rsidRPr="00550C91">
        <w:rPr>
          <w:lang w:eastAsia="zh-CN"/>
        </w:rPr>
        <w:t xml:space="preserve">Go to </w:t>
      </w:r>
      <w:r w:rsidRPr="00550C91">
        <w:rPr>
          <w:b/>
          <w:lang w:eastAsia="zh-CN"/>
        </w:rPr>
        <w:t>Preferences</w:t>
      </w:r>
      <w:r w:rsidRPr="00550C91">
        <w:rPr>
          <w:lang w:eastAsia="zh-CN"/>
        </w:rPr>
        <w:t xml:space="preserve"> and select </w:t>
      </w:r>
      <w:r w:rsidRPr="00550C91">
        <w:rPr>
          <w:b/>
          <w:lang w:eastAsia="zh-CN"/>
        </w:rPr>
        <w:t>Credential Preferences</w:t>
      </w:r>
      <w:r w:rsidRPr="00550C91">
        <w:rPr>
          <w:lang w:eastAsia="zh-CN"/>
        </w:rPr>
        <w:t xml:space="preserve"> from the navigation pane.</w:t>
      </w:r>
    </w:p>
    <w:p w14:paraId="46B98A58" w14:textId="77777777" w:rsidR="006C36EF" w:rsidRPr="00550C91" w:rsidRDefault="006C36EF" w:rsidP="006C36EF">
      <w:pPr>
        <w:pStyle w:val="Body"/>
        <w:ind w:left="1800"/>
        <w:rPr>
          <w:lang w:eastAsia="zh-CN"/>
        </w:rPr>
      </w:pPr>
      <w:r w:rsidRPr="00550C91">
        <w:rPr>
          <w:noProof/>
        </w:rPr>
        <w:drawing>
          <wp:inline distT="0" distB="0" distL="0" distR="0" wp14:anchorId="6434B492" wp14:editId="28FA5B3C">
            <wp:extent cx="5237683" cy="2836559"/>
            <wp:effectExtent l="0" t="0" r="127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219" cy="2854180"/>
                    </a:xfrm>
                    <a:prstGeom prst="rect">
                      <a:avLst/>
                    </a:prstGeom>
                    <a:noFill/>
                    <a:ln>
                      <a:noFill/>
                    </a:ln>
                  </pic:spPr>
                </pic:pic>
              </a:graphicData>
            </a:graphic>
          </wp:inline>
        </w:drawing>
      </w:r>
    </w:p>
    <w:p w14:paraId="56FD36D2" w14:textId="77777777" w:rsidR="006C36EF" w:rsidRPr="00550C91" w:rsidRDefault="006C36EF" w:rsidP="006C36EF">
      <w:pPr>
        <w:pStyle w:val="Body"/>
        <w:ind w:left="1800"/>
        <w:rPr>
          <w:lang w:eastAsia="zh-CN"/>
        </w:rPr>
      </w:pPr>
    </w:p>
    <w:p w14:paraId="4B2D02DC" w14:textId="77777777" w:rsidR="006C36EF" w:rsidRPr="00550C91" w:rsidRDefault="006C36EF" w:rsidP="00D65B58">
      <w:pPr>
        <w:pStyle w:val="sfStepFirst"/>
        <w:numPr>
          <w:ilvl w:val="0"/>
          <w:numId w:val="78"/>
        </w:numPr>
        <w:rPr>
          <w:lang w:eastAsia="zh-CN"/>
        </w:rPr>
      </w:pPr>
      <w:r w:rsidRPr="00550C91">
        <w:rPr>
          <w:lang w:eastAsia="zh-CN"/>
        </w:rPr>
        <w:t xml:space="preserve">To create new Credentials Profile, click on the </w:t>
      </w:r>
      <w:r w:rsidRPr="00550C91">
        <w:rPr>
          <w:noProof/>
        </w:rPr>
        <w:drawing>
          <wp:inline distT="0" distB="0" distL="0" distR="0" wp14:anchorId="01F8008B" wp14:editId="278ADB79">
            <wp:extent cx="143866" cy="137872"/>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147224" cy="141090"/>
                    </a:xfrm>
                    <a:prstGeom prst="rect">
                      <a:avLst/>
                    </a:prstGeom>
                  </pic:spPr>
                </pic:pic>
              </a:graphicData>
            </a:graphic>
          </wp:inline>
        </w:drawing>
      </w:r>
      <w:r w:rsidRPr="00550C91">
        <w:rPr>
          <w:lang w:eastAsia="zh-CN"/>
        </w:rPr>
        <w:t xml:space="preserve">  button and enter the </w:t>
      </w:r>
      <w:r w:rsidRPr="00550C91">
        <w:rPr>
          <w:b/>
          <w:lang w:eastAsia="zh-CN"/>
        </w:rPr>
        <w:t>Username</w:t>
      </w:r>
      <w:r w:rsidRPr="00550C91">
        <w:rPr>
          <w:lang w:eastAsia="zh-CN"/>
        </w:rPr>
        <w:t xml:space="preserve"> and </w:t>
      </w:r>
      <w:r w:rsidRPr="00550C91">
        <w:rPr>
          <w:b/>
          <w:lang w:eastAsia="zh-CN"/>
        </w:rPr>
        <w:t>Password</w:t>
      </w:r>
      <w:r w:rsidRPr="00550C91">
        <w:rPr>
          <w:lang w:eastAsia="zh-CN"/>
        </w:rPr>
        <w:t xml:space="preserve"> credentials in the </w:t>
      </w:r>
      <w:r w:rsidRPr="00550C91">
        <w:rPr>
          <w:b/>
          <w:lang w:eastAsia="zh-CN"/>
        </w:rPr>
        <w:t xml:space="preserve">New Credential Profile </w:t>
      </w:r>
      <w:r w:rsidRPr="00550C91">
        <w:rPr>
          <w:lang w:eastAsia="zh-CN"/>
        </w:rPr>
        <w:t xml:space="preserve">window. </w:t>
      </w:r>
    </w:p>
    <w:p w14:paraId="18D39355" w14:textId="77777777" w:rsidR="006C36EF" w:rsidRPr="00550C91" w:rsidRDefault="006C36EF" w:rsidP="004202E0">
      <w:pPr>
        <w:pStyle w:val="sfStepFirst"/>
        <w:numPr>
          <w:ilvl w:val="0"/>
          <w:numId w:val="0"/>
        </w:numPr>
        <w:ind w:left="2160"/>
        <w:rPr>
          <w:lang w:eastAsia="zh-CN"/>
        </w:rPr>
      </w:pPr>
      <w:r w:rsidRPr="00550C91">
        <w:rPr>
          <w:lang w:eastAsia="zh-CN"/>
        </w:rPr>
        <w:t xml:space="preserve">Create two credential profiles: </w:t>
      </w:r>
      <w:r w:rsidRPr="00550C91">
        <w:rPr>
          <w:b/>
          <w:lang w:eastAsia="zh-CN"/>
        </w:rPr>
        <w:t>Windows</w:t>
      </w:r>
      <w:r w:rsidRPr="00550C91">
        <w:rPr>
          <w:lang w:eastAsia="zh-CN"/>
        </w:rPr>
        <w:t xml:space="preserve"> and </w:t>
      </w:r>
      <w:r w:rsidRPr="00550C91">
        <w:rPr>
          <w:b/>
          <w:lang w:eastAsia="zh-CN"/>
        </w:rPr>
        <w:t>Linux</w:t>
      </w:r>
      <w:r w:rsidRPr="00550C91">
        <w:rPr>
          <w:lang w:eastAsia="zh-CN"/>
        </w:rPr>
        <w:t>.</w:t>
      </w:r>
    </w:p>
    <w:p w14:paraId="07C7DC74" w14:textId="77777777" w:rsidR="006C36EF" w:rsidRPr="00550C91" w:rsidRDefault="006C36EF" w:rsidP="006C36EF">
      <w:pPr>
        <w:pStyle w:val="sfStepFirst"/>
        <w:numPr>
          <w:ilvl w:val="0"/>
          <w:numId w:val="0"/>
        </w:numPr>
        <w:ind w:left="1800"/>
        <w:rPr>
          <w:lang w:eastAsia="zh-CN"/>
        </w:rPr>
      </w:pPr>
      <w:r w:rsidRPr="00550C91">
        <w:rPr>
          <w:b/>
          <w:lang w:eastAsia="zh-CN"/>
        </w:rPr>
        <w:t>Note</w:t>
      </w:r>
      <w:r w:rsidRPr="00550C91">
        <w:rPr>
          <w:lang w:eastAsia="zh-CN"/>
        </w:rPr>
        <w:t>: The DevOps SiteScope content is configured with the following credential profile names:</w:t>
      </w:r>
    </w:p>
    <w:p w14:paraId="196106F0" w14:textId="77777777" w:rsidR="006C36EF" w:rsidRPr="00550C91" w:rsidRDefault="006C36EF" w:rsidP="00D65B58">
      <w:pPr>
        <w:pStyle w:val="snStepNext"/>
        <w:numPr>
          <w:ilvl w:val="0"/>
          <w:numId w:val="79"/>
        </w:numPr>
        <w:rPr>
          <w:lang w:eastAsia="zh-CN"/>
        </w:rPr>
      </w:pPr>
      <w:r w:rsidRPr="00550C91">
        <w:rPr>
          <w:lang w:eastAsia="zh-CN"/>
        </w:rPr>
        <w:t>DevOps_Windows</w:t>
      </w:r>
    </w:p>
    <w:p w14:paraId="3A53F2E4" w14:textId="77777777" w:rsidR="006C36EF" w:rsidRPr="00550C91" w:rsidRDefault="006C36EF" w:rsidP="00D65B58">
      <w:pPr>
        <w:pStyle w:val="snStepNext"/>
        <w:numPr>
          <w:ilvl w:val="0"/>
          <w:numId w:val="79"/>
        </w:numPr>
        <w:rPr>
          <w:lang w:eastAsia="zh-CN"/>
        </w:rPr>
      </w:pPr>
      <w:r w:rsidRPr="00550C91">
        <w:rPr>
          <w:lang w:eastAsia="zh-CN"/>
        </w:rPr>
        <w:t>DevOps_Linux</w:t>
      </w:r>
    </w:p>
    <w:p w14:paraId="4199D62A" w14:textId="77777777" w:rsidR="006C36EF" w:rsidRPr="00550C91" w:rsidRDefault="006C36EF" w:rsidP="006C36EF">
      <w:pPr>
        <w:pStyle w:val="snStepNext"/>
        <w:ind w:left="2520"/>
        <w:rPr>
          <w:lang w:eastAsia="zh-CN"/>
        </w:rPr>
      </w:pPr>
      <w:r w:rsidRPr="00550C91">
        <w:rPr>
          <w:lang w:eastAsia="zh-CN"/>
        </w:rPr>
        <w:t>If you use other profile names, please update them in the provided content later on.</w:t>
      </w:r>
    </w:p>
    <w:p w14:paraId="45B9F215" w14:textId="77777777" w:rsidR="006C36EF" w:rsidRPr="00550C91" w:rsidRDefault="006C36EF" w:rsidP="006C36EF">
      <w:pPr>
        <w:pStyle w:val="snStepNext"/>
        <w:ind w:left="2520"/>
        <w:rPr>
          <w:lang w:eastAsia="zh-CN"/>
        </w:rPr>
      </w:pPr>
    </w:p>
    <w:p w14:paraId="0988EDE4" w14:textId="77777777" w:rsidR="006C36EF" w:rsidRPr="00550C91" w:rsidRDefault="006C36EF" w:rsidP="006C36EF">
      <w:pPr>
        <w:pStyle w:val="snStepNext"/>
        <w:ind w:left="2160"/>
        <w:rPr>
          <w:lang w:eastAsia="zh-CN"/>
        </w:rPr>
      </w:pPr>
      <w:r w:rsidRPr="00550C91">
        <w:rPr>
          <w:lang w:eastAsia="zh-CN"/>
        </w:rPr>
        <w:t>Example Linux credentials profile setup for DevOps:</w:t>
      </w:r>
    </w:p>
    <w:p w14:paraId="651B0AA2" w14:textId="77777777" w:rsidR="006C36EF" w:rsidRPr="00550C91" w:rsidRDefault="006C36EF" w:rsidP="006C36EF">
      <w:pPr>
        <w:pStyle w:val="snStepNext"/>
        <w:ind w:left="2160"/>
        <w:rPr>
          <w:lang w:eastAsia="zh-CN"/>
        </w:rPr>
      </w:pPr>
      <w:r w:rsidRPr="00550C91">
        <w:rPr>
          <w:noProof/>
        </w:rPr>
        <w:lastRenderedPageBreak/>
        <w:drawing>
          <wp:inline distT="0" distB="0" distL="0" distR="0" wp14:anchorId="1208A551" wp14:editId="15128029">
            <wp:extent cx="5010709" cy="346014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3567" cy="3475927"/>
                    </a:xfrm>
                    <a:prstGeom prst="rect">
                      <a:avLst/>
                    </a:prstGeom>
                    <a:noFill/>
                    <a:ln>
                      <a:noFill/>
                    </a:ln>
                  </pic:spPr>
                </pic:pic>
              </a:graphicData>
            </a:graphic>
          </wp:inline>
        </w:drawing>
      </w:r>
    </w:p>
    <w:p w14:paraId="5973DBA4" w14:textId="77777777" w:rsidR="006C36EF" w:rsidRPr="00550C91" w:rsidRDefault="006C36EF" w:rsidP="006C36EF">
      <w:pPr>
        <w:pStyle w:val="h2Head2"/>
        <w:rPr>
          <w:lang w:eastAsia="zh-CN"/>
        </w:rPr>
      </w:pPr>
      <w:bookmarkStart w:id="85" w:name="_Toc391303383"/>
      <w:bookmarkStart w:id="86" w:name="_Toc403410034"/>
      <w:bookmarkEnd w:id="84"/>
      <w:r w:rsidRPr="00CD76C0">
        <w:rPr>
          <w:lang w:eastAsia="zh-CN"/>
        </w:rPr>
        <w:t>Import SiteScope content</w:t>
      </w:r>
      <w:bookmarkEnd w:id="85"/>
      <w:bookmarkEnd w:id="86"/>
    </w:p>
    <w:p w14:paraId="4CBE06E8" w14:textId="77777777" w:rsidR="006C36EF" w:rsidRPr="00550C91" w:rsidRDefault="006C36EF" w:rsidP="006C36EF">
      <w:pPr>
        <w:pStyle w:val="Body"/>
        <w:rPr>
          <w:lang w:eastAsia="zh-CN"/>
        </w:rPr>
      </w:pPr>
      <w:r w:rsidRPr="00550C91">
        <w:rPr>
          <w:lang w:eastAsia="zh-CN"/>
        </w:rPr>
        <w:t>To import sample monitoring templates used by the provided DevOps solution, complete the following steps:</w:t>
      </w:r>
    </w:p>
    <w:p w14:paraId="311BD470" w14:textId="77777777" w:rsidR="006C36EF" w:rsidRPr="00550C91" w:rsidRDefault="006C36EF" w:rsidP="00D65B58">
      <w:pPr>
        <w:pStyle w:val="sfStepFirst"/>
        <w:numPr>
          <w:ilvl w:val="0"/>
          <w:numId w:val="80"/>
        </w:numPr>
        <w:rPr>
          <w:lang w:eastAsia="zh-CN"/>
        </w:rPr>
      </w:pPr>
      <w:r w:rsidRPr="00550C91">
        <w:t>Login to the SiteScope web UI with the administrator username and password.</w:t>
      </w:r>
      <w:r w:rsidRPr="00550C91">
        <w:rPr>
          <w:lang w:eastAsia="zh-CN"/>
        </w:rPr>
        <w:t xml:space="preserve"> </w:t>
      </w:r>
    </w:p>
    <w:p w14:paraId="13B1A495" w14:textId="7A29CB53" w:rsidR="006C36EF" w:rsidRPr="00550C91" w:rsidRDefault="006C36EF" w:rsidP="00D65B58">
      <w:pPr>
        <w:pStyle w:val="sfStepFirst"/>
        <w:numPr>
          <w:ilvl w:val="0"/>
          <w:numId w:val="80"/>
        </w:numPr>
        <w:rPr>
          <w:lang w:eastAsia="zh-CN"/>
        </w:rPr>
      </w:pPr>
      <w:r w:rsidRPr="00550C91">
        <w:rPr>
          <w:lang w:eastAsia="zh-CN"/>
        </w:rPr>
        <w:t xml:space="preserve">Go to </w:t>
      </w:r>
      <w:r w:rsidRPr="00550C91">
        <w:rPr>
          <w:b/>
          <w:lang w:eastAsia="zh-CN"/>
        </w:rPr>
        <w:t>Templates</w:t>
      </w:r>
      <w:r w:rsidR="004202E0">
        <w:rPr>
          <w:lang w:eastAsia="zh-CN"/>
        </w:rPr>
        <w:t xml:space="preserve">, </w:t>
      </w:r>
      <w:r w:rsidRPr="00550C91">
        <w:rPr>
          <w:lang w:eastAsia="zh-CN"/>
        </w:rPr>
        <w:t xml:space="preserve">select </w:t>
      </w:r>
      <w:r w:rsidRPr="00550C91">
        <w:rPr>
          <w:b/>
          <w:lang w:eastAsia="zh-CN"/>
        </w:rPr>
        <w:t>SiteScope</w:t>
      </w:r>
      <w:r w:rsidR="004202E0">
        <w:rPr>
          <w:lang w:eastAsia="zh-CN"/>
        </w:rPr>
        <w:t xml:space="preserve">, and then </w:t>
      </w:r>
      <w:r w:rsidRPr="00550C91">
        <w:rPr>
          <w:lang w:eastAsia="zh-CN"/>
        </w:rPr>
        <w:t xml:space="preserve">right-click on </w:t>
      </w:r>
      <w:r w:rsidRPr="00550C91">
        <w:rPr>
          <w:b/>
          <w:lang w:eastAsia="zh-CN"/>
        </w:rPr>
        <w:t>SiteScope</w:t>
      </w:r>
      <w:r w:rsidRPr="00550C91">
        <w:rPr>
          <w:lang w:eastAsia="zh-CN"/>
        </w:rPr>
        <w:t xml:space="preserve"> root element and select </w:t>
      </w:r>
      <w:r w:rsidRPr="00550C91">
        <w:rPr>
          <w:b/>
          <w:lang w:eastAsia="zh-CN"/>
        </w:rPr>
        <w:t>Import</w:t>
      </w:r>
      <w:r w:rsidRPr="00550C91">
        <w:rPr>
          <w:lang w:eastAsia="zh-CN"/>
        </w:rPr>
        <w:t>.</w:t>
      </w:r>
    </w:p>
    <w:p w14:paraId="21039E14" w14:textId="77777777" w:rsidR="006C36EF" w:rsidRPr="00550C91" w:rsidRDefault="006C36EF" w:rsidP="006C36EF">
      <w:pPr>
        <w:pStyle w:val="snStepNext"/>
        <w:ind w:left="1800"/>
        <w:rPr>
          <w:lang w:eastAsia="zh-CN"/>
        </w:rPr>
      </w:pPr>
      <w:r w:rsidRPr="00550C91">
        <w:rPr>
          <w:noProof/>
        </w:rPr>
        <w:drawing>
          <wp:inline distT="0" distB="0" distL="0" distR="0" wp14:anchorId="4C764DD8" wp14:editId="01CB5826">
            <wp:extent cx="5237683" cy="2886006"/>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3555" cy="2900262"/>
                    </a:xfrm>
                    <a:prstGeom prst="rect">
                      <a:avLst/>
                    </a:prstGeom>
                    <a:noFill/>
                    <a:ln>
                      <a:noFill/>
                    </a:ln>
                  </pic:spPr>
                </pic:pic>
              </a:graphicData>
            </a:graphic>
          </wp:inline>
        </w:drawing>
      </w:r>
    </w:p>
    <w:p w14:paraId="22D436B7" w14:textId="77777777" w:rsidR="006C36EF" w:rsidRPr="00550C91" w:rsidRDefault="006C36EF" w:rsidP="006C36EF">
      <w:pPr>
        <w:pStyle w:val="snStepNext"/>
        <w:ind w:left="1800"/>
        <w:rPr>
          <w:lang w:eastAsia="zh-CN"/>
        </w:rPr>
      </w:pPr>
    </w:p>
    <w:p w14:paraId="4243CEF7" w14:textId="77777777" w:rsidR="006C36EF" w:rsidRPr="00550C91" w:rsidRDefault="006C36EF" w:rsidP="00D65B58">
      <w:pPr>
        <w:pStyle w:val="sfStepFirst"/>
        <w:numPr>
          <w:ilvl w:val="0"/>
          <w:numId w:val="80"/>
        </w:numPr>
        <w:rPr>
          <w:lang w:eastAsia="zh-CN"/>
        </w:rPr>
      </w:pPr>
      <w:r w:rsidRPr="00550C91">
        <w:rPr>
          <w:lang w:eastAsia="zh-CN"/>
        </w:rPr>
        <w:t xml:space="preserve">In the new window </w:t>
      </w:r>
      <w:r w:rsidRPr="00381F4C">
        <w:rPr>
          <w:b/>
          <w:lang w:eastAsia="zh-CN"/>
        </w:rPr>
        <w:t xml:space="preserve">HP SiteScope Content Import </w:t>
      </w:r>
      <w:r w:rsidRPr="00550C91">
        <w:rPr>
          <w:lang w:eastAsia="zh-CN"/>
        </w:rPr>
        <w:t xml:space="preserve">select </w:t>
      </w:r>
      <w:r w:rsidRPr="00381F4C">
        <w:rPr>
          <w:b/>
          <w:lang w:eastAsia="zh-CN"/>
        </w:rPr>
        <w:t>Template</w:t>
      </w:r>
      <w:r w:rsidRPr="00550C91">
        <w:rPr>
          <w:lang w:eastAsia="zh-CN"/>
        </w:rPr>
        <w:t xml:space="preserve"> and then browse </w:t>
      </w:r>
      <w:r>
        <w:rPr>
          <w:lang w:eastAsia="zh-CN"/>
        </w:rPr>
        <w:t xml:space="preserve">to select </w:t>
      </w:r>
      <w:r w:rsidRPr="00381F4C">
        <w:rPr>
          <w:b/>
        </w:rPr>
        <w:t>sitescope_R3.5</w:t>
      </w:r>
      <w:r w:rsidRPr="00643706">
        <w:t xml:space="preserve"> </w:t>
      </w:r>
      <w:r>
        <w:t xml:space="preserve">file in the </w:t>
      </w:r>
      <w:r w:rsidRPr="00381F4C">
        <w:rPr>
          <w:b/>
        </w:rPr>
        <w:t>Content Files &gt;</w:t>
      </w:r>
      <w:r>
        <w:rPr>
          <w:lang w:eastAsia="zh-CN"/>
        </w:rPr>
        <w:t xml:space="preserve"> </w:t>
      </w:r>
      <w:r w:rsidRPr="00381F4C">
        <w:rPr>
          <w:b/>
          <w:lang w:eastAsia="zh-CN"/>
        </w:rPr>
        <w:t>hp_sitescope</w:t>
      </w:r>
      <w:r>
        <w:rPr>
          <w:lang w:eastAsia="zh-CN"/>
        </w:rPr>
        <w:t xml:space="preserve"> folder</w:t>
      </w:r>
      <w:r w:rsidRPr="00550C91">
        <w:rPr>
          <w:lang w:eastAsia="zh-CN"/>
        </w:rPr>
        <w:t xml:space="preserve">. Click the </w:t>
      </w:r>
      <w:r w:rsidRPr="00381F4C">
        <w:rPr>
          <w:b/>
          <w:lang w:eastAsia="zh-CN"/>
        </w:rPr>
        <w:t xml:space="preserve">OK </w:t>
      </w:r>
      <w:r w:rsidRPr="00550C91">
        <w:rPr>
          <w:lang w:eastAsia="zh-CN"/>
        </w:rPr>
        <w:t>button to finish the import.</w:t>
      </w:r>
    </w:p>
    <w:p w14:paraId="3E67B452" w14:textId="77777777" w:rsidR="006C36EF" w:rsidRPr="00550C91" w:rsidRDefault="006C36EF" w:rsidP="006C36EF">
      <w:pPr>
        <w:pStyle w:val="Body"/>
        <w:ind w:left="1800"/>
        <w:rPr>
          <w:lang w:eastAsia="zh-CN"/>
        </w:rPr>
      </w:pPr>
      <w:r>
        <w:rPr>
          <w:noProof/>
        </w:rPr>
        <w:lastRenderedPageBreak/>
        <w:drawing>
          <wp:inline distT="0" distB="0" distL="0" distR="0" wp14:anchorId="02890146" wp14:editId="71016692">
            <wp:extent cx="5201107" cy="2154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1515" cy="2188057"/>
                    </a:xfrm>
                    <a:prstGeom prst="rect">
                      <a:avLst/>
                    </a:prstGeom>
                    <a:noFill/>
                    <a:ln>
                      <a:noFill/>
                    </a:ln>
                  </pic:spPr>
                </pic:pic>
              </a:graphicData>
            </a:graphic>
          </wp:inline>
        </w:drawing>
      </w:r>
    </w:p>
    <w:p w14:paraId="2B7D786B" w14:textId="77777777" w:rsidR="006C36EF" w:rsidRPr="00550C91" w:rsidRDefault="006C36EF" w:rsidP="006C36EF">
      <w:pPr>
        <w:pStyle w:val="Body"/>
        <w:ind w:left="1800"/>
        <w:rPr>
          <w:lang w:eastAsia="zh-CN"/>
        </w:rPr>
      </w:pPr>
    </w:p>
    <w:p w14:paraId="0781776B" w14:textId="77777777" w:rsidR="006C36EF" w:rsidRPr="00550C91" w:rsidRDefault="006C36EF" w:rsidP="00D65B58">
      <w:pPr>
        <w:pStyle w:val="sfStepFirst"/>
        <w:numPr>
          <w:ilvl w:val="0"/>
          <w:numId w:val="80"/>
        </w:numPr>
        <w:rPr>
          <w:lang w:eastAsia="zh-CN"/>
        </w:rPr>
      </w:pPr>
      <w:r w:rsidRPr="00550C91">
        <w:rPr>
          <w:lang w:eastAsia="zh-CN"/>
        </w:rPr>
        <w:t xml:space="preserve">Verify the template folder </w:t>
      </w:r>
      <w:r w:rsidRPr="00550C91">
        <w:rPr>
          <w:b/>
          <w:lang w:eastAsia="zh-CN"/>
        </w:rPr>
        <w:t xml:space="preserve">DevOps_CF_Monitor_Templates </w:t>
      </w:r>
      <w:r w:rsidRPr="00550C91">
        <w:rPr>
          <w:lang w:eastAsia="zh-CN"/>
        </w:rPr>
        <w:t xml:space="preserve">is successfully created, under the </w:t>
      </w:r>
      <w:r w:rsidRPr="00550C91">
        <w:rPr>
          <w:b/>
          <w:lang w:eastAsia="zh-CN"/>
        </w:rPr>
        <w:t xml:space="preserve">Templates </w:t>
      </w:r>
      <w:r w:rsidRPr="00550C91">
        <w:rPr>
          <w:lang w:eastAsia="zh-CN"/>
        </w:rPr>
        <w:t>tree view section:</w:t>
      </w:r>
    </w:p>
    <w:p w14:paraId="0CCEEF7C" w14:textId="77777777" w:rsidR="006C36EF" w:rsidRPr="00550C91" w:rsidRDefault="006C36EF" w:rsidP="006C36EF">
      <w:pPr>
        <w:pStyle w:val="snStepNext"/>
        <w:ind w:left="1800"/>
        <w:rPr>
          <w:lang w:eastAsia="zh-CN"/>
        </w:rPr>
      </w:pPr>
      <w:r>
        <w:rPr>
          <w:noProof/>
        </w:rPr>
        <w:drawing>
          <wp:inline distT="0" distB="0" distL="0" distR="0" wp14:anchorId="4552D73B" wp14:editId="5DC8D4CB">
            <wp:extent cx="5230368" cy="2546691"/>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9689" cy="2556098"/>
                    </a:xfrm>
                    <a:prstGeom prst="rect">
                      <a:avLst/>
                    </a:prstGeom>
                    <a:noFill/>
                    <a:ln>
                      <a:noFill/>
                    </a:ln>
                  </pic:spPr>
                </pic:pic>
              </a:graphicData>
            </a:graphic>
          </wp:inline>
        </w:drawing>
      </w:r>
    </w:p>
    <w:p w14:paraId="79C61094" w14:textId="77777777" w:rsidR="006C36EF" w:rsidRPr="00550C91" w:rsidRDefault="006C36EF" w:rsidP="006C36EF">
      <w:pPr>
        <w:pStyle w:val="h2Head2"/>
        <w:rPr>
          <w:lang w:eastAsia="zh-CN"/>
        </w:rPr>
      </w:pPr>
      <w:bookmarkStart w:id="87" w:name="_Toc403410035"/>
      <w:bookmarkStart w:id="88" w:name="_Toc391303384"/>
      <w:r w:rsidRPr="00CD76C0">
        <w:rPr>
          <w:lang w:eastAsia="zh-CN"/>
        </w:rPr>
        <w:t>Configure SiteScope monitor groups</w:t>
      </w:r>
      <w:bookmarkEnd w:id="87"/>
    </w:p>
    <w:p w14:paraId="3E77083C" w14:textId="77777777" w:rsidR="006C36EF" w:rsidRPr="00550C91" w:rsidRDefault="006C36EF" w:rsidP="006C36EF">
      <w:pPr>
        <w:pStyle w:val="Body"/>
        <w:rPr>
          <w:lang w:eastAsia="zh-CN"/>
        </w:rPr>
      </w:pPr>
      <w:r w:rsidRPr="00550C91">
        <w:rPr>
          <w:lang w:eastAsia="zh-CN"/>
        </w:rPr>
        <w:t>To configure the required DevOps monitoring groups, complete the following steps.</w:t>
      </w:r>
    </w:p>
    <w:p w14:paraId="7783B30B" w14:textId="77777777" w:rsidR="006C36EF" w:rsidRPr="00550C91" w:rsidRDefault="006C36EF" w:rsidP="006C36EF">
      <w:pPr>
        <w:pStyle w:val="Body"/>
        <w:rPr>
          <w:lang w:eastAsia="zh-CN"/>
        </w:rPr>
      </w:pPr>
    </w:p>
    <w:p w14:paraId="1278B79E" w14:textId="77777777" w:rsidR="006C36EF" w:rsidRPr="00550C91" w:rsidRDefault="006C36EF" w:rsidP="00D65B58">
      <w:pPr>
        <w:pStyle w:val="sfStepFirst"/>
        <w:numPr>
          <w:ilvl w:val="0"/>
          <w:numId w:val="81"/>
        </w:numPr>
        <w:rPr>
          <w:lang w:eastAsia="zh-CN"/>
        </w:rPr>
      </w:pPr>
      <w:r w:rsidRPr="00550C91">
        <w:t>Login to the SiteScope web UI with the administrator username and password.</w:t>
      </w:r>
      <w:r w:rsidRPr="00550C91">
        <w:rPr>
          <w:lang w:eastAsia="zh-CN"/>
        </w:rPr>
        <w:t xml:space="preserve"> </w:t>
      </w:r>
    </w:p>
    <w:p w14:paraId="3C28DD60" w14:textId="32E44DEB" w:rsidR="006C36EF" w:rsidRPr="00550C91" w:rsidRDefault="006C36EF" w:rsidP="00D65B58">
      <w:pPr>
        <w:pStyle w:val="sfStepFirst"/>
        <w:numPr>
          <w:ilvl w:val="0"/>
          <w:numId w:val="81"/>
        </w:numPr>
        <w:rPr>
          <w:lang w:eastAsia="zh-CN"/>
        </w:rPr>
      </w:pPr>
      <w:r w:rsidRPr="00550C91">
        <w:rPr>
          <w:lang w:eastAsia="zh-CN"/>
        </w:rPr>
        <w:t xml:space="preserve">Go to </w:t>
      </w:r>
      <w:r w:rsidRPr="00550C91">
        <w:rPr>
          <w:b/>
          <w:lang w:eastAsia="zh-CN"/>
        </w:rPr>
        <w:t>Monitors</w:t>
      </w:r>
      <w:r w:rsidR="004202E0">
        <w:rPr>
          <w:lang w:eastAsia="zh-CN"/>
        </w:rPr>
        <w:t xml:space="preserve">, </w:t>
      </w:r>
      <w:r w:rsidRPr="00550C91">
        <w:rPr>
          <w:lang w:eastAsia="zh-CN"/>
        </w:rPr>
        <w:t xml:space="preserve">right-click on the </w:t>
      </w:r>
      <w:r w:rsidRPr="00550C91">
        <w:rPr>
          <w:b/>
          <w:lang w:eastAsia="zh-CN"/>
        </w:rPr>
        <w:t>SiteScope</w:t>
      </w:r>
      <w:r w:rsidRPr="00550C91">
        <w:rPr>
          <w:lang w:eastAsia="zh-CN"/>
        </w:rPr>
        <w:t xml:space="preserve"> root element and select </w:t>
      </w:r>
      <w:r w:rsidRPr="00550C91">
        <w:rPr>
          <w:b/>
          <w:lang w:eastAsia="zh-CN"/>
        </w:rPr>
        <w:t>New</w:t>
      </w:r>
      <w:r w:rsidRPr="00550C91">
        <w:rPr>
          <w:lang w:eastAsia="zh-CN"/>
        </w:rPr>
        <w:t>-&gt;</w:t>
      </w:r>
      <w:r w:rsidRPr="00550C91">
        <w:rPr>
          <w:b/>
          <w:lang w:eastAsia="zh-CN"/>
        </w:rPr>
        <w:t>Group</w:t>
      </w:r>
      <w:r w:rsidRPr="00550C91">
        <w:rPr>
          <w:lang w:eastAsia="zh-CN"/>
        </w:rPr>
        <w:t>.</w:t>
      </w:r>
    </w:p>
    <w:p w14:paraId="06C16F77" w14:textId="77777777" w:rsidR="006C36EF" w:rsidRPr="00550C91" w:rsidRDefault="006C36EF" w:rsidP="006C36EF">
      <w:pPr>
        <w:pStyle w:val="snStepNext"/>
        <w:ind w:left="1800"/>
        <w:rPr>
          <w:lang w:eastAsia="zh-CN"/>
        </w:rPr>
      </w:pPr>
      <w:r w:rsidRPr="00550C91">
        <w:rPr>
          <w:noProof/>
        </w:rPr>
        <w:lastRenderedPageBreak/>
        <w:drawing>
          <wp:inline distT="0" distB="0" distL="0" distR="0" wp14:anchorId="2CADAC74" wp14:editId="7C9853EC">
            <wp:extent cx="5244998" cy="286705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2157" cy="2881903"/>
                    </a:xfrm>
                    <a:prstGeom prst="rect">
                      <a:avLst/>
                    </a:prstGeom>
                    <a:noFill/>
                    <a:ln>
                      <a:noFill/>
                    </a:ln>
                  </pic:spPr>
                </pic:pic>
              </a:graphicData>
            </a:graphic>
          </wp:inline>
        </w:drawing>
      </w:r>
    </w:p>
    <w:p w14:paraId="45DDD590" w14:textId="77777777" w:rsidR="006C36EF" w:rsidRPr="00550C91" w:rsidRDefault="006C36EF" w:rsidP="006C36EF">
      <w:pPr>
        <w:pStyle w:val="Body"/>
        <w:rPr>
          <w:lang w:eastAsia="zh-CN"/>
        </w:rPr>
      </w:pPr>
      <w:r w:rsidRPr="00550C91">
        <w:rPr>
          <w:lang w:eastAsia="zh-CN"/>
        </w:rPr>
        <w:t xml:space="preserve"> </w:t>
      </w:r>
    </w:p>
    <w:p w14:paraId="6A56CB07" w14:textId="77777777" w:rsidR="006C36EF" w:rsidRPr="00550C91" w:rsidRDefault="006C36EF" w:rsidP="00D65B58">
      <w:pPr>
        <w:pStyle w:val="sfStepFirst"/>
        <w:numPr>
          <w:ilvl w:val="0"/>
          <w:numId w:val="81"/>
        </w:numPr>
        <w:rPr>
          <w:lang w:eastAsia="zh-CN"/>
        </w:rPr>
      </w:pPr>
      <w:r w:rsidRPr="00550C91">
        <w:rPr>
          <w:lang w:eastAsia="zh-CN"/>
        </w:rPr>
        <w:t xml:space="preserve">In the </w:t>
      </w:r>
      <w:r w:rsidRPr="00550C91">
        <w:rPr>
          <w:b/>
          <w:lang w:eastAsia="zh-CN"/>
        </w:rPr>
        <w:t xml:space="preserve">New </w:t>
      </w:r>
      <w:r w:rsidRPr="00550C91">
        <w:rPr>
          <w:lang w:eastAsia="zh-CN"/>
        </w:rPr>
        <w:t xml:space="preserve">Group window, enter the new following monitors group for the </w:t>
      </w:r>
      <w:r w:rsidRPr="00550C91">
        <w:rPr>
          <w:b/>
          <w:lang w:eastAsia="zh-CN"/>
        </w:rPr>
        <w:t>Group name</w:t>
      </w:r>
      <w:r w:rsidRPr="00550C91">
        <w:rPr>
          <w:lang w:eastAsia="zh-CN"/>
        </w:rPr>
        <w:t xml:space="preserve"> and click </w:t>
      </w:r>
      <w:r w:rsidRPr="00550C91">
        <w:rPr>
          <w:b/>
          <w:lang w:eastAsia="zh-CN"/>
        </w:rPr>
        <w:t>OK</w:t>
      </w:r>
      <w:r w:rsidRPr="00550C91">
        <w:rPr>
          <w:lang w:eastAsia="zh-CN"/>
        </w:rPr>
        <w:t>.</w:t>
      </w:r>
    </w:p>
    <w:p w14:paraId="1EB7C3F5" w14:textId="77777777" w:rsidR="006C36EF" w:rsidRPr="00550C91" w:rsidRDefault="006C36EF" w:rsidP="006C36EF">
      <w:pPr>
        <w:pStyle w:val="snStepNext"/>
        <w:ind w:left="2160" w:hanging="360"/>
        <w:rPr>
          <w:lang w:eastAsia="zh-CN"/>
        </w:rPr>
      </w:pPr>
      <w:r w:rsidRPr="00550C91">
        <w:rPr>
          <w:b/>
          <w:lang w:eastAsia="zh-CN"/>
        </w:rPr>
        <w:t>Note</w:t>
      </w:r>
      <w:r w:rsidRPr="00550C91">
        <w:rPr>
          <w:lang w:eastAsia="zh-CN"/>
        </w:rPr>
        <w:t>: Repeat the step to create the groups, required by the DevOps solution:</w:t>
      </w:r>
    </w:p>
    <w:p w14:paraId="0AE53D83" w14:textId="77777777" w:rsidR="006C36EF" w:rsidRPr="00550C91" w:rsidRDefault="006C36EF" w:rsidP="00D65B58">
      <w:pPr>
        <w:pStyle w:val="snStepNext"/>
        <w:numPr>
          <w:ilvl w:val="0"/>
          <w:numId w:val="85"/>
        </w:numPr>
        <w:rPr>
          <w:lang w:eastAsia="zh-CN"/>
        </w:rPr>
      </w:pPr>
      <w:r w:rsidRPr="00550C91">
        <w:rPr>
          <w:lang w:eastAsia="zh-CN"/>
        </w:rPr>
        <w:t>HP_DevOps</w:t>
      </w:r>
    </w:p>
    <w:p w14:paraId="17758436" w14:textId="77777777" w:rsidR="006C36EF" w:rsidRPr="00550C91" w:rsidRDefault="006C36EF" w:rsidP="00D65B58">
      <w:pPr>
        <w:pStyle w:val="snStepNext"/>
        <w:numPr>
          <w:ilvl w:val="0"/>
          <w:numId w:val="85"/>
        </w:numPr>
        <w:rPr>
          <w:lang w:eastAsia="zh-CN"/>
        </w:rPr>
      </w:pPr>
      <w:r w:rsidRPr="00550C91">
        <w:rPr>
          <w:lang w:eastAsia="zh-CN"/>
        </w:rPr>
        <w:t>HP_DevOps/App_Monitors</w:t>
      </w:r>
    </w:p>
    <w:p w14:paraId="125DD93F" w14:textId="77777777" w:rsidR="006C36EF" w:rsidRPr="00550C91" w:rsidRDefault="006C36EF" w:rsidP="00D65B58">
      <w:pPr>
        <w:pStyle w:val="snStepNext"/>
        <w:numPr>
          <w:ilvl w:val="0"/>
          <w:numId w:val="85"/>
        </w:numPr>
        <w:rPr>
          <w:lang w:eastAsia="zh-CN"/>
        </w:rPr>
      </w:pPr>
      <w:r w:rsidRPr="00550C91">
        <w:rPr>
          <w:lang w:eastAsia="zh-CN"/>
        </w:rPr>
        <w:t>HP_DevOps/OS_Monitors</w:t>
      </w:r>
    </w:p>
    <w:p w14:paraId="35640042" w14:textId="77777777" w:rsidR="006C36EF" w:rsidRPr="00550C91" w:rsidRDefault="006C36EF" w:rsidP="006C36EF">
      <w:pPr>
        <w:pStyle w:val="Body"/>
        <w:ind w:left="1800"/>
        <w:rPr>
          <w:lang w:eastAsia="zh-CN"/>
        </w:rPr>
      </w:pPr>
      <w:r w:rsidRPr="00550C91">
        <w:rPr>
          <w:b/>
          <w:noProof/>
        </w:rPr>
        <w:drawing>
          <wp:inline distT="0" distB="0" distL="0" distR="0" wp14:anchorId="0F932907" wp14:editId="7AD87F50">
            <wp:extent cx="5244465" cy="3671126"/>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3452" cy="3684417"/>
                    </a:xfrm>
                    <a:prstGeom prst="rect">
                      <a:avLst/>
                    </a:prstGeom>
                    <a:noFill/>
                    <a:ln>
                      <a:noFill/>
                    </a:ln>
                  </pic:spPr>
                </pic:pic>
              </a:graphicData>
            </a:graphic>
          </wp:inline>
        </w:drawing>
      </w:r>
    </w:p>
    <w:p w14:paraId="586AAA8F" w14:textId="77777777" w:rsidR="006C36EF" w:rsidRPr="00550C91" w:rsidRDefault="006C36EF" w:rsidP="006C36EF">
      <w:pPr>
        <w:pStyle w:val="sfStepFirst"/>
        <w:numPr>
          <w:ilvl w:val="0"/>
          <w:numId w:val="0"/>
        </w:numPr>
        <w:ind w:left="1800"/>
        <w:rPr>
          <w:lang w:eastAsia="zh-CN"/>
        </w:rPr>
      </w:pPr>
    </w:p>
    <w:p w14:paraId="0F1E0DD6" w14:textId="77777777" w:rsidR="006C36EF" w:rsidRPr="00550C91" w:rsidRDefault="006C36EF" w:rsidP="00D65B58">
      <w:pPr>
        <w:pStyle w:val="sfStepFirst"/>
        <w:numPr>
          <w:ilvl w:val="0"/>
          <w:numId w:val="81"/>
        </w:numPr>
        <w:rPr>
          <w:lang w:eastAsia="zh-CN"/>
        </w:rPr>
      </w:pPr>
      <w:r w:rsidRPr="00550C91">
        <w:rPr>
          <w:lang w:eastAsia="zh-CN"/>
        </w:rPr>
        <w:t>Verify the new groups are created successfully:</w:t>
      </w:r>
    </w:p>
    <w:p w14:paraId="0F059513" w14:textId="77777777" w:rsidR="006C36EF" w:rsidRPr="00550C91" w:rsidRDefault="006C36EF" w:rsidP="006C36EF">
      <w:pPr>
        <w:pStyle w:val="snStepNext"/>
        <w:ind w:left="1800"/>
        <w:rPr>
          <w:lang w:eastAsia="zh-CN"/>
        </w:rPr>
      </w:pPr>
      <w:r w:rsidRPr="00550C91">
        <w:rPr>
          <w:noProof/>
        </w:rPr>
        <w:lastRenderedPageBreak/>
        <w:drawing>
          <wp:inline distT="0" distB="0" distL="0" distR="0" wp14:anchorId="6FA76AA2" wp14:editId="5E99268F">
            <wp:extent cx="5237683" cy="3791818"/>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543" cy="3811987"/>
                    </a:xfrm>
                    <a:prstGeom prst="rect">
                      <a:avLst/>
                    </a:prstGeom>
                    <a:noFill/>
                    <a:ln>
                      <a:noFill/>
                    </a:ln>
                  </pic:spPr>
                </pic:pic>
              </a:graphicData>
            </a:graphic>
          </wp:inline>
        </w:drawing>
      </w:r>
    </w:p>
    <w:p w14:paraId="4738B210" w14:textId="7B8E09D5" w:rsidR="00F95DEC" w:rsidRDefault="00F95DEC" w:rsidP="00F95DEC">
      <w:pPr>
        <w:pStyle w:val="h1Head1"/>
      </w:pPr>
      <w:bookmarkStart w:id="89" w:name="_Toc403410036"/>
      <w:bookmarkEnd w:id="88"/>
      <w:r w:rsidRPr="00CD76C0">
        <w:lastRenderedPageBreak/>
        <w:t xml:space="preserve">Demo Applications -  iBank Java </w:t>
      </w:r>
      <w:r w:rsidR="003250F3" w:rsidRPr="00CD76C0">
        <w:t>and iBank dotNet</w:t>
      </w:r>
      <w:bookmarkEnd w:id="89"/>
    </w:p>
    <w:p w14:paraId="28ACC111" w14:textId="6DDCAFB6" w:rsidR="008F72D3" w:rsidRDefault="008F72D3" w:rsidP="008F72D3">
      <w:pPr>
        <w:pStyle w:val="Body"/>
        <w:ind w:left="720"/>
      </w:pPr>
      <w:r>
        <w:t xml:space="preserve">DevOps Release 3.5 has </w:t>
      </w:r>
      <w:r w:rsidR="003250F3">
        <w:t>the following demo</w:t>
      </w:r>
      <w:r>
        <w:t xml:space="preserve"> applications</w:t>
      </w:r>
      <w:r w:rsidR="003250F3">
        <w:t>,</w:t>
      </w:r>
      <w:r>
        <w:t xml:space="preserve"> developed on two different technologies. </w:t>
      </w:r>
    </w:p>
    <w:p w14:paraId="67471699" w14:textId="77777777" w:rsidR="00BC75BA" w:rsidRDefault="00BC75BA" w:rsidP="008F72D3">
      <w:pPr>
        <w:pStyle w:val="Body"/>
        <w:ind w:left="720"/>
      </w:pPr>
    </w:p>
    <w:p w14:paraId="46B6395F" w14:textId="3E1A9FA5" w:rsidR="00BC75BA" w:rsidRDefault="008F72D3" w:rsidP="008F72D3">
      <w:pPr>
        <w:pStyle w:val="Body"/>
      </w:pPr>
      <w:r>
        <w:t xml:space="preserve">1. </w:t>
      </w:r>
      <w:r w:rsidR="003250F3">
        <w:t>iBank Java (</w:t>
      </w:r>
      <w:r>
        <w:t>iBank Internet Banking</w:t>
      </w:r>
      <w:r w:rsidR="003250F3">
        <w:t xml:space="preserve">)  - </w:t>
      </w:r>
      <w:r>
        <w:t>Java based web application</w:t>
      </w:r>
      <w:r w:rsidR="003250F3">
        <w:t>.</w:t>
      </w:r>
    </w:p>
    <w:p w14:paraId="77390ECC" w14:textId="14BC818D" w:rsidR="00BC75BA" w:rsidRDefault="00BC75BA" w:rsidP="00BC75BA">
      <w:pPr>
        <w:pStyle w:val="Body"/>
        <w:ind w:left="2160"/>
      </w:pPr>
      <w:r w:rsidRPr="00017934">
        <w:rPr>
          <w:b/>
        </w:rPr>
        <w:t>iBank Internet Banking</w:t>
      </w:r>
      <w:r>
        <w:t xml:space="preserve"> has features related to standard Banking operations that includes  Account Statements,  Funds transfer between accounts, Bill pay, etc.</w:t>
      </w:r>
    </w:p>
    <w:p w14:paraId="62F9A29E" w14:textId="77777777" w:rsidR="00BC75BA" w:rsidRDefault="00BC75BA" w:rsidP="00BC75BA">
      <w:pPr>
        <w:pStyle w:val="Body"/>
        <w:ind w:left="2160"/>
      </w:pPr>
      <w:r>
        <w:t>It also exposes two REST API (Web services) for retrieving account details for a user id and perform transaction for an account(credit/debit)</w:t>
      </w:r>
    </w:p>
    <w:p w14:paraId="1DE060A4" w14:textId="77777777" w:rsidR="00BC75BA" w:rsidRDefault="00BC75BA" w:rsidP="00BC75BA">
      <w:pPr>
        <w:pStyle w:val="Body"/>
        <w:ind w:left="2160"/>
      </w:pPr>
      <w:r>
        <w:t>It is J2EE Struts 2.0 based application and can be deployed on any Java based application server (Tomcat). It is supported on Windows and Linux platform.</w:t>
      </w:r>
    </w:p>
    <w:p w14:paraId="64128C81" w14:textId="19F4ED84" w:rsidR="00BC75BA" w:rsidRDefault="00BC75BA" w:rsidP="00BC75BA">
      <w:pPr>
        <w:pStyle w:val="Body"/>
        <w:ind w:left="2160"/>
      </w:pPr>
      <w:r>
        <w:t>It does</w:t>
      </w:r>
      <w:r w:rsidR="004202E0">
        <w:t xml:space="preserve"> no</w:t>
      </w:r>
      <w:r>
        <w:t>t have databases, instead it uses xml files to hold user, account and transactions details.</w:t>
      </w:r>
    </w:p>
    <w:p w14:paraId="2F998734" w14:textId="77777777" w:rsidR="001C3C12" w:rsidRDefault="001C3C12" w:rsidP="00BC75BA">
      <w:pPr>
        <w:pStyle w:val="Body"/>
        <w:ind w:left="2160"/>
      </w:pPr>
    </w:p>
    <w:p w14:paraId="77CBE27B" w14:textId="73794126" w:rsidR="001C3C12" w:rsidRPr="001C3C12" w:rsidRDefault="004202E0" w:rsidP="00BC75BA">
      <w:pPr>
        <w:pStyle w:val="Body"/>
        <w:ind w:left="2160"/>
      </w:pPr>
      <w:r w:rsidRPr="004202E0">
        <w:t>Refer to the</w:t>
      </w:r>
      <w:r>
        <w:rPr>
          <w:b/>
        </w:rPr>
        <w:t xml:space="preserve"> </w:t>
      </w:r>
      <w:r>
        <w:t>3</w:t>
      </w:r>
      <w:r w:rsidRPr="001C3C12">
        <w:rPr>
          <w:vertAlign w:val="superscript"/>
        </w:rPr>
        <w:t>rd</w:t>
      </w:r>
      <w:r>
        <w:t xml:space="preserve"> Party tools section </w:t>
      </w:r>
      <w:r w:rsidR="001C3C12">
        <w:t>Example deployment is provided in the.</w:t>
      </w:r>
    </w:p>
    <w:p w14:paraId="3A4E4202" w14:textId="77777777" w:rsidR="00BC75BA" w:rsidRDefault="00BC75BA" w:rsidP="00BC75BA">
      <w:pPr>
        <w:pStyle w:val="Body"/>
        <w:ind w:left="2160"/>
      </w:pPr>
    </w:p>
    <w:p w14:paraId="4DCC10C9" w14:textId="7BACA578" w:rsidR="008F72D3" w:rsidRDefault="008F72D3" w:rsidP="008F72D3">
      <w:pPr>
        <w:pStyle w:val="Body"/>
      </w:pPr>
      <w:r>
        <w:t xml:space="preserve">2. </w:t>
      </w:r>
      <w:r w:rsidR="003250F3">
        <w:t>iBank dotNet (</w:t>
      </w:r>
      <w:r>
        <w:t>iBank Investor</w:t>
      </w:r>
      <w:r w:rsidR="003250F3">
        <w:t xml:space="preserve">) -  </w:t>
      </w:r>
      <w:r>
        <w:t>.Net based web application</w:t>
      </w:r>
      <w:r w:rsidR="003250F3">
        <w:t>.</w:t>
      </w:r>
    </w:p>
    <w:p w14:paraId="43ECC67B" w14:textId="136239C0" w:rsidR="00BC75BA" w:rsidRDefault="00BC75BA" w:rsidP="00BC75BA">
      <w:pPr>
        <w:pStyle w:val="Body"/>
        <w:ind w:left="2160"/>
      </w:pPr>
      <w:r w:rsidRPr="00017934">
        <w:rPr>
          <w:b/>
        </w:rPr>
        <w:t>iBank Investor</w:t>
      </w:r>
      <w:r>
        <w:t xml:space="preserve"> is an online trading account which allows user to view his portfolio, buy/sell stocks and transfer funds from/to trading account. </w:t>
      </w:r>
    </w:p>
    <w:p w14:paraId="6D874475" w14:textId="77777777" w:rsidR="00BC75BA" w:rsidRDefault="00BC75BA" w:rsidP="00BC75BA">
      <w:pPr>
        <w:pStyle w:val="Body"/>
        <w:ind w:left="2160"/>
      </w:pPr>
      <w:r>
        <w:t>It consumes REST API of iBank Internet Banking to perform  transactions between Trading account and Bank account for the given user.</w:t>
      </w:r>
    </w:p>
    <w:p w14:paraId="37954BF5" w14:textId="795A2C4B" w:rsidR="00BC75BA" w:rsidRDefault="00BC75BA" w:rsidP="00BC75BA">
      <w:pPr>
        <w:pStyle w:val="Body"/>
        <w:ind w:left="2160"/>
      </w:pPr>
      <w:r>
        <w:t>As it is .Net based Web application, it has to be deployed on IIS 7 or higher.  It is supported on Windows platform only. It also uses flat files (XML files) to hold user, account and stock information.</w:t>
      </w:r>
    </w:p>
    <w:p w14:paraId="2029740A" w14:textId="52FD6D2F" w:rsidR="001C3C12" w:rsidRDefault="001C3C12" w:rsidP="001C3C12">
      <w:pPr>
        <w:pStyle w:val="Body"/>
        <w:ind w:left="2160"/>
      </w:pPr>
      <w:r w:rsidRPr="001C3C12">
        <w:rPr>
          <w:b/>
        </w:rPr>
        <w:t>Important:</w:t>
      </w:r>
      <w:r>
        <w:t xml:space="preserve"> Example deployment is provided in the MS Tools section.</w:t>
      </w:r>
    </w:p>
    <w:p w14:paraId="54E44125" w14:textId="453F02C5" w:rsidR="00EF6E46" w:rsidRPr="001C3C12" w:rsidRDefault="00EF6E46" w:rsidP="00EF6E46">
      <w:pPr>
        <w:pStyle w:val="Body"/>
        <w:ind w:left="2160"/>
      </w:pPr>
      <w:r w:rsidRPr="001C3C12">
        <w:rPr>
          <w:b/>
        </w:rPr>
        <w:t>Important:</w:t>
      </w:r>
      <w:r>
        <w:t xml:space="preserve"> Example in</w:t>
      </w:r>
      <w:r w:rsidR="00F64732">
        <w:t xml:space="preserve">tegration with iBank </w:t>
      </w:r>
      <w:r>
        <w:t>Java</w:t>
      </w:r>
      <w:r w:rsidR="00F64732">
        <w:t xml:space="preserve"> (iBank Internet Banking)</w:t>
      </w:r>
      <w:r>
        <w:t xml:space="preserve"> is provided in the MS Tools section.</w:t>
      </w:r>
    </w:p>
    <w:p w14:paraId="43D9A2CE" w14:textId="77777777" w:rsidR="00EF6E46" w:rsidRPr="001C3C12" w:rsidRDefault="00EF6E46" w:rsidP="001C3C12">
      <w:pPr>
        <w:pStyle w:val="Body"/>
        <w:ind w:left="2160"/>
      </w:pPr>
    </w:p>
    <w:p w14:paraId="035B62D2" w14:textId="77777777" w:rsidR="007B36A0" w:rsidRDefault="007B36A0" w:rsidP="00F95DEC">
      <w:pPr>
        <w:pStyle w:val="Body"/>
        <w:jc w:val="both"/>
        <w:rPr>
          <w:lang w:eastAsia="zh-CN"/>
        </w:rPr>
      </w:pPr>
    </w:p>
    <w:p w14:paraId="0950552E" w14:textId="77777777" w:rsidR="00A00779" w:rsidRPr="00550C91" w:rsidRDefault="00A00779" w:rsidP="00F95DEC">
      <w:pPr>
        <w:pStyle w:val="Body"/>
        <w:jc w:val="both"/>
        <w:rPr>
          <w:lang w:eastAsia="zh-CN"/>
        </w:rPr>
      </w:pPr>
    </w:p>
    <w:p w14:paraId="205FB5B9" w14:textId="16B5DFA0" w:rsidR="005365BC" w:rsidRPr="00550C91" w:rsidRDefault="0082236B" w:rsidP="00B2012F">
      <w:pPr>
        <w:pStyle w:val="h1Head1"/>
      </w:pPr>
      <w:r>
        <w:lastRenderedPageBreak/>
        <w:t>3</w:t>
      </w:r>
      <w:r w:rsidRPr="0082236B">
        <w:rPr>
          <w:vertAlign w:val="superscript"/>
        </w:rPr>
        <w:t>rd</w:t>
      </w:r>
      <w:r>
        <w:t xml:space="preserve"> Party tool configurations</w:t>
      </w:r>
    </w:p>
    <w:p w14:paraId="12CB4A9C" w14:textId="4BC2C739" w:rsidR="005365BC" w:rsidRDefault="005365BC" w:rsidP="005365BC">
      <w:pPr>
        <w:pStyle w:val="Body"/>
      </w:pPr>
      <w:r w:rsidRPr="00550C91">
        <w:t>Fo</w:t>
      </w:r>
      <w:r w:rsidR="00F64732">
        <w:t>r</w:t>
      </w:r>
      <w:r w:rsidR="0084736C">
        <w:t xml:space="preserve"> our DevOps solution, all the </w:t>
      </w:r>
      <w:r w:rsidR="0082236B">
        <w:t>3</w:t>
      </w:r>
      <w:r w:rsidR="0082236B" w:rsidRPr="0082236B">
        <w:rPr>
          <w:vertAlign w:val="superscript"/>
        </w:rPr>
        <w:t>rd</w:t>
      </w:r>
      <w:r w:rsidR="0082236B">
        <w:t xml:space="preserve"> party </w:t>
      </w:r>
      <w:r w:rsidRPr="00550C91">
        <w:t xml:space="preserve">tools, including Jenkins, </w:t>
      </w:r>
      <w:r w:rsidR="00A307C4">
        <w:t>SCM</w:t>
      </w:r>
      <w:r w:rsidR="00CE52AD">
        <w:t>,</w:t>
      </w:r>
      <w:r w:rsidR="00A85F0C">
        <w:t xml:space="preserve"> </w:t>
      </w:r>
      <w:r w:rsidRPr="00550C91">
        <w:t>Nexus, Maven and Chef workstation, can run on one machine.</w:t>
      </w:r>
      <w:r w:rsidR="00607812" w:rsidRPr="00550C91">
        <w:t xml:space="preserve"> </w:t>
      </w:r>
      <w:r w:rsidR="00A85F0C">
        <w:t>Please see e</w:t>
      </w:r>
      <w:r w:rsidR="00607812" w:rsidRPr="00550C91">
        <w:t>xamples installation and configuration of these tools.</w:t>
      </w:r>
    </w:p>
    <w:p w14:paraId="02DAC580" w14:textId="7B6F8E1B" w:rsidR="0084736C" w:rsidRDefault="0084736C" w:rsidP="005365BC">
      <w:pPr>
        <w:pStyle w:val="Body"/>
      </w:pPr>
      <w:r>
        <w:t xml:space="preserve">See the table below for the </w:t>
      </w:r>
      <w:r w:rsidR="00594E94">
        <w:t>details</w:t>
      </w:r>
      <w:r>
        <w:t xml:space="preserve"> of the </w:t>
      </w:r>
      <w:r w:rsidR="0082236B">
        <w:t>3</w:t>
      </w:r>
      <w:r w:rsidR="0082236B" w:rsidRPr="0082236B">
        <w:rPr>
          <w:vertAlign w:val="superscript"/>
        </w:rPr>
        <w:t>rd</w:t>
      </w:r>
      <w:r w:rsidR="0082236B">
        <w:t xml:space="preserve"> party tools for the sample development environment.</w:t>
      </w:r>
    </w:p>
    <w:tbl>
      <w:tblPr>
        <w:tblStyle w:val="TableGrid"/>
        <w:tblW w:w="0" w:type="auto"/>
        <w:tblInd w:w="1440" w:type="dxa"/>
        <w:tblBorders>
          <w:top w:val="single" w:sz="4"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ook w:val="04A0" w:firstRow="1" w:lastRow="0" w:firstColumn="1" w:lastColumn="0" w:noHBand="0" w:noVBand="1"/>
      </w:tblPr>
      <w:tblGrid>
        <w:gridCol w:w="2430"/>
        <w:gridCol w:w="6210"/>
      </w:tblGrid>
      <w:tr w:rsidR="0084736C" w14:paraId="2F934743" w14:textId="77777777" w:rsidTr="00126613">
        <w:tc>
          <w:tcPr>
            <w:tcW w:w="2430" w:type="dxa"/>
          </w:tcPr>
          <w:p w14:paraId="296A6F14" w14:textId="48F11FFB" w:rsidR="0084736C" w:rsidRPr="00A76E0F" w:rsidRDefault="00126613" w:rsidP="005365BC">
            <w:pPr>
              <w:pStyle w:val="Body"/>
              <w:ind w:left="0"/>
            </w:pPr>
            <w:r w:rsidRPr="00A76E0F">
              <w:t>Operating s</w:t>
            </w:r>
            <w:r w:rsidR="0084736C" w:rsidRPr="00A76E0F">
              <w:t>ystem</w:t>
            </w:r>
          </w:p>
        </w:tc>
        <w:tc>
          <w:tcPr>
            <w:tcW w:w="6210" w:type="dxa"/>
          </w:tcPr>
          <w:p w14:paraId="73341194" w14:textId="083629F8" w:rsidR="0084736C" w:rsidRDefault="0084736C" w:rsidP="005365BC">
            <w:pPr>
              <w:pStyle w:val="Body"/>
              <w:ind w:left="0"/>
            </w:pPr>
            <w:r w:rsidRPr="00550C91">
              <w:t>Ubuntu 14.04 LTS</w:t>
            </w:r>
          </w:p>
        </w:tc>
      </w:tr>
      <w:tr w:rsidR="0084736C" w14:paraId="1A215D1E" w14:textId="77777777" w:rsidTr="00126613">
        <w:tc>
          <w:tcPr>
            <w:tcW w:w="2430" w:type="dxa"/>
          </w:tcPr>
          <w:p w14:paraId="4021AFC7" w14:textId="637DD2A5" w:rsidR="0084736C" w:rsidRPr="00A76E0F" w:rsidRDefault="00594E94" w:rsidP="005365BC">
            <w:pPr>
              <w:pStyle w:val="Body"/>
              <w:ind w:left="0"/>
            </w:pPr>
            <w:r w:rsidRPr="00A76E0F">
              <w:t xml:space="preserve">Application </w:t>
            </w:r>
            <w:r w:rsidR="00126613" w:rsidRPr="00A76E0F">
              <w:t>s</w:t>
            </w:r>
            <w:r w:rsidRPr="00A76E0F">
              <w:t>erver</w:t>
            </w:r>
          </w:p>
        </w:tc>
        <w:tc>
          <w:tcPr>
            <w:tcW w:w="6210" w:type="dxa"/>
          </w:tcPr>
          <w:p w14:paraId="67614859" w14:textId="31BE525F" w:rsidR="0084736C" w:rsidRDefault="00594E94" w:rsidP="005365BC">
            <w:pPr>
              <w:pStyle w:val="Body"/>
              <w:ind w:left="0"/>
            </w:pPr>
            <w:r>
              <w:t>Tomcat 7</w:t>
            </w:r>
          </w:p>
        </w:tc>
      </w:tr>
      <w:tr w:rsidR="0084736C" w14:paraId="7BA701D7" w14:textId="77777777" w:rsidTr="00126613">
        <w:tc>
          <w:tcPr>
            <w:tcW w:w="2430" w:type="dxa"/>
          </w:tcPr>
          <w:p w14:paraId="0CFE1920" w14:textId="52E2570C" w:rsidR="0084736C" w:rsidRPr="00A76E0F" w:rsidRDefault="00594E94" w:rsidP="005365BC">
            <w:pPr>
              <w:pStyle w:val="Body"/>
              <w:ind w:left="0"/>
            </w:pPr>
            <w:r w:rsidRPr="00A76E0F">
              <w:t xml:space="preserve">Build </w:t>
            </w:r>
            <w:r w:rsidR="004A3101" w:rsidRPr="00A76E0F">
              <w:t>trigger for Jankins</w:t>
            </w:r>
          </w:p>
        </w:tc>
        <w:tc>
          <w:tcPr>
            <w:tcW w:w="6210" w:type="dxa"/>
          </w:tcPr>
          <w:p w14:paraId="0B169035" w14:textId="23F57693" w:rsidR="0084736C" w:rsidRDefault="00594E94" w:rsidP="005365BC">
            <w:pPr>
              <w:pStyle w:val="Body"/>
              <w:ind w:left="0"/>
            </w:pPr>
            <w:r>
              <w:t>Wget</w:t>
            </w:r>
          </w:p>
        </w:tc>
      </w:tr>
      <w:tr w:rsidR="00594E94" w14:paraId="21390FFD" w14:textId="77777777" w:rsidTr="00126613">
        <w:tc>
          <w:tcPr>
            <w:tcW w:w="2430" w:type="dxa"/>
          </w:tcPr>
          <w:p w14:paraId="44EF795D" w14:textId="060AD9DE" w:rsidR="00594E94" w:rsidRPr="00A76E0F" w:rsidRDefault="00594E94" w:rsidP="005365BC">
            <w:pPr>
              <w:pStyle w:val="Body"/>
              <w:ind w:left="0"/>
            </w:pPr>
            <w:r w:rsidRPr="00A76E0F">
              <w:t xml:space="preserve">OO </w:t>
            </w:r>
            <w:r w:rsidR="004A3101" w:rsidRPr="00A76E0F">
              <w:t>trigger from Jankins</w:t>
            </w:r>
          </w:p>
        </w:tc>
        <w:tc>
          <w:tcPr>
            <w:tcW w:w="6210" w:type="dxa"/>
          </w:tcPr>
          <w:p w14:paraId="320FBFAD" w14:textId="6DC8B879" w:rsidR="00594E94" w:rsidRDefault="00594E94" w:rsidP="005365BC">
            <w:pPr>
              <w:pStyle w:val="Body"/>
              <w:ind w:left="0"/>
            </w:pPr>
            <w:r w:rsidRPr="00594E94">
              <w:t>FlowInvoke</w:t>
            </w:r>
          </w:p>
        </w:tc>
      </w:tr>
      <w:tr w:rsidR="00594E94" w14:paraId="1E812809" w14:textId="77777777" w:rsidTr="00126613">
        <w:tc>
          <w:tcPr>
            <w:tcW w:w="2430" w:type="dxa"/>
          </w:tcPr>
          <w:p w14:paraId="55AD167D" w14:textId="33B4A799" w:rsidR="00594E94" w:rsidRPr="00A76E0F" w:rsidRDefault="004A3101" w:rsidP="005365BC">
            <w:pPr>
              <w:pStyle w:val="Body"/>
              <w:ind w:left="0"/>
            </w:pPr>
            <w:r w:rsidRPr="00A76E0F">
              <w:t>File transfer tool</w:t>
            </w:r>
          </w:p>
        </w:tc>
        <w:tc>
          <w:tcPr>
            <w:tcW w:w="6210" w:type="dxa"/>
          </w:tcPr>
          <w:p w14:paraId="6C4497D1" w14:textId="348E6742" w:rsidR="00594E94" w:rsidRDefault="004A3101" w:rsidP="005365BC">
            <w:pPr>
              <w:pStyle w:val="Body"/>
              <w:ind w:left="0"/>
            </w:pPr>
            <w:r>
              <w:t>Curl</w:t>
            </w:r>
          </w:p>
        </w:tc>
      </w:tr>
      <w:tr w:rsidR="00594E94" w14:paraId="50FC0A49" w14:textId="77777777" w:rsidTr="00126613">
        <w:tc>
          <w:tcPr>
            <w:tcW w:w="2430" w:type="dxa"/>
          </w:tcPr>
          <w:p w14:paraId="26290159" w14:textId="1052BEC3" w:rsidR="00594E94" w:rsidRPr="00A76E0F" w:rsidRDefault="004A3101" w:rsidP="00A76E0F">
            <w:pPr>
              <w:pStyle w:val="Body"/>
              <w:ind w:left="0"/>
            </w:pPr>
            <w:r w:rsidRPr="00A76E0F">
              <w:t xml:space="preserve">Version control </w:t>
            </w:r>
            <w:r w:rsidR="00A76E0F" w:rsidRPr="00A76E0F">
              <w:t>tool</w:t>
            </w:r>
          </w:p>
        </w:tc>
        <w:tc>
          <w:tcPr>
            <w:tcW w:w="6210" w:type="dxa"/>
          </w:tcPr>
          <w:p w14:paraId="0E2588C1" w14:textId="242C7CF5" w:rsidR="00594E94" w:rsidRDefault="004A3101" w:rsidP="005365BC">
            <w:pPr>
              <w:pStyle w:val="Body"/>
              <w:ind w:left="0"/>
            </w:pPr>
            <w:r>
              <w:t>Git</w:t>
            </w:r>
          </w:p>
        </w:tc>
      </w:tr>
      <w:tr w:rsidR="00594E94" w14:paraId="088BB253" w14:textId="77777777" w:rsidTr="00126613">
        <w:tc>
          <w:tcPr>
            <w:tcW w:w="2430" w:type="dxa"/>
          </w:tcPr>
          <w:p w14:paraId="1D37A0ED" w14:textId="29B19CCE" w:rsidR="00594E94" w:rsidRPr="00A76E0F" w:rsidRDefault="00126613" w:rsidP="00126613">
            <w:pPr>
              <w:pStyle w:val="Body"/>
              <w:ind w:left="0"/>
            </w:pPr>
            <w:r w:rsidRPr="00A76E0F">
              <w:t>Artifacts repositories</w:t>
            </w:r>
            <w:r w:rsidR="00376490" w:rsidRPr="00A76E0F">
              <w:t xml:space="preserve"> manager</w:t>
            </w:r>
          </w:p>
        </w:tc>
        <w:tc>
          <w:tcPr>
            <w:tcW w:w="6210" w:type="dxa"/>
          </w:tcPr>
          <w:p w14:paraId="7A256B20" w14:textId="1C35F2CF" w:rsidR="00594E94" w:rsidRDefault="00126613" w:rsidP="005365BC">
            <w:pPr>
              <w:pStyle w:val="Body"/>
              <w:ind w:left="0"/>
            </w:pPr>
            <w:r>
              <w:t>Nexus OSS</w:t>
            </w:r>
          </w:p>
        </w:tc>
      </w:tr>
      <w:tr w:rsidR="00594E94" w14:paraId="73549910" w14:textId="77777777" w:rsidTr="00126613">
        <w:tc>
          <w:tcPr>
            <w:tcW w:w="2430" w:type="dxa"/>
          </w:tcPr>
          <w:p w14:paraId="132EF010" w14:textId="5AE16ED5" w:rsidR="00594E94" w:rsidRPr="00A76E0F" w:rsidRDefault="00376490" w:rsidP="005365BC">
            <w:pPr>
              <w:pStyle w:val="Body"/>
              <w:ind w:left="0"/>
            </w:pPr>
            <w:r w:rsidRPr="00A76E0F">
              <w:t>Source code repositories manager</w:t>
            </w:r>
          </w:p>
        </w:tc>
        <w:tc>
          <w:tcPr>
            <w:tcW w:w="6210" w:type="dxa"/>
          </w:tcPr>
          <w:p w14:paraId="0ABC42A0" w14:textId="1DD96248" w:rsidR="00594E94" w:rsidRDefault="00376490" w:rsidP="005365BC">
            <w:pPr>
              <w:pStyle w:val="Body"/>
              <w:ind w:left="0"/>
            </w:pPr>
            <w:r>
              <w:t>SCM Manager</w:t>
            </w:r>
          </w:p>
        </w:tc>
      </w:tr>
      <w:tr w:rsidR="00594E94" w14:paraId="74FD82B9" w14:textId="77777777" w:rsidTr="00126613">
        <w:tc>
          <w:tcPr>
            <w:tcW w:w="2430" w:type="dxa"/>
          </w:tcPr>
          <w:p w14:paraId="15DE0A46" w14:textId="4310CC46" w:rsidR="00594E94" w:rsidRPr="00A76E0F" w:rsidRDefault="005113FF" w:rsidP="005365BC">
            <w:pPr>
              <w:pStyle w:val="Body"/>
              <w:ind w:left="0"/>
            </w:pPr>
            <w:r>
              <w:t>Artifacts build tool</w:t>
            </w:r>
          </w:p>
        </w:tc>
        <w:tc>
          <w:tcPr>
            <w:tcW w:w="6210" w:type="dxa"/>
          </w:tcPr>
          <w:p w14:paraId="023CE3D8" w14:textId="735AD83B" w:rsidR="00594E94" w:rsidRDefault="00376490" w:rsidP="005365BC">
            <w:pPr>
              <w:pStyle w:val="Body"/>
              <w:ind w:left="0"/>
            </w:pPr>
            <w:r>
              <w:t>Maven</w:t>
            </w:r>
          </w:p>
        </w:tc>
      </w:tr>
    </w:tbl>
    <w:p w14:paraId="6CB63A40" w14:textId="77777777" w:rsidR="0084736C" w:rsidRPr="00550C91" w:rsidRDefault="0084736C" w:rsidP="005365BC">
      <w:pPr>
        <w:pStyle w:val="Body"/>
      </w:pPr>
    </w:p>
    <w:p w14:paraId="1BF9F254" w14:textId="77777777" w:rsidR="00607812" w:rsidRDefault="00607812" w:rsidP="00607812">
      <w:pPr>
        <w:pStyle w:val="h2Head2"/>
      </w:pPr>
      <w:bookmarkStart w:id="90" w:name="_Toc403410038"/>
      <w:r w:rsidRPr="00CD76C0">
        <w:t>Set up Tomcat</w:t>
      </w:r>
      <w:bookmarkEnd w:id="90"/>
    </w:p>
    <w:p w14:paraId="4D81CE97" w14:textId="20498A42" w:rsidR="00A85F0C" w:rsidRPr="00550C91" w:rsidRDefault="00A85F0C" w:rsidP="00A85F0C">
      <w:pPr>
        <w:pStyle w:val="h3Head3"/>
        <w:rPr>
          <w:lang w:eastAsia="zh-CN"/>
        </w:rPr>
      </w:pPr>
      <w:bookmarkStart w:id="91" w:name="_Toc403410039"/>
      <w:r w:rsidRPr="00CD76C0">
        <w:rPr>
          <w:lang w:eastAsia="zh-CN"/>
        </w:rPr>
        <w:t>Install Tomcat</w:t>
      </w:r>
      <w:bookmarkEnd w:id="91"/>
    </w:p>
    <w:p w14:paraId="5ED24812" w14:textId="77777777" w:rsidR="00607812" w:rsidRPr="00550C91" w:rsidRDefault="00607812" w:rsidP="00607812">
      <w:pPr>
        <w:pStyle w:val="Body"/>
      </w:pPr>
      <w:r w:rsidRPr="00550C91">
        <w:t>Example installation on Ubuntu 14.04 LTS:</w:t>
      </w:r>
    </w:p>
    <w:p w14:paraId="4423C649" w14:textId="50808CBA" w:rsidR="00607812" w:rsidRPr="00550C91" w:rsidRDefault="00A85F0C" w:rsidP="00594E94">
      <w:pPr>
        <w:pStyle w:val="sfStepFirst"/>
        <w:numPr>
          <w:ilvl w:val="0"/>
          <w:numId w:val="98"/>
        </w:numPr>
        <w:tabs>
          <w:tab w:val="clear" w:pos="2160"/>
          <w:tab w:val="num" w:pos="1890"/>
        </w:tabs>
        <w:ind w:hanging="630"/>
      </w:pPr>
      <w:r>
        <w:t>Start a new</w:t>
      </w:r>
      <w:r w:rsidR="00607812" w:rsidRPr="00550C91">
        <w:t xml:space="preserve"> console and execute:</w:t>
      </w:r>
    </w:p>
    <w:tbl>
      <w:tblPr>
        <w:tblStyle w:val="TableGrid"/>
        <w:tblW w:w="0" w:type="auto"/>
        <w:tblInd w:w="1800" w:type="dxa"/>
        <w:tblLook w:val="04A0" w:firstRow="1" w:lastRow="0" w:firstColumn="1" w:lastColumn="0" w:noHBand="0" w:noVBand="1"/>
      </w:tblPr>
      <w:tblGrid>
        <w:gridCol w:w="8270"/>
      </w:tblGrid>
      <w:tr w:rsidR="00607812" w:rsidRPr="00550C91" w14:paraId="1F24A5E8" w14:textId="77777777" w:rsidTr="00607812">
        <w:tc>
          <w:tcPr>
            <w:tcW w:w="8270" w:type="dxa"/>
          </w:tcPr>
          <w:p w14:paraId="2B7AC001" w14:textId="77777777" w:rsidR="00607812" w:rsidRPr="00550C91" w:rsidRDefault="00607812" w:rsidP="002569D3">
            <w:pPr>
              <w:pStyle w:val="snStepNext"/>
            </w:pPr>
            <w:r w:rsidRPr="00550C91">
              <w:t>sudo apt-get install tomcat7</w:t>
            </w:r>
          </w:p>
        </w:tc>
      </w:tr>
    </w:tbl>
    <w:p w14:paraId="5BFD69F4" w14:textId="77777777" w:rsidR="00607812" w:rsidRPr="00550C91" w:rsidRDefault="008A477F" w:rsidP="00D65B58">
      <w:pPr>
        <w:pStyle w:val="snStepNext"/>
        <w:numPr>
          <w:ilvl w:val="0"/>
          <w:numId w:val="106"/>
        </w:numPr>
      </w:pPr>
      <w:r w:rsidRPr="00550C91">
        <w:t>Change the ownership of tomcat home directory to tomcat</w:t>
      </w:r>
      <w:r w:rsidR="00607812" w:rsidRPr="00550C91">
        <w:t>:</w:t>
      </w:r>
    </w:p>
    <w:tbl>
      <w:tblPr>
        <w:tblStyle w:val="TableGrid"/>
        <w:tblW w:w="0" w:type="auto"/>
        <w:tblInd w:w="1800" w:type="dxa"/>
        <w:tblLook w:val="04A0" w:firstRow="1" w:lastRow="0" w:firstColumn="1" w:lastColumn="0" w:noHBand="0" w:noVBand="1"/>
      </w:tblPr>
      <w:tblGrid>
        <w:gridCol w:w="8270"/>
      </w:tblGrid>
      <w:tr w:rsidR="008A477F" w:rsidRPr="00550C91" w14:paraId="7D47A571" w14:textId="77777777" w:rsidTr="002569D3">
        <w:tc>
          <w:tcPr>
            <w:tcW w:w="8270" w:type="dxa"/>
          </w:tcPr>
          <w:p w14:paraId="23D6AA15" w14:textId="77777777" w:rsidR="008A477F" w:rsidRPr="00550C91" w:rsidRDefault="008A477F" w:rsidP="002569D3">
            <w:pPr>
              <w:pStyle w:val="snStepNext"/>
            </w:pPr>
            <w:r w:rsidRPr="00550C91">
              <w:t>chown –R tomcat7.tomcat7 /usr/share/tomcat7</w:t>
            </w:r>
          </w:p>
        </w:tc>
      </w:tr>
    </w:tbl>
    <w:p w14:paraId="40A2DAA2" w14:textId="77777777" w:rsidR="008A477F" w:rsidRPr="00550C91" w:rsidRDefault="008A477F" w:rsidP="00D65B58">
      <w:pPr>
        <w:pStyle w:val="snStepNext"/>
        <w:numPr>
          <w:ilvl w:val="0"/>
          <w:numId w:val="99"/>
        </w:numPr>
      </w:pPr>
      <w:r w:rsidRPr="00550C91">
        <w:t xml:space="preserve">Open /etc/tomcat7/tomcat-users.xml and add roles and </w:t>
      </w:r>
      <w:r w:rsidR="00E668FF" w:rsidRPr="00550C91">
        <w:t xml:space="preserve">add </w:t>
      </w:r>
      <w:r w:rsidRPr="00550C91">
        <w:t>one user</w:t>
      </w:r>
    </w:p>
    <w:tbl>
      <w:tblPr>
        <w:tblStyle w:val="TableGrid"/>
        <w:tblW w:w="0" w:type="auto"/>
        <w:tblInd w:w="1800" w:type="dxa"/>
        <w:tblLook w:val="04A0" w:firstRow="1" w:lastRow="0" w:firstColumn="1" w:lastColumn="0" w:noHBand="0" w:noVBand="1"/>
      </w:tblPr>
      <w:tblGrid>
        <w:gridCol w:w="8270"/>
      </w:tblGrid>
      <w:tr w:rsidR="008A477F" w:rsidRPr="00550C91" w14:paraId="10A07303" w14:textId="77777777" w:rsidTr="002569D3">
        <w:tc>
          <w:tcPr>
            <w:tcW w:w="8270" w:type="dxa"/>
          </w:tcPr>
          <w:p w14:paraId="42AA58FC" w14:textId="77777777" w:rsidR="008A477F" w:rsidRPr="00550C91" w:rsidRDefault="008A477F" w:rsidP="008A477F">
            <w:pPr>
              <w:pStyle w:val="snStepNext"/>
            </w:pPr>
            <w:r w:rsidRPr="00550C91">
              <w:t>&lt;role rolename="manager-gui"/&gt;</w:t>
            </w:r>
          </w:p>
          <w:p w14:paraId="1C24971D" w14:textId="77777777" w:rsidR="008A477F" w:rsidRPr="00550C91" w:rsidRDefault="008A477F" w:rsidP="008A477F">
            <w:pPr>
              <w:pStyle w:val="snStepNext"/>
            </w:pPr>
            <w:r w:rsidRPr="00550C91">
              <w:t>&lt;role rolename="manager-script"/&gt;</w:t>
            </w:r>
          </w:p>
          <w:p w14:paraId="42C5E5AA" w14:textId="77777777" w:rsidR="008A477F" w:rsidRPr="00550C91" w:rsidRDefault="008A477F" w:rsidP="008A477F">
            <w:pPr>
              <w:pStyle w:val="snStepNext"/>
            </w:pPr>
            <w:r w:rsidRPr="00550C91">
              <w:t>&lt;role rolename="manager-jmx"/&gt;</w:t>
            </w:r>
          </w:p>
          <w:p w14:paraId="3D087217" w14:textId="77777777" w:rsidR="008A477F" w:rsidRPr="00550C91" w:rsidRDefault="008A477F" w:rsidP="008A477F">
            <w:pPr>
              <w:pStyle w:val="snStepNext"/>
            </w:pPr>
            <w:r w:rsidRPr="00550C91">
              <w:t>&lt;role rolename="manager-status"/&gt;</w:t>
            </w:r>
          </w:p>
          <w:p w14:paraId="080DB333" w14:textId="77777777" w:rsidR="008A477F" w:rsidRPr="00550C91" w:rsidRDefault="008A477F" w:rsidP="008A477F">
            <w:pPr>
              <w:pStyle w:val="snStepNext"/>
            </w:pPr>
            <w:r w:rsidRPr="00550C91">
              <w:t>&lt;user username="devops" password="devops" roles="manager-gui,manager-script,manager-jmx,manager-status"/&gt;</w:t>
            </w:r>
          </w:p>
        </w:tc>
      </w:tr>
    </w:tbl>
    <w:p w14:paraId="7668F881" w14:textId="77777777" w:rsidR="008A477F" w:rsidRDefault="008A477F" w:rsidP="008A477F">
      <w:pPr>
        <w:pStyle w:val="snStepNext"/>
        <w:ind w:left="1800"/>
      </w:pPr>
    </w:p>
    <w:p w14:paraId="2A7EFD10" w14:textId="142B647B" w:rsidR="00A85F0C" w:rsidRDefault="00A85F0C" w:rsidP="00A85F0C">
      <w:pPr>
        <w:pStyle w:val="h2Head2"/>
      </w:pPr>
      <w:bookmarkStart w:id="92" w:name="_Toc403410040"/>
      <w:r w:rsidRPr="00CD76C0">
        <w:lastRenderedPageBreak/>
        <w:t>Set up Wget</w:t>
      </w:r>
      <w:bookmarkEnd w:id="92"/>
    </w:p>
    <w:p w14:paraId="17C3A039" w14:textId="0FD495F2" w:rsidR="00A85F0C" w:rsidRPr="00550C91" w:rsidRDefault="00A85F0C" w:rsidP="00A85F0C">
      <w:pPr>
        <w:pStyle w:val="h3Head3"/>
        <w:rPr>
          <w:lang w:eastAsia="zh-CN"/>
        </w:rPr>
      </w:pPr>
      <w:bookmarkStart w:id="93" w:name="_Toc403410041"/>
      <w:r w:rsidRPr="00CD76C0">
        <w:rPr>
          <w:lang w:eastAsia="zh-CN"/>
        </w:rPr>
        <w:t>Install Wget</w:t>
      </w:r>
      <w:bookmarkEnd w:id="93"/>
    </w:p>
    <w:p w14:paraId="4A4BC4DE" w14:textId="7EC9DE3E" w:rsidR="00A85F0C" w:rsidRPr="00550C91" w:rsidRDefault="00A85F0C" w:rsidP="00A85F0C">
      <w:pPr>
        <w:pStyle w:val="Body"/>
      </w:pPr>
      <w:r w:rsidRPr="00550C91">
        <w:t xml:space="preserve">Wget is required to trigger automatic builds in Jenkins, by creating http post requests from a </w:t>
      </w:r>
      <w:r>
        <w:t>git</w:t>
      </w:r>
      <w:r w:rsidRPr="00550C91">
        <w:t xml:space="preserve"> </w:t>
      </w:r>
      <w:r>
        <w:t>hook script</w:t>
      </w:r>
      <w:r w:rsidRPr="00550C91">
        <w:t>..</w:t>
      </w:r>
    </w:p>
    <w:p w14:paraId="57CC5BC7" w14:textId="77777777" w:rsidR="00A85F0C" w:rsidRPr="00550C91" w:rsidRDefault="00A85F0C" w:rsidP="00A85F0C">
      <w:pPr>
        <w:pStyle w:val="Body"/>
      </w:pPr>
      <w:r w:rsidRPr="00550C91">
        <w:t>Example installation on Ubuntu 14.04 LTS:</w:t>
      </w:r>
    </w:p>
    <w:p w14:paraId="55E9C70B" w14:textId="679303C2" w:rsidR="00A85F0C" w:rsidRPr="00550C91" w:rsidRDefault="00A85F0C" w:rsidP="001C61BF">
      <w:pPr>
        <w:pStyle w:val="snStepNext"/>
        <w:numPr>
          <w:ilvl w:val="0"/>
          <w:numId w:val="177"/>
        </w:numPr>
      </w:pPr>
      <w:r w:rsidRPr="00550C91">
        <w:t>Start a</w:t>
      </w:r>
      <w:r w:rsidRPr="00D161CE">
        <w:rPr>
          <w:rFonts w:ascii="Georgia" w:hAnsi="Georgia"/>
          <w:color w:val="596166"/>
          <w:sz w:val="23"/>
          <w:szCs w:val="23"/>
          <w:shd w:val="clear" w:color="auto" w:fill="FFFFFF"/>
        </w:rPr>
        <w:t xml:space="preserve"> </w:t>
      </w:r>
      <w:r w:rsidRPr="00550C91">
        <w:t>new console session and execute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A85F0C" w:rsidRPr="00550C91" w14:paraId="1F9A5930" w14:textId="77777777" w:rsidTr="00266C09">
        <w:trPr>
          <w:trHeight w:val="463"/>
        </w:trPr>
        <w:tc>
          <w:tcPr>
            <w:tcW w:w="8270" w:type="dxa"/>
          </w:tcPr>
          <w:p w14:paraId="0485E477" w14:textId="77777777" w:rsidR="00A85F0C" w:rsidRPr="00550C91" w:rsidRDefault="00A85F0C" w:rsidP="00266C09">
            <w:pPr>
              <w:pStyle w:val="Body"/>
              <w:ind w:left="0"/>
            </w:pPr>
            <w:r w:rsidRPr="00550C91">
              <w:t>sudo apt-get install wget</w:t>
            </w:r>
          </w:p>
        </w:tc>
      </w:tr>
    </w:tbl>
    <w:p w14:paraId="7F5C4380" w14:textId="77777777" w:rsidR="00A85F0C" w:rsidRPr="00550C91" w:rsidRDefault="00A85F0C" w:rsidP="00A85F0C">
      <w:pPr>
        <w:pStyle w:val="snStepNext"/>
        <w:ind w:left="1800" w:hanging="360"/>
      </w:pPr>
    </w:p>
    <w:p w14:paraId="11968721" w14:textId="77777777" w:rsidR="00A85F0C" w:rsidRPr="00550C91" w:rsidRDefault="00A85F0C" w:rsidP="00A85F0C">
      <w:pPr>
        <w:pStyle w:val="snStepNext"/>
        <w:ind w:left="1800"/>
      </w:pPr>
    </w:p>
    <w:p w14:paraId="56CAB9C1" w14:textId="77777777" w:rsidR="00A85F0C" w:rsidRPr="00550C91" w:rsidRDefault="00A85F0C" w:rsidP="007D7A2E">
      <w:pPr>
        <w:pStyle w:val="snStepNext"/>
        <w:numPr>
          <w:ilvl w:val="0"/>
          <w:numId w:val="43"/>
        </w:numPr>
      </w:pPr>
      <w:r w:rsidRPr="00550C91">
        <w:t xml:space="preserve">To verify the wget is installed successfully execute: </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A85F0C" w:rsidRPr="00550C91" w14:paraId="05253FC1" w14:textId="77777777" w:rsidTr="00266C09">
        <w:trPr>
          <w:trHeight w:val="463"/>
        </w:trPr>
        <w:tc>
          <w:tcPr>
            <w:tcW w:w="8270" w:type="dxa"/>
          </w:tcPr>
          <w:p w14:paraId="3A4506DE" w14:textId="77777777" w:rsidR="00A85F0C" w:rsidRPr="00550C91" w:rsidRDefault="00A85F0C" w:rsidP="00266C09">
            <w:pPr>
              <w:pStyle w:val="Body"/>
              <w:ind w:left="0"/>
            </w:pPr>
            <w:r w:rsidRPr="00550C91">
              <w:t>wget --version</w:t>
            </w:r>
          </w:p>
        </w:tc>
      </w:tr>
    </w:tbl>
    <w:p w14:paraId="34125278" w14:textId="77777777" w:rsidR="00607812" w:rsidRPr="00550C91" w:rsidRDefault="00607812" w:rsidP="00607812">
      <w:pPr>
        <w:pStyle w:val="Body"/>
      </w:pPr>
    </w:p>
    <w:p w14:paraId="6F35E933" w14:textId="77777777" w:rsidR="00C05AD9" w:rsidRDefault="005365BC" w:rsidP="00A85F0C">
      <w:pPr>
        <w:pStyle w:val="h2Head2"/>
      </w:pPr>
      <w:r w:rsidRPr="00550C91">
        <w:br w:type="page"/>
      </w:r>
    </w:p>
    <w:p w14:paraId="00AAB1A7" w14:textId="64C3F030" w:rsidR="00C05AD9" w:rsidRDefault="00C05AD9" w:rsidP="00C05AD9">
      <w:pPr>
        <w:pStyle w:val="h2Head2"/>
      </w:pPr>
      <w:bookmarkStart w:id="94" w:name="_Toc403410042"/>
      <w:r w:rsidRPr="00FB3EA6">
        <w:lastRenderedPageBreak/>
        <w:t xml:space="preserve">Set up </w:t>
      </w:r>
      <w:bookmarkStart w:id="95" w:name="OLE_LINK4"/>
      <w:bookmarkStart w:id="96" w:name="OLE_LINK5"/>
      <w:r w:rsidRPr="00FB3EA6">
        <w:t>FlowInvoke</w:t>
      </w:r>
      <w:bookmarkEnd w:id="94"/>
      <w:bookmarkEnd w:id="95"/>
      <w:bookmarkEnd w:id="96"/>
    </w:p>
    <w:p w14:paraId="2F6E02F3" w14:textId="067EF517" w:rsidR="00C05AD9" w:rsidRPr="00550C91" w:rsidRDefault="00C05AD9" w:rsidP="00C05AD9">
      <w:pPr>
        <w:pStyle w:val="h3Head3"/>
        <w:rPr>
          <w:lang w:eastAsia="zh-CN"/>
        </w:rPr>
      </w:pPr>
      <w:bookmarkStart w:id="97" w:name="_Toc403410043"/>
      <w:r w:rsidRPr="00FB3EA6">
        <w:rPr>
          <w:lang w:eastAsia="zh-CN"/>
        </w:rPr>
        <w:t>Install Flowinvoke</w:t>
      </w:r>
      <w:bookmarkEnd w:id="97"/>
      <w:r>
        <w:rPr>
          <w:lang w:eastAsia="zh-CN"/>
        </w:rPr>
        <w:t xml:space="preserve"> </w:t>
      </w:r>
    </w:p>
    <w:p w14:paraId="2A73EF5C" w14:textId="1C6A87EB" w:rsidR="00C05AD9" w:rsidRPr="00550C91" w:rsidRDefault="00C52F20" w:rsidP="00C05AD9">
      <w:pPr>
        <w:pStyle w:val="Body"/>
      </w:pPr>
      <w:r>
        <w:t>Flowinvoke.pl</w:t>
      </w:r>
      <w:r w:rsidR="00C05AD9" w:rsidRPr="00550C91">
        <w:t xml:space="preserve"> is required to trigger </w:t>
      </w:r>
      <w:r>
        <w:t>OO 10.x workflows from</w:t>
      </w:r>
      <w:r w:rsidR="00C05AD9" w:rsidRPr="00550C91">
        <w:t xml:space="preserve"> Jenkins.</w:t>
      </w:r>
    </w:p>
    <w:p w14:paraId="3CB25B8D" w14:textId="77777777" w:rsidR="00C05AD9" w:rsidRPr="00550C91" w:rsidRDefault="00C05AD9" w:rsidP="00C05AD9">
      <w:pPr>
        <w:pStyle w:val="Body"/>
      </w:pPr>
      <w:r w:rsidRPr="00550C91">
        <w:t>Example installation on Ubuntu 14.04 LTS:</w:t>
      </w:r>
    </w:p>
    <w:p w14:paraId="216EF81E" w14:textId="583E18BF" w:rsidR="00C05AD9" w:rsidRPr="00550C91" w:rsidRDefault="00C05AD9" w:rsidP="001C61BF">
      <w:pPr>
        <w:pStyle w:val="snStepNext"/>
        <w:numPr>
          <w:ilvl w:val="0"/>
          <w:numId w:val="176"/>
        </w:numPr>
      </w:pPr>
      <w:r w:rsidRPr="00550C91">
        <w:t>Start a</w:t>
      </w:r>
      <w:r w:rsidRPr="00C52F20">
        <w:rPr>
          <w:rFonts w:ascii="Georgia" w:hAnsi="Georgia"/>
          <w:color w:val="596166"/>
          <w:sz w:val="23"/>
          <w:szCs w:val="23"/>
          <w:shd w:val="clear" w:color="auto" w:fill="FFFFFF"/>
        </w:rPr>
        <w:t xml:space="preserve"> </w:t>
      </w:r>
      <w:r w:rsidRPr="00550C91">
        <w:t>new console session and execute</w:t>
      </w:r>
      <w:r w:rsidR="00D161CE">
        <w:t xml:space="preserve"> the following command to install perl json module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C05AD9" w:rsidRPr="00550C91" w14:paraId="377FC2B0" w14:textId="77777777" w:rsidTr="00206E71">
        <w:trPr>
          <w:trHeight w:val="463"/>
        </w:trPr>
        <w:tc>
          <w:tcPr>
            <w:tcW w:w="8270" w:type="dxa"/>
          </w:tcPr>
          <w:p w14:paraId="3931686C" w14:textId="78090E32" w:rsidR="00C05AD9" w:rsidRPr="00550C91" w:rsidRDefault="00C05AD9" w:rsidP="00D161CE">
            <w:pPr>
              <w:pStyle w:val="Body"/>
              <w:ind w:left="0"/>
            </w:pPr>
            <w:r w:rsidRPr="00550C91">
              <w:t xml:space="preserve">sudo apt-get install </w:t>
            </w:r>
            <w:r w:rsidR="00D161CE" w:rsidRPr="00D161CE">
              <w:t>libjson-perl</w:t>
            </w:r>
          </w:p>
        </w:tc>
      </w:tr>
    </w:tbl>
    <w:p w14:paraId="3B5CB068" w14:textId="77777777" w:rsidR="00C05AD9" w:rsidRPr="00550C91" w:rsidRDefault="00C05AD9" w:rsidP="00C05AD9">
      <w:pPr>
        <w:pStyle w:val="snStepNext"/>
        <w:ind w:left="1800" w:hanging="360"/>
      </w:pPr>
    </w:p>
    <w:p w14:paraId="6DE850C8" w14:textId="77777777" w:rsidR="00C05AD9" w:rsidRPr="00550C91" w:rsidRDefault="00C05AD9" w:rsidP="00C05AD9">
      <w:pPr>
        <w:pStyle w:val="snStepNext"/>
        <w:ind w:left="1800"/>
      </w:pPr>
    </w:p>
    <w:p w14:paraId="0470020B" w14:textId="2F8666CB" w:rsidR="00C05AD9" w:rsidRPr="00550C91" w:rsidRDefault="00FB3EA6" w:rsidP="00C05AD9">
      <w:pPr>
        <w:pStyle w:val="snStepNext"/>
        <w:numPr>
          <w:ilvl w:val="0"/>
          <w:numId w:val="43"/>
        </w:numPr>
      </w:pPr>
      <w:r>
        <w:t>Execute</w:t>
      </w:r>
      <w:r w:rsidR="00D161CE">
        <w:t xml:space="preserve"> the following command to install perl lwp module</w:t>
      </w:r>
      <w:r w:rsidR="00C05AD9" w:rsidRPr="00550C91">
        <w:t xml:space="preserve">: </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C05AD9" w:rsidRPr="00550C91" w14:paraId="3D72498F" w14:textId="77777777" w:rsidTr="00206E71">
        <w:trPr>
          <w:trHeight w:val="463"/>
        </w:trPr>
        <w:tc>
          <w:tcPr>
            <w:tcW w:w="8270" w:type="dxa"/>
          </w:tcPr>
          <w:p w14:paraId="580B1D5C" w14:textId="5719E1A3" w:rsidR="00C05AD9" w:rsidRPr="00550C91" w:rsidRDefault="00D161CE" w:rsidP="00206E71">
            <w:pPr>
              <w:pStyle w:val="Body"/>
              <w:ind w:left="0"/>
            </w:pPr>
            <w:r>
              <w:t xml:space="preserve">sudo apt-get install </w:t>
            </w:r>
            <w:r w:rsidRPr="00D161CE">
              <w:t>libwww-perl</w:t>
            </w:r>
          </w:p>
        </w:tc>
      </w:tr>
    </w:tbl>
    <w:p w14:paraId="647CC572" w14:textId="77777777" w:rsidR="00C05AD9" w:rsidRPr="00550C91" w:rsidRDefault="00C05AD9" w:rsidP="00C05AD9">
      <w:pPr>
        <w:pStyle w:val="Body"/>
      </w:pPr>
    </w:p>
    <w:p w14:paraId="22B8ADD6" w14:textId="77777777" w:rsidR="00C05AD9" w:rsidRDefault="00C05AD9" w:rsidP="00C05AD9">
      <w:pPr>
        <w:pStyle w:val="Body"/>
      </w:pPr>
    </w:p>
    <w:p w14:paraId="05E90B7F" w14:textId="3169A28C" w:rsidR="00D161CE" w:rsidRDefault="00D161CE" w:rsidP="00D161CE">
      <w:pPr>
        <w:pStyle w:val="snStepNext"/>
        <w:numPr>
          <w:ilvl w:val="0"/>
          <w:numId w:val="43"/>
        </w:numPr>
      </w:pPr>
      <w:r w:rsidRPr="00550C91">
        <w:t xml:space="preserve">Copy </w:t>
      </w:r>
      <w:r w:rsidRPr="00D161CE">
        <w:t>DevOps</w:t>
      </w:r>
      <w:r w:rsidRPr="00CE52AD">
        <w:rPr>
          <w:b/>
        </w:rPr>
        <w:t>_R3.5_Solution/Installation files/</w:t>
      </w:r>
      <w:r>
        <w:rPr>
          <w:b/>
        </w:rPr>
        <w:t>flowinvoke</w:t>
      </w:r>
      <w:r w:rsidRPr="00CE52AD">
        <w:rPr>
          <w:b/>
        </w:rPr>
        <w:t>/</w:t>
      </w:r>
      <w:r>
        <w:rPr>
          <w:b/>
        </w:rPr>
        <w:t>flowinvoke.pl</w:t>
      </w:r>
      <w:r w:rsidRPr="00550C91">
        <w:t xml:space="preserve"> </w:t>
      </w:r>
      <w:r>
        <w:t xml:space="preserve">perl script </w:t>
      </w:r>
      <w:r w:rsidRPr="00550C91">
        <w:t xml:space="preserve">to </w:t>
      </w:r>
      <w:r>
        <w:t>the</w:t>
      </w:r>
      <w:r w:rsidRPr="00550C91">
        <w:t xml:space="preserve"> </w:t>
      </w:r>
      <w:r>
        <w:t>tomcat home ($TOMCAT_HOME) folder</w:t>
      </w:r>
      <w:r w:rsidRPr="00550C91">
        <w:t xml:space="preserve"> on your </w:t>
      </w:r>
      <w:r>
        <w:t>3</w:t>
      </w:r>
      <w:r w:rsidRPr="00D161CE">
        <w:rPr>
          <w:vertAlign w:val="superscript"/>
        </w:rPr>
        <w:t>rd</w:t>
      </w:r>
      <w:r>
        <w:t xml:space="preserve"> Party Tools</w:t>
      </w:r>
      <w:r w:rsidRPr="00550C91">
        <w:t xml:space="preserve"> server</w:t>
      </w:r>
      <w:r>
        <w:t>.</w:t>
      </w:r>
    </w:p>
    <w:p w14:paraId="4F77469C" w14:textId="756A1045" w:rsidR="00FB3EA6" w:rsidRPr="00550C91" w:rsidRDefault="00FB3EA6" w:rsidP="00FB3EA6">
      <w:pPr>
        <w:pStyle w:val="snStepNext"/>
      </w:pPr>
      <w:r w:rsidRPr="00550C91">
        <w:t xml:space="preserve">Change the ownership of </w:t>
      </w:r>
      <w:r>
        <w:t>the flowinvoke.pl</w:t>
      </w:r>
      <w:r w:rsidRPr="00550C91">
        <w:t xml:space="preserve"> </w:t>
      </w:r>
      <w:r>
        <w:t xml:space="preserve">perl script </w:t>
      </w:r>
      <w:r w:rsidRPr="00550C91">
        <w:t>tomcat:</w:t>
      </w:r>
    </w:p>
    <w:tbl>
      <w:tblPr>
        <w:tblStyle w:val="TableGrid"/>
        <w:tblW w:w="0" w:type="auto"/>
        <w:tblInd w:w="1800" w:type="dxa"/>
        <w:tblLook w:val="04A0" w:firstRow="1" w:lastRow="0" w:firstColumn="1" w:lastColumn="0" w:noHBand="0" w:noVBand="1"/>
      </w:tblPr>
      <w:tblGrid>
        <w:gridCol w:w="8270"/>
      </w:tblGrid>
      <w:tr w:rsidR="00FB3EA6" w:rsidRPr="00550C91" w14:paraId="049E4240" w14:textId="77777777" w:rsidTr="002A384E">
        <w:tc>
          <w:tcPr>
            <w:tcW w:w="8270" w:type="dxa"/>
          </w:tcPr>
          <w:p w14:paraId="2DDCA477" w14:textId="21322963" w:rsidR="00FB3EA6" w:rsidRPr="00550C91" w:rsidRDefault="00FB3EA6" w:rsidP="002A384E">
            <w:pPr>
              <w:pStyle w:val="snStepNext"/>
            </w:pPr>
            <w:r w:rsidRPr="00550C91">
              <w:t>chown –R tomcat7.tomcat7 /usr/share/tomcat7</w:t>
            </w:r>
            <w:r>
              <w:t>/flowinvoke.pl</w:t>
            </w:r>
          </w:p>
        </w:tc>
      </w:tr>
    </w:tbl>
    <w:p w14:paraId="7D1A3521" w14:textId="024042EA" w:rsidR="00A85F0C" w:rsidRDefault="00A85F0C" w:rsidP="00A85F0C">
      <w:pPr>
        <w:pStyle w:val="h2Head2"/>
        <w:rPr>
          <w:lang w:eastAsia="zh-CN"/>
        </w:rPr>
      </w:pPr>
      <w:bookmarkStart w:id="98" w:name="_Toc403410044"/>
      <w:r w:rsidRPr="00CD76C0">
        <w:t>Setup</w:t>
      </w:r>
      <w:r w:rsidRPr="00CD76C0">
        <w:rPr>
          <w:lang w:eastAsia="zh-CN"/>
        </w:rPr>
        <w:t xml:space="preserve"> Curl</w:t>
      </w:r>
      <w:bookmarkEnd w:id="98"/>
    </w:p>
    <w:p w14:paraId="2BF8BE4D" w14:textId="7A50B024" w:rsidR="00A85F0C" w:rsidRPr="00550C91" w:rsidRDefault="00A85F0C" w:rsidP="00A85F0C">
      <w:pPr>
        <w:pStyle w:val="h3Head3"/>
        <w:rPr>
          <w:lang w:eastAsia="zh-CN"/>
        </w:rPr>
      </w:pPr>
      <w:bookmarkStart w:id="99" w:name="_Toc403410045"/>
      <w:r w:rsidRPr="00CD76C0">
        <w:rPr>
          <w:lang w:eastAsia="zh-CN"/>
        </w:rPr>
        <w:t>Install Curl</w:t>
      </w:r>
      <w:bookmarkEnd w:id="99"/>
    </w:p>
    <w:p w14:paraId="717532BD" w14:textId="19F32980" w:rsidR="00A85F0C" w:rsidRPr="00550C91" w:rsidRDefault="00A85F0C" w:rsidP="00A85F0C">
      <w:pPr>
        <w:pStyle w:val="Body"/>
      </w:pPr>
      <w:r>
        <w:t>Curl is used to upload/download the build artifacts</w:t>
      </w:r>
      <w:r w:rsidR="004A3101">
        <w:t xml:space="preserve"> to/from the Nexus repositories</w:t>
      </w:r>
      <w:r w:rsidRPr="00550C91">
        <w:t>.</w:t>
      </w:r>
    </w:p>
    <w:p w14:paraId="38287153" w14:textId="77777777" w:rsidR="00A85F0C" w:rsidRDefault="00A85F0C" w:rsidP="00A85F0C">
      <w:pPr>
        <w:pStyle w:val="Body"/>
      </w:pPr>
      <w:r w:rsidRPr="00550C91">
        <w:t>Example installation on Ubuntu 14.04 LTS::</w:t>
      </w:r>
    </w:p>
    <w:p w14:paraId="02904FF4" w14:textId="6FE50066" w:rsidR="00A85F0C" w:rsidRPr="00550C91" w:rsidRDefault="00A85F0C" w:rsidP="00D65B58">
      <w:pPr>
        <w:pStyle w:val="snStepNext"/>
        <w:numPr>
          <w:ilvl w:val="0"/>
          <w:numId w:val="107"/>
        </w:numPr>
      </w:pPr>
      <w:r w:rsidRPr="00550C91">
        <w:t>Start a</w:t>
      </w:r>
      <w:r w:rsidRPr="005352A7">
        <w:t xml:space="preserve"> </w:t>
      </w:r>
      <w:r w:rsidRPr="00550C91">
        <w:t>new console session and execute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A85F0C" w:rsidRPr="00550C91" w14:paraId="49097E95" w14:textId="77777777" w:rsidTr="00266C09">
        <w:trPr>
          <w:trHeight w:val="463"/>
        </w:trPr>
        <w:tc>
          <w:tcPr>
            <w:tcW w:w="8270" w:type="dxa"/>
          </w:tcPr>
          <w:p w14:paraId="7557EC19" w14:textId="77777777" w:rsidR="00A85F0C" w:rsidRPr="00550C91" w:rsidRDefault="00A85F0C" w:rsidP="00266C09">
            <w:pPr>
              <w:pStyle w:val="Body"/>
              <w:ind w:left="0"/>
            </w:pPr>
            <w:r w:rsidRPr="00550C91">
              <w:t xml:space="preserve">sudo apt-get install </w:t>
            </w:r>
            <w:r>
              <w:t>curl</w:t>
            </w:r>
          </w:p>
        </w:tc>
      </w:tr>
    </w:tbl>
    <w:p w14:paraId="0C4A0282" w14:textId="77777777" w:rsidR="00A85F0C" w:rsidRPr="00550C91" w:rsidRDefault="00A85F0C" w:rsidP="00A85F0C">
      <w:pPr>
        <w:pStyle w:val="snStepNext"/>
        <w:ind w:left="1800" w:hanging="360"/>
      </w:pPr>
    </w:p>
    <w:p w14:paraId="0E4EE9AE" w14:textId="77777777" w:rsidR="00A85F0C" w:rsidRPr="00550C91" w:rsidRDefault="00A85F0C" w:rsidP="00A85F0C">
      <w:pPr>
        <w:pStyle w:val="snStepNext"/>
        <w:ind w:left="1800"/>
      </w:pPr>
    </w:p>
    <w:p w14:paraId="04677163" w14:textId="77777777" w:rsidR="00A85F0C" w:rsidRPr="00550C91" w:rsidRDefault="00A85F0C" w:rsidP="00D65B58">
      <w:pPr>
        <w:pStyle w:val="snStepNext"/>
        <w:numPr>
          <w:ilvl w:val="0"/>
          <w:numId w:val="107"/>
        </w:numPr>
      </w:pPr>
      <w:r w:rsidRPr="00550C91">
        <w:t xml:space="preserve">To verify the </w:t>
      </w:r>
      <w:r>
        <w:t>curl</w:t>
      </w:r>
      <w:r w:rsidRPr="00550C91">
        <w:t xml:space="preserve"> is installed successfully execute: </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A85F0C" w:rsidRPr="00550C91" w14:paraId="2AC079C1" w14:textId="77777777" w:rsidTr="00266C09">
        <w:trPr>
          <w:trHeight w:val="463"/>
        </w:trPr>
        <w:tc>
          <w:tcPr>
            <w:tcW w:w="8270" w:type="dxa"/>
          </w:tcPr>
          <w:p w14:paraId="0F7586C9" w14:textId="77777777" w:rsidR="00A85F0C" w:rsidRPr="00550C91" w:rsidRDefault="00A85F0C" w:rsidP="00266C09">
            <w:pPr>
              <w:pStyle w:val="Body"/>
              <w:ind w:left="0"/>
            </w:pPr>
            <w:r>
              <w:t>curl</w:t>
            </w:r>
            <w:r w:rsidRPr="00550C91">
              <w:t xml:space="preserve"> --version</w:t>
            </w:r>
          </w:p>
        </w:tc>
      </w:tr>
    </w:tbl>
    <w:p w14:paraId="3DF284C2" w14:textId="77777777" w:rsidR="005365BC" w:rsidRPr="00550C91" w:rsidRDefault="005365BC">
      <w:pPr>
        <w:spacing w:before="0" w:after="0"/>
        <w:rPr>
          <w:sz w:val="36"/>
          <w:szCs w:val="36"/>
        </w:rPr>
      </w:pPr>
    </w:p>
    <w:p w14:paraId="35E796B7" w14:textId="77777777" w:rsidR="00EE1636" w:rsidRDefault="00EE1636" w:rsidP="00EE1636">
      <w:pPr>
        <w:pStyle w:val="h2Head2"/>
        <w:rPr>
          <w:highlight w:val="yellow"/>
        </w:rPr>
      </w:pPr>
    </w:p>
    <w:p w14:paraId="059C9059" w14:textId="28751DB0" w:rsidR="00EE1636" w:rsidRDefault="00EE1636" w:rsidP="00EE1636">
      <w:pPr>
        <w:pStyle w:val="h2Head2"/>
        <w:rPr>
          <w:lang w:eastAsia="zh-CN"/>
        </w:rPr>
      </w:pPr>
      <w:bookmarkStart w:id="100" w:name="_Toc403410046"/>
      <w:r w:rsidRPr="00CD76C0">
        <w:t>Setup</w:t>
      </w:r>
      <w:r w:rsidRPr="00CD76C0">
        <w:rPr>
          <w:lang w:eastAsia="zh-CN"/>
        </w:rPr>
        <w:t xml:space="preserve"> Git</w:t>
      </w:r>
      <w:bookmarkEnd w:id="100"/>
    </w:p>
    <w:p w14:paraId="625A47F9" w14:textId="72922D35" w:rsidR="00EE1636" w:rsidRPr="00550C91" w:rsidRDefault="00EE1636" w:rsidP="00EE1636">
      <w:pPr>
        <w:pStyle w:val="h3Head3"/>
        <w:rPr>
          <w:lang w:eastAsia="zh-CN"/>
        </w:rPr>
      </w:pPr>
      <w:bookmarkStart w:id="101" w:name="_Toc403410047"/>
      <w:r w:rsidRPr="00CD76C0">
        <w:rPr>
          <w:lang w:eastAsia="zh-CN"/>
        </w:rPr>
        <w:t>Install Git</w:t>
      </w:r>
      <w:bookmarkEnd w:id="101"/>
    </w:p>
    <w:p w14:paraId="3C880AA7" w14:textId="59C27CB3" w:rsidR="00EE1636" w:rsidRPr="00550C91" w:rsidRDefault="00EE1636" w:rsidP="00EE1636">
      <w:pPr>
        <w:pStyle w:val="Body"/>
      </w:pPr>
      <w:r>
        <w:t>Git is a popular version control tool..</w:t>
      </w:r>
    </w:p>
    <w:p w14:paraId="4A0D716C" w14:textId="77777777" w:rsidR="00EE1636" w:rsidRDefault="00EE1636" w:rsidP="00EE1636">
      <w:pPr>
        <w:pStyle w:val="Body"/>
      </w:pPr>
      <w:r w:rsidRPr="00550C91">
        <w:t>Example installation on Ubuntu 14.04 LTS::</w:t>
      </w:r>
    </w:p>
    <w:p w14:paraId="00C52464" w14:textId="77777777" w:rsidR="00EE1636" w:rsidRPr="00550C91" w:rsidRDefault="00EE1636" w:rsidP="004A3101">
      <w:pPr>
        <w:pStyle w:val="snStepNext"/>
        <w:numPr>
          <w:ilvl w:val="0"/>
          <w:numId w:val="203"/>
        </w:numPr>
      </w:pPr>
      <w:r w:rsidRPr="00550C91">
        <w:t>Start a</w:t>
      </w:r>
      <w:r w:rsidRPr="005352A7">
        <w:t xml:space="preserve"> </w:t>
      </w:r>
      <w:r w:rsidRPr="00550C91">
        <w:t>new console session and execute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EE1636" w:rsidRPr="00550C91" w14:paraId="0F94E9EA" w14:textId="77777777" w:rsidTr="007241A4">
        <w:trPr>
          <w:trHeight w:val="463"/>
        </w:trPr>
        <w:tc>
          <w:tcPr>
            <w:tcW w:w="8270" w:type="dxa"/>
          </w:tcPr>
          <w:p w14:paraId="2611AFE0" w14:textId="29710167" w:rsidR="00EE1636" w:rsidRPr="00550C91" w:rsidRDefault="00EE1636" w:rsidP="00EE1636">
            <w:pPr>
              <w:pStyle w:val="Body"/>
              <w:ind w:left="0"/>
            </w:pPr>
            <w:r w:rsidRPr="00550C91">
              <w:lastRenderedPageBreak/>
              <w:t xml:space="preserve">sudo apt-get install </w:t>
            </w:r>
            <w:r>
              <w:t>git</w:t>
            </w:r>
          </w:p>
        </w:tc>
      </w:tr>
    </w:tbl>
    <w:p w14:paraId="5EDE6433" w14:textId="77777777" w:rsidR="00EE1636" w:rsidRPr="00550C91" w:rsidRDefault="00EE1636" w:rsidP="00EE1636">
      <w:pPr>
        <w:pStyle w:val="snStepNext"/>
        <w:ind w:left="1800" w:hanging="360"/>
      </w:pPr>
    </w:p>
    <w:p w14:paraId="14B6E4D7" w14:textId="77777777" w:rsidR="00EE1636" w:rsidRPr="00550C91" w:rsidRDefault="00EE1636" w:rsidP="00EE1636">
      <w:pPr>
        <w:pStyle w:val="snStepNext"/>
        <w:ind w:left="1800"/>
      </w:pPr>
    </w:p>
    <w:p w14:paraId="4775C1E7" w14:textId="56A9B893" w:rsidR="00EE1636" w:rsidRPr="00550C91" w:rsidRDefault="00EE1636" w:rsidP="00D65B58">
      <w:pPr>
        <w:pStyle w:val="snStepNext"/>
        <w:numPr>
          <w:ilvl w:val="0"/>
          <w:numId w:val="107"/>
        </w:numPr>
      </w:pPr>
      <w:r w:rsidRPr="00EE1636">
        <w:t xml:space="preserve">Configure the GIT settings. Open new </w:t>
      </w:r>
      <w:r>
        <w:t>console session and execute</w:t>
      </w:r>
      <w:r w:rsidRPr="00EE1636">
        <w:t xml:space="preserve"> the following commands </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EE1636" w:rsidRPr="00550C91" w14:paraId="136ACC7A" w14:textId="77777777" w:rsidTr="007241A4">
        <w:trPr>
          <w:trHeight w:val="463"/>
        </w:trPr>
        <w:tc>
          <w:tcPr>
            <w:tcW w:w="8270" w:type="dxa"/>
          </w:tcPr>
          <w:p w14:paraId="75DCECFD" w14:textId="77777777" w:rsidR="00EE1636" w:rsidRDefault="00EE1636" w:rsidP="00EE1636">
            <w:pPr>
              <w:pStyle w:val="Default"/>
              <w:rPr>
                <w:sz w:val="20"/>
                <w:szCs w:val="20"/>
              </w:rPr>
            </w:pPr>
            <w:r>
              <w:rPr>
                <w:sz w:val="20"/>
                <w:szCs w:val="20"/>
              </w:rPr>
              <w:t xml:space="preserve">git config --global user.name "Your Name Here" </w:t>
            </w:r>
          </w:p>
          <w:p w14:paraId="0B9CA4CC" w14:textId="37F1B50A" w:rsidR="00EE1636" w:rsidRPr="00EE1636" w:rsidRDefault="00EE1636" w:rsidP="00EE1636">
            <w:pPr>
              <w:pStyle w:val="Default"/>
              <w:rPr>
                <w:sz w:val="20"/>
                <w:szCs w:val="20"/>
              </w:rPr>
            </w:pPr>
            <w:r>
              <w:rPr>
                <w:sz w:val="20"/>
                <w:szCs w:val="20"/>
              </w:rPr>
              <w:t xml:space="preserve">git config --global user.email "your_email@example.com" </w:t>
            </w:r>
          </w:p>
        </w:tc>
      </w:tr>
    </w:tbl>
    <w:p w14:paraId="612441A5" w14:textId="77777777" w:rsidR="00A85F0C" w:rsidRDefault="00A85F0C" w:rsidP="009270DE">
      <w:pPr>
        <w:pStyle w:val="h2Head2"/>
        <w:rPr>
          <w:highlight w:val="yellow"/>
        </w:rPr>
      </w:pPr>
    </w:p>
    <w:p w14:paraId="6B2BAD19" w14:textId="77777777" w:rsidR="00EE1636" w:rsidRPr="00EE1636" w:rsidRDefault="00EE1636" w:rsidP="00EE1636">
      <w:pPr>
        <w:pStyle w:val="Body"/>
        <w:rPr>
          <w:highlight w:val="yellow"/>
        </w:rPr>
      </w:pPr>
    </w:p>
    <w:p w14:paraId="1BDBE50A" w14:textId="77777777" w:rsidR="00B2012F" w:rsidRPr="00550C91" w:rsidRDefault="00B2012F" w:rsidP="009270DE">
      <w:pPr>
        <w:pStyle w:val="h2Head2"/>
      </w:pPr>
      <w:bookmarkStart w:id="102" w:name="_Toc403410048"/>
      <w:r w:rsidRPr="00CD76C0">
        <w:t>Setup Sonatype Nexus OSS</w:t>
      </w:r>
      <w:bookmarkEnd w:id="102"/>
    </w:p>
    <w:p w14:paraId="5DEE6CF3" w14:textId="77777777" w:rsidR="00B2012F" w:rsidRPr="00550C91" w:rsidRDefault="00B2012F" w:rsidP="009270DE">
      <w:pPr>
        <w:pStyle w:val="h3Head3"/>
        <w:rPr>
          <w:lang w:eastAsia="zh-CN"/>
        </w:rPr>
      </w:pPr>
      <w:bookmarkStart w:id="103" w:name="_Toc403410049"/>
      <w:r w:rsidRPr="00CD76C0">
        <w:rPr>
          <w:lang w:eastAsia="zh-CN"/>
        </w:rPr>
        <w:t>Install Nexus</w:t>
      </w:r>
      <w:bookmarkEnd w:id="103"/>
    </w:p>
    <w:p w14:paraId="1ED68896" w14:textId="2BB81770" w:rsidR="0075328C" w:rsidRPr="00550C91" w:rsidRDefault="00DD4A53" w:rsidP="0075328C">
      <w:pPr>
        <w:pStyle w:val="Body"/>
      </w:pPr>
      <w:r w:rsidRPr="00550C91">
        <w:t xml:space="preserve">Nexus is required to store the </w:t>
      </w:r>
      <w:r w:rsidR="00CE52AD">
        <w:t xml:space="preserve">iBank </w:t>
      </w:r>
      <w:r w:rsidRPr="00550C91">
        <w:t>build artifacts into remotely accessible repositories</w:t>
      </w:r>
      <w:r w:rsidR="0075328C" w:rsidRPr="00550C91">
        <w:t>.</w:t>
      </w:r>
    </w:p>
    <w:p w14:paraId="2742A1F5" w14:textId="77777777" w:rsidR="0075328C" w:rsidRPr="00550C91" w:rsidRDefault="0075328C" w:rsidP="0075328C">
      <w:pPr>
        <w:pStyle w:val="Body"/>
      </w:pPr>
      <w:r w:rsidRPr="00550C91">
        <w:t xml:space="preserve">Example </w:t>
      </w:r>
      <w:r w:rsidR="008E6F1B" w:rsidRPr="00550C91">
        <w:t>installation</w:t>
      </w:r>
      <w:r w:rsidR="004E1FC6" w:rsidRPr="00550C91">
        <w:t xml:space="preserve"> on </w:t>
      </w:r>
      <w:r w:rsidR="003C79FE" w:rsidRPr="00550C91">
        <w:t>Ubuntu 14.04 LTS</w:t>
      </w:r>
      <w:r w:rsidRPr="00550C91">
        <w:t>:</w:t>
      </w:r>
    </w:p>
    <w:p w14:paraId="424C0813" w14:textId="77777777" w:rsidR="008E6F1B" w:rsidRPr="00550C91" w:rsidRDefault="008E6F1B" w:rsidP="00126613">
      <w:pPr>
        <w:pStyle w:val="snStepNext"/>
        <w:ind w:left="1980" w:hanging="540"/>
      </w:pPr>
      <w:r w:rsidRPr="00550C91">
        <w:rPr>
          <w:b/>
        </w:rPr>
        <w:t>Note</w:t>
      </w:r>
      <w:r w:rsidRPr="00550C91">
        <w:t>:</w:t>
      </w:r>
      <w:r w:rsidR="00863A26" w:rsidRPr="00550C91">
        <w:t xml:space="preserve"> Verify that JDK (version 6 or later) has already been installed. It is required for the Nexus installation.</w:t>
      </w:r>
    </w:p>
    <w:p w14:paraId="79DE9318" w14:textId="4BA0E00F" w:rsidR="0075328C" w:rsidRPr="00550C91" w:rsidRDefault="0075328C" w:rsidP="00D65B58">
      <w:pPr>
        <w:pStyle w:val="sfStepFirst"/>
        <w:numPr>
          <w:ilvl w:val="0"/>
          <w:numId w:val="90"/>
        </w:numPr>
      </w:pPr>
      <w:r w:rsidRPr="00550C91">
        <w:t xml:space="preserve">Copy </w:t>
      </w:r>
      <w:r w:rsidR="00CE52AD" w:rsidRPr="00CE52AD">
        <w:rPr>
          <w:b/>
        </w:rPr>
        <w:t>DevOps_R3.5_Solution</w:t>
      </w:r>
      <w:r w:rsidR="00E668FF" w:rsidRPr="00CE52AD">
        <w:rPr>
          <w:b/>
        </w:rPr>
        <w:t>/</w:t>
      </w:r>
      <w:r w:rsidR="00CE52AD" w:rsidRPr="00CE52AD">
        <w:rPr>
          <w:b/>
        </w:rPr>
        <w:t>Installation files</w:t>
      </w:r>
      <w:r w:rsidR="00E668FF" w:rsidRPr="00CE52AD">
        <w:rPr>
          <w:b/>
        </w:rPr>
        <w:t>/nexus/nexus.war</w:t>
      </w:r>
      <w:r w:rsidR="00E668FF" w:rsidRPr="00550C91">
        <w:t xml:space="preserve"> </w:t>
      </w:r>
      <w:r w:rsidRPr="00550C91">
        <w:t xml:space="preserve">file to a temporary folder on your </w:t>
      </w:r>
      <w:r w:rsidR="00910B76" w:rsidRPr="00550C91">
        <w:t>nexus</w:t>
      </w:r>
      <w:r w:rsidRPr="00550C91">
        <w:t xml:space="preserve"> server.</w:t>
      </w:r>
    </w:p>
    <w:p w14:paraId="6ABE09E2" w14:textId="77777777" w:rsidR="00F347C3" w:rsidRPr="00550C91" w:rsidRDefault="003C79FE" w:rsidP="004D0CCE">
      <w:pPr>
        <w:pStyle w:val="sfStepFirst"/>
        <w:rPr>
          <w:rFonts w:ascii="Courier New" w:hAnsi="Courier New" w:cs="Courier New"/>
          <w:color w:val="000000"/>
          <w:shd w:val="clear" w:color="auto" w:fill="FFFFFF"/>
        </w:rPr>
      </w:pPr>
      <w:r w:rsidRPr="00550C91">
        <w:t xml:space="preserve">Copy nexus.war to </w:t>
      </w:r>
      <w:r w:rsidRPr="00550C91">
        <w:rPr>
          <w:rFonts w:ascii="Courier New" w:hAnsi="Courier New" w:cs="Courier New"/>
          <w:color w:val="000000"/>
          <w:shd w:val="clear" w:color="auto" w:fill="FFFFFF"/>
        </w:rPr>
        <w:t>$TOMCAT_HOME/webapps</w:t>
      </w:r>
    </w:p>
    <w:p w14:paraId="40AFF83C" w14:textId="27071CFA" w:rsidR="00CE52AD" w:rsidRDefault="009270DE" w:rsidP="00CE52AD">
      <w:pPr>
        <w:pStyle w:val="sfStepFirst"/>
        <w:spacing w:before="0" w:after="0"/>
      </w:pPr>
      <w:r w:rsidRPr="00550C91">
        <w:t>Tomcat automatically deploys the application and it should be accessibl</w:t>
      </w:r>
      <w:r w:rsidR="00CE52AD">
        <w:t>e on http:</w:t>
      </w:r>
      <w:r w:rsidR="00122A5A">
        <w:t>//</w:t>
      </w:r>
      <w:r w:rsidR="00CE52AD">
        <w:t>&lt;hostname&gt;:8080/nexus</w:t>
      </w:r>
    </w:p>
    <w:p w14:paraId="7294CE35" w14:textId="39D2FB8D" w:rsidR="003C79FE" w:rsidRPr="00CE52AD" w:rsidRDefault="003C79FE" w:rsidP="00CE52AD">
      <w:pPr>
        <w:pStyle w:val="sfStepFirst"/>
      </w:pPr>
      <w:r w:rsidRPr="00CE52AD">
        <w:t>Start a new web browser window and navigate to the Nexus web UI:</w:t>
      </w:r>
    </w:p>
    <w:p w14:paraId="51B7CDC0" w14:textId="32FF570A" w:rsidR="00D067A7" w:rsidRPr="00550C91" w:rsidRDefault="003C79FE" w:rsidP="001B6EF6">
      <w:pPr>
        <w:pStyle w:val="sfStepFirst"/>
        <w:numPr>
          <w:ilvl w:val="0"/>
          <w:numId w:val="0"/>
        </w:numPr>
        <w:ind w:left="1440"/>
      </w:pPr>
      <w:r w:rsidRPr="00550C91">
        <w:rPr>
          <w:noProof/>
        </w:rPr>
        <w:t xml:space="preserve"> </w:t>
      </w:r>
      <w:r w:rsidR="00CE52AD">
        <w:rPr>
          <w:noProof/>
        </w:rPr>
        <w:drawing>
          <wp:inline distT="0" distB="0" distL="0" distR="0" wp14:anchorId="773E5C43" wp14:editId="34691796">
            <wp:extent cx="5438228" cy="185806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2569" cy="1869794"/>
                    </a:xfrm>
                    <a:prstGeom prst="rect">
                      <a:avLst/>
                    </a:prstGeom>
                    <a:noFill/>
                    <a:ln>
                      <a:noFill/>
                    </a:ln>
                  </pic:spPr>
                </pic:pic>
              </a:graphicData>
            </a:graphic>
          </wp:inline>
        </w:drawing>
      </w:r>
    </w:p>
    <w:p w14:paraId="135D1A64" w14:textId="77777777" w:rsidR="00D067A7" w:rsidRPr="00550C91" w:rsidRDefault="00F80F60" w:rsidP="001B6EF6">
      <w:pPr>
        <w:pStyle w:val="snStepNext"/>
        <w:ind w:left="2160"/>
        <w:rPr>
          <w:b/>
        </w:rPr>
      </w:pPr>
      <w:r w:rsidRPr="00550C91">
        <w:rPr>
          <w:b/>
        </w:rPr>
        <w:t>Note</w:t>
      </w:r>
      <w:r w:rsidRPr="00550C91">
        <w:t xml:space="preserve">: </w:t>
      </w:r>
      <w:r w:rsidR="00960190" w:rsidRPr="00550C91">
        <w:t xml:space="preserve"> D</w:t>
      </w:r>
      <w:r w:rsidR="006C5840" w:rsidRPr="00550C91">
        <w:t xml:space="preserve">efault </w:t>
      </w:r>
      <w:r w:rsidR="00D320A7" w:rsidRPr="00550C91">
        <w:t xml:space="preserve">nexus </w:t>
      </w:r>
      <w:r w:rsidR="006C5840" w:rsidRPr="00550C91">
        <w:t xml:space="preserve">username/password </w:t>
      </w:r>
      <w:r w:rsidRPr="00550C91">
        <w:t>are</w:t>
      </w:r>
      <w:r w:rsidR="006C5840" w:rsidRPr="00550C91">
        <w:t xml:space="preserve"> </w:t>
      </w:r>
      <w:r w:rsidR="006C5840" w:rsidRPr="00550C91">
        <w:rPr>
          <w:b/>
        </w:rPr>
        <w:t>admin</w:t>
      </w:r>
      <w:r w:rsidR="006C5840" w:rsidRPr="00550C91">
        <w:t>/</w:t>
      </w:r>
      <w:r w:rsidR="006C5840" w:rsidRPr="00550C91">
        <w:rPr>
          <w:b/>
        </w:rPr>
        <w:t>admin123</w:t>
      </w:r>
    </w:p>
    <w:p w14:paraId="75CA276C" w14:textId="77777777" w:rsidR="002C4ADD" w:rsidRPr="00550C91" w:rsidRDefault="002C4ADD" w:rsidP="00F80F60">
      <w:pPr>
        <w:pStyle w:val="snStepNext"/>
        <w:ind w:left="1800"/>
      </w:pPr>
    </w:p>
    <w:p w14:paraId="675743CE" w14:textId="77777777" w:rsidR="00B2012F" w:rsidRPr="00550C91" w:rsidRDefault="00B2012F" w:rsidP="00CA01CB">
      <w:pPr>
        <w:pStyle w:val="h3Head3"/>
        <w:rPr>
          <w:lang w:eastAsia="zh-CN"/>
        </w:rPr>
      </w:pPr>
      <w:bookmarkStart w:id="104" w:name="_Toc403410050"/>
      <w:r w:rsidRPr="00CD76C0">
        <w:rPr>
          <w:lang w:eastAsia="zh-CN"/>
        </w:rPr>
        <w:t xml:space="preserve">Configure </w:t>
      </w:r>
      <w:r w:rsidR="00D46060" w:rsidRPr="00CD76C0">
        <w:rPr>
          <w:lang w:eastAsia="zh-CN"/>
        </w:rPr>
        <w:t xml:space="preserve">the </w:t>
      </w:r>
      <w:r w:rsidR="00E33B1E" w:rsidRPr="00CD76C0">
        <w:rPr>
          <w:lang w:eastAsia="zh-CN"/>
        </w:rPr>
        <w:t>custom n</w:t>
      </w:r>
      <w:r w:rsidRPr="00CD76C0">
        <w:rPr>
          <w:lang w:eastAsia="zh-CN"/>
        </w:rPr>
        <w:t>exus repositories for DevOps</w:t>
      </w:r>
      <w:bookmarkEnd w:id="104"/>
    </w:p>
    <w:p w14:paraId="19D1337E" w14:textId="77777777" w:rsidR="00817F63" w:rsidRPr="00550C91" w:rsidRDefault="00817F63" w:rsidP="00817F63">
      <w:pPr>
        <w:pStyle w:val="Body"/>
      </w:pPr>
      <w:r w:rsidRPr="00550C91">
        <w:t>To create new nexus repository, you must be logged in first.</w:t>
      </w:r>
    </w:p>
    <w:p w14:paraId="09B133B5" w14:textId="77777777" w:rsidR="00817F63" w:rsidRPr="00550C91" w:rsidRDefault="001707F3" w:rsidP="00126613">
      <w:pPr>
        <w:pStyle w:val="sfStepFirst"/>
        <w:numPr>
          <w:ilvl w:val="0"/>
          <w:numId w:val="56"/>
        </w:numPr>
        <w:tabs>
          <w:tab w:val="clear" w:pos="2160"/>
          <w:tab w:val="num" w:pos="1890"/>
        </w:tabs>
        <w:ind w:hanging="630"/>
      </w:pPr>
      <w:r w:rsidRPr="00550C91">
        <w:t>Open the n</w:t>
      </w:r>
      <w:r w:rsidR="009567D6" w:rsidRPr="00550C91">
        <w:t xml:space="preserve">exus Web UI and log in as </w:t>
      </w:r>
      <w:r w:rsidR="009567D6" w:rsidRPr="00550C91">
        <w:rPr>
          <w:b/>
        </w:rPr>
        <w:t>admin</w:t>
      </w:r>
      <w:r w:rsidR="00817F63" w:rsidRPr="00550C91">
        <w:t>.</w:t>
      </w:r>
    </w:p>
    <w:p w14:paraId="35C2D878" w14:textId="77777777" w:rsidR="00AE261B" w:rsidRPr="00550C91" w:rsidRDefault="00AF090D" w:rsidP="00D100B2">
      <w:pPr>
        <w:pStyle w:val="snStepNext"/>
        <w:numPr>
          <w:ilvl w:val="0"/>
          <w:numId w:val="61"/>
        </w:numPr>
      </w:pPr>
      <w:r w:rsidRPr="00550C91">
        <w:t xml:space="preserve">Click </w:t>
      </w:r>
      <w:r w:rsidRPr="00550C91">
        <w:rPr>
          <w:b/>
        </w:rPr>
        <w:t>Repositories</w:t>
      </w:r>
      <w:r w:rsidR="005070C7" w:rsidRPr="00550C91">
        <w:t xml:space="preserve"> from the menu</w:t>
      </w:r>
      <w:r w:rsidRPr="00550C91">
        <w:t>.</w:t>
      </w:r>
    </w:p>
    <w:p w14:paraId="0EF73130" w14:textId="742D6DD9" w:rsidR="00BC04A4" w:rsidRPr="00550C91" w:rsidRDefault="001B6EF6" w:rsidP="00982C3A">
      <w:pPr>
        <w:pStyle w:val="snStepNext"/>
        <w:ind w:left="1800"/>
      </w:pPr>
      <w:r>
        <w:rPr>
          <w:noProof/>
        </w:rPr>
        <w:lastRenderedPageBreak/>
        <w:drawing>
          <wp:inline distT="0" distB="0" distL="0" distR="0" wp14:anchorId="00531CF4" wp14:editId="3EBAB4F4">
            <wp:extent cx="5237683" cy="2489978"/>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4787" cy="2493355"/>
                    </a:xfrm>
                    <a:prstGeom prst="rect">
                      <a:avLst/>
                    </a:prstGeom>
                    <a:noFill/>
                    <a:ln>
                      <a:noFill/>
                    </a:ln>
                  </pic:spPr>
                </pic:pic>
              </a:graphicData>
            </a:graphic>
          </wp:inline>
        </w:drawing>
      </w:r>
    </w:p>
    <w:p w14:paraId="3C26BDC1" w14:textId="77777777" w:rsidR="00732A64" w:rsidRPr="00550C91" w:rsidRDefault="00C00EAC" w:rsidP="007D7A2E">
      <w:pPr>
        <w:pStyle w:val="snStepNext"/>
        <w:numPr>
          <w:ilvl w:val="0"/>
          <w:numId w:val="43"/>
        </w:numPr>
      </w:pPr>
      <w:r w:rsidRPr="00550C91">
        <w:t xml:space="preserve">Click </w:t>
      </w:r>
      <w:r w:rsidRPr="00550C91">
        <w:rPr>
          <w:b/>
        </w:rPr>
        <w:t>Add</w:t>
      </w:r>
      <w:r w:rsidRPr="00550C91">
        <w:t>-&gt;</w:t>
      </w:r>
      <w:r w:rsidRPr="00550C91">
        <w:rPr>
          <w:b/>
        </w:rPr>
        <w:t>Hosted Repository</w:t>
      </w:r>
      <w:r w:rsidRPr="00550C91">
        <w:t>:</w:t>
      </w:r>
    </w:p>
    <w:p w14:paraId="354A5B3F" w14:textId="51EF1E44" w:rsidR="00C00EAC" w:rsidRPr="00550C91" w:rsidRDefault="001B6EF6" w:rsidP="00C00EAC">
      <w:pPr>
        <w:pStyle w:val="snStepNext"/>
        <w:ind w:left="1800"/>
        <w:rPr>
          <w:b/>
        </w:rPr>
      </w:pPr>
      <w:r>
        <w:rPr>
          <w:b/>
          <w:noProof/>
        </w:rPr>
        <w:drawing>
          <wp:inline distT="0" distB="0" distL="0" distR="0" wp14:anchorId="79EC314B" wp14:editId="1BBCB7DB">
            <wp:extent cx="5244694" cy="249055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4150" cy="2495043"/>
                    </a:xfrm>
                    <a:prstGeom prst="rect">
                      <a:avLst/>
                    </a:prstGeom>
                    <a:noFill/>
                    <a:ln>
                      <a:noFill/>
                    </a:ln>
                  </pic:spPr>
                </pic:pic>
              </a:graphicData>
            </a:graphic>
          </wp:inline>
        </w:drawing>
      </w:r>
    </w:p>
    <w:p w14:paraId="009B5A54" w14:textId="405970B8" w:rsidR="009A22E3" w:rsidRPr="00550C91" w:rsidRDefault="009A22E3" w:rsidP="007D7A2E">
      <w:pPr>
        <w:pStyle w:val="snStepNext"/>
        <w:numPr>
          <w:ilvl w:val="0"/>
          <w:numId w:val="43"/>
        </w:numPr>
      </w:pPr>
      <w:r w:rsidRPr="00550C91">
        <w:t xml:space="preserve">Enter new </w:t>
      </w:r>
      <w:r w:rsidR="001B6EF6" w:rsidRPr="001B6EF6">
        <w:rPr>
          <w:b/>
        </w:rPr>
        <w:t>R</w:t>
      </w:r>
      <w:r w:rsidRPr="001B6EF6">
        <w:rPr>
          <w:b/>
        </w:rPr>
        <w:t>epository</w:t>
      </w:r>
      <w:r w:rsidR="00B11CE8" w:rsidRPr="001B6EF6">
        <w:rPr>
          <w:b/>
        </w:rPr>
        <w:t xml:space="preserve"> ID</w:t>
      </w:r>
      <w:r w:rsidR="00B11CE8" w:rsidRPr="00550C91">
        <w:t>,</w:t>
      </w:r>
      <w:r w:rsidR="001B6EF6">
        <w:t xml:space="preserve"> </w:t>
      </w:r>
      <w:r w:rsidR="001B6EF6" w:rsidRPr="001B6EF6">
        <w:rPr>
          <w:b/>
        </w:rPr>
        <w:t>Repository N</w:t>
      </w:r>
      <w:r w:rsidR="00B11CE8" w:rsidRPr="001B6EF6">
        <w:rPr>
          <w:b/>
        </w:rPr>
        <w:t>ame</w:t>
      </w:r>
      <w:r w:rsidRPr="00550C91">
        <w:t xml:space="preserve"> and select </w:t>
      </w:r>
      <w:r w:rsidR="001B6EF6">
        <w:t xml:space="preserve">the </w:t>
      </w:r>
      <w:r w:rsidR="001B6EF6" w:rsidRPr="001B6EF6">
        <w:rPr>
          <w:b/>
        </w:rPr>
        <w:t>Repository P</w:t>
      </w:r>
      <w:r w:rsidR="00D850E4" w:rsidRPr="001B6EF6">
        <w:rPr>
          <w:b/>
        </w:rPr>
        <w:t>olicy</w:t>
      </w:r>
      <w:r w:rsidR="00D850E4" w:rsidRPr="00550C91">
        <w:t xml:space="preserve"> </w:t>
      </w:r>
      <w:r w:rsidR="001B6EF6">
        <w:t>–</w:t>
      </w:r>
      <w:r w:rsidR="00870B9D" w:rsidRPr="00550C91">
        <w:t xml:space="preserve"> </w:t>
      </w:r>
      <w:r w:rsidR="00870B9D" w:rsidRPr="00550C91">
        <w:rPr>
          <w:b/>
        </w:rPr>
        <w:t>Release</w:t>
      </w:r>
      <w:r w:rsidR="001B6EF6">
        <w:t xml:space="preserve">. Click </w:t>
      </w:r>
      <w:r w:rsidR="001B6EF6">
        <w:rPr>
          <w:b/>
        </w:rPr>
        <w:t>Save.</w:t>
      </w:r>
    </w:p>
    <w:p w14:paraId="62E50535" w14:textId="28D77EEA" w:rsidR="009A22E3" w:rsidRPr="00550C91" w:rsidRDefault="001B6EF6" w:rsidP="009A22E3">
      <w:pPr>
        <w:pStyle w:val="snStepNext"/>
        <w:ind w:left="1800"/>
      </w:pPr>
      <w:r>
        <w:rPr>
          <w:noProof/>
        </w:rPr>
        <w:drawing>
          <wp:inline distT="0" distB="0" distL="0" distR="0" wp14:anchorId="0E96776A" wp14:editId="31E5FD6A">
            <wp:extent cx="5250731" cy="253837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3510" cy="2544552"/>
                    </a:xfrm>
                    <a:prstGeom prst="rect">
                      <a:avLst/>
                    </a:prstGeom>
                    <a:noFill/>
                    <a:ln>
                      <a:noFill/>
                    </a:ln>
                  </pic:spPr>
                </pic:pic>
              </a:graphicData>
            </a:graphic>
          </wp:inline>
        </w:drawing>
      </w:r>
    </w:p>
    <w:p w14:paraId="0705A10B" w14:textId="77777777" w:rsidR="00C00EAC" w:rsidRPr="00550C91" w:rsidRDefault="00AF320F" w:rsidP="007D7A2E">
      <w:pPr>
        <w:pStyle w:val="snStepNext"/>
        <w:numPr>
          <w:ilvl w:val="0"/>
          <w:numId w:val="43"/>
        </w:numPr>
      </w:pPr>
      <w:r w:rsidRPr="00550C91">
        <w:t>Repeat step</w:t>
      </w:r>
      <w:r w:rsidR="0027744F" w:rsidRPr="00550C91">
        <w:t>s 3 and 4</w:t>
      </w:r>
      <w:r w:rsidRPr="00550C91">
        <w:t xml:space="preserve"> to c</w:t>
      </w:r>
      <w:r w:rsidR="00C00EAC" w:rsidRPr="00550C91">
        <w:t>reate the following repositories:</w:t>
      </w:r>
    </w:p>
    <w:p w14:paraId="7DFFD951" w14:textId="6F242FA9" w:rsidR="00C00EAC" w:rsidRPr="00550C91" w:rsidRDefault="00C00EAC" w:rsidP="00D100B2">
      <w:pPr>
        <w:pStyle w:val="snStepNext"/>
        <w:numPr>
          <w:ilvl w:val="0"/>
          <w:numId w:val="57"/>
        </w:numPr>
      </w:pPr>
      <w:r w:rsidRPr="00550C91">
        <w:t>DevOps-</w:t>
      </w:r>
      <w:r w:rsidR="001B6EF6">
        <w:t>BUILD</w:t>
      </w:r>
    </w:p>
    <w:p w14:paraId="5B40ECB7" w14:textId="77777777" w:rsidR="00C00EAC" w:rsidRPr="00550C91" w:rsidRDefault="00C00EAC" w:rsidP="00D100B2">
      <w:pPr>
        <w:pStyle w:val="snStepNext"/>
        <w:numPr>
          <w:ilvl w:val="0"/>
          <w:numId w:val="57"/>
        </w:numPr>
      </w:pPr>
      <w:r w:rsidRPr="00550C91">
        <w:lastRenderedPageBreak/>
        <w:t>DevOps-DEV</w:t>
      </w:r>
    </w:p>
    <w:p w14:paraId="64C5FEB9" w14:textId="77777777" w:rsidR="00C00EAC" w:rsidRPr="00550C91" w:rsidRDefault="00C00EAC" w:rsidP="00D100B2">
      <w:pPr>
        <w:pStyle w:val="snStepNext"/>
        <w:numPr>
          <w:ilvl w:val="0"/>
          <w:numId w:val="57"/>
        </w:numPr>
      </w:pPr>
      <w:r w:rsidRPr="00550C91">
        <w:t>DevOps-QA</w:t>
      </w:r>
    </w:p>
    <w:p w14:paraId="1AC9DBAC" w14:textId="77777777" w:rsidR="00C00EAC" w:rsidRPr="00550C91" w:rsidRDefault="00C00EAC" w:rsidP="00D100B2">
      <w:pPr>
        <w:pStyle w:val="snStepNext"/>
        <w:numPr>
          <w:ilvl w:val="0"/>
          <w:numId w:val="57"/>
        </w:numPr>
      </w:pPr>
      <w:r w:rsidRPr="00550C91">
        <w:t>DevOps-STG</w:t>
      </w:r>
    </w:p>
    <w:p w14:paraId="4CFD0E81" w14:textId="77777777" w:rsidR="00C00EAC" w:rsidRPr="00550C91" w:rsidRDefault="00C00EAC" w:rsidP="00D100B2">
      <w:pPr>
        <w:pStyle w:val="snStepNext"/>
        <w:numPr>
          <w:ilvl w:val="0"/>
          <w:numId w:val="57"/>
        </w:numPr>
      </w:pPr>
      <w:r w:rsidRPr="00550C91">
        <w:t>DevOps-PROD</w:t>
      </w:r>
    </w:p>
    <w:p w14:paraId="23224D79" w14:textId="77777777" w:rsidR="00CA3DFD" w:rsidRPr="00550C91" w:rsidRDefault="00CA3DFD" w:rsidP="00CA3DFD">
      <w:pPr>
        <w:pStyle w:val="snStepNext"/>
        <w:ind w:left="2520"/>
      </w:pPr>
    </w:p>
    <w:p w14:paraId="7602CFEE" w14:textId="77777777" w:rsidR="00C00EAC" w:rsidRPr="00550C91" w:rsidRDefault="00291F3F" w:rsidP="007D7A2E">
      <w:pPr>
        <w:pStyle w:val="snStepNext"/>
        <w:numPr>
          <w:ilvl w:val="0"/>
          <w:numId w:val="43"/>
        </w:numPr>
      </w:pPr>
      <w:r w:rsidRPr="00550C91">
        <w:t xml:space="preserve">Verify </w:t>
      </w:r>
      <w:r w:rsidR="00222F1E" w:rsidRPr="00550C91">
        <w:t>the</w:t>
      </w:r>
      <w:r w:rsidRPr="00550C91">
        <w:t xml:space="preserve"> repositories are created successfully:</w:t>
      </w:r>
    </w:p>
    <w:p w14:paraId="64EFC768" w14:textId="3F87E683" w:rsidR="00291F3F" w:rsidRPr="00550C91" w:rsidRDefault="001B6EF6" w:rsidP="00291F3F">
      <w:pPr>
        <w:pStyle w:val="snStepNext"/>
        <w:ind w:left="1800"/>
      </w:pPr>
      <w:r>
        <w:rPr>
          <w:noProof/>
        </w:rPr>
        <w:drawing>
          <wp:inline distT="0" distB="0" distL="0" distR="0" wp14:anchorId="316077A2" wp14:editId="5F378F77">
            <wp:extent cx="5241126" cy="254569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066" cy="2558775"/>
                    </a:xfrm>
                    <a:prstGeom prst="rect">
                      <a:avLst/>
                    </a:prstGeom>
                    <a:noFill/>
                    <a:ln>
                      <a:noFill/>
                    </a:ln>
                  </pic:spPr>
                </pic:pic>
              </a:graphicData>
            </a:graphic>
          </wp:inline>
        </w:drawing>
      </w:r>
    </w:p>
    <w:p w14:paraId="5DC1DAFD" w14:textId="77777777" w:rsidR="00291F3F" w:rsidRDefault="00291F3F" w:rsidP="00A07CC6">
      <w:pPr>
        <w:pStyle w:val="snStepNext"/>
        <w:ind w:left="1800"/>
      </w:pPr>
    </w:p>
    <w:p w14:paraId="15CEF997" w14:textId="2AE56026" w:rsidR="00A307C4" w:rsidRPr="00550C91" w:rsidRDefault="00A307C4" w:rsidP="00A307C4">
      <w:pPr>
        <w:pStyle w:val="h2Head2"/>
      </w:pPr>
      <w:bookmarkStart w:id="105" w:name="_Toc403410051"/>
      <w:r w:rsidRPr="00CD76C0">
        <w:t xml:space="preserve">Setup SCM Manager </w:t>
      </w:r>
      <w:bookmarkEnd w:id="105"/>
    </w:p>
    <w:p w14:paraId="4049CD9A" w14:textId="516BC21E" w:rsidR="00A307C4" w:rsidRPr="00550C91" w:rsidRDefault="00A307C4" w:rsidP="00A307C4">
      <w:pPr>
        <w:pStyle w:val="h3Head3"/>
        <w:rPr>
          <w:lang w:eastAsia="zh-CN"/>
        </w:rPr>
      </w:pPr>
      <w:bookmarkStart w:id="106" w:name="_Toc403410052"/>
      <w:r w:rsidRPr="00CD76C0">
        <w:rPr>
          <w:lang w:eastAsia="zh-CN"/>
        </w:rPr>
        <w:t>Install SCM</w:t>
      </w:r>
      <w:bookmarkEnd w:id="106"/>
    </w:p>
    <w:p w14:paraId="6A616C2D" w14:textId="56D4498A" w:rsidR="00A307C4" w:rsidRPr="00550C91" w:rsidRDefault="00A307C4" w:rsidP="00A307C4">
      <w:pPr>
        <w:pStyle w:val="Body"/>
      </w:pPr>
      <w:r>
        <w:t>SCM</w:t>
      </w:r>
      <w:r w:rsidRPr="00550C91">
        <w:t xml:space="preserve"> is required to store the </w:t>
      </w:r>
      <w:r>
        <w:t>iBank source code under version control tools like Subversion, Git, etc</w:t>
      </w:r>
      <w:r w:rsidRPr="00550C91">
        <w:t>.</w:t>
      </w:r>
    </w:p>
    <w:p w14:paraId="367FF561" w14:textId="77777777" w:rsidR="00A307C4" w:rsidRPr="00550C91" w:rsidRDefault="00A307C4" w:rsidP="00A307C4">
      <w:pPr>
        <w:pStyle w:val="Body"/>
      </w:pPr>
      <w:r w:rsidRPr="00550C91">
        <w:t>Example installation on Ubuntu 14.04 LTS:</w:t>
      </w:r>
    </w:p>
    <w:p w14:paraId="65F56DD1" w14:textId="79915571" w:rsidR="00A307C4" w:rsidRPr="00550C91" w:rsidRDefault="00A307C4" w:rsidP="00A307C4">
      <w:pPr>
        <w:pStyle w:val="snStepNext"/>
        <w:ind w:left="1800" w:hanging="360"/>
      </w:pPr>
      <w:r w:rsidRPr="00550C91">
        <w:rPr>
          <w:b/>
        </w:rPr>
        <w:t>Note</w:t>
      </w:r>
      <w:r w:rsidRPr="00550C91">
        <w:t xml:space="preserve">: Verify that JDK (version 6 or later) has already been installed. It is required for the </w:t>
      </w:r>
      <w:r>
        <w:t>SCM</w:t>
      </w:r>
      <w:r w:rsidRPr="00550C91">
        <w:t xml:space="preserve"> installation.</w:t>
      </w:r>
    </w:p>
    <w:p w14:paraId="1382D421" w14:textId="0F94FD02" w:rsidR="00A307C4" w:rsidRPr="00550C91" w:rsidRDefault="00A307C4" w:rsidP="00D65B58">
      <w:pPr>
        <w:pStyle w:val="sfStepFirst"/>
        <w:numPr>
          <w:ilvl w:val="0"/>
          <w:numId w:val="109"/>
        </w:numPr>
      </w:pPr>
      <w:r w:rsidRPr="00550C91">
        <w:t xml:space="preserve">Copy </w:t>
      </w:r>
      <w:r w:rsidRPr="00A307C4">
        <w:rPr>
          <w:b/>
        </w:rPr>
        <w:t>DevOps_R3.5_Solution/Installation files/scm/scm.war</w:t>
      </w:r>
      <w:r w:rsidRPr="00550C91">
        <w:t xml:space="preserve"> file to a temporary folder on your </w:t>
      </w:r>
      <w:r>
        <w:t>scm</w:t>
      </w:r>
      <w:r w:rsidRPr="00550C91">
        <w:t xml:space="preserve"> server.</w:t>
      </w:r>
    </w:p>
    <w:p w14:paraId="1D10AA5E" w14:textId="5E2BF80C" w:rsidR="00A307C4" w:rsidRPr="00550C91" w:rsidRDefault="00A307C4" w:rsidP="00A307C4">
      <w:pPr>
        <w:pStyle w:val="sfStepFirst"/>
        <w:rPr>
          <w:rFonts w:ascii="Courier New" w:hAnsi="Courier New" w:cs="Courier New"/>
          <w:color w:val="000000"/>
          <w:shd w:val="clear" w:color="auto" w:fill="FFFFFF"/>
        </w:rPr>
      </w:pPr>
      <w:r w:rsidRPr="00550C91">
        <w:t xml:space="preserve">Copy </w:t>
      </w:r>
      <w:r>
        <w:t>scm</w:t>
      </w:r>
      <w:r w:rsidRPr="00550C91">
        <w:t xml:space="preserve">.war to </w:t>
      </w:r>
      <w:r w:rsidRPr="00550C91">
        <w:rPr>
          <w:rFonts w:ascii="Courier New" w:hAnsi="Courier New" w:cs="Courier New"/>
          <w:color w:val="000000"/>
          <w:shd w:val="clear" w:color="auto" w:fill="FFFFFF"/>
        </w:rPr>
        <w:t>$TOMCAT_HOME/webapps</w:t>
      </w:r>
    </w:p>
    <w:p w14:paraId="23648A5A" w14:textId="0D90FAB5" w:rsidR="00A307C4" w:rsidRDefault="00A307C4" w:rsidP="00A307C4">
      <w:pPr>
        <w:pStyle w:val="sfStepFirst"/>
        <w:spacing w:before="0" w:after="0"/>
      </w:pPr>
      <w:r w:rsidRPr="00550C91">
        <w:t>Tomcat automatically deploys the application and it should be accessibl</w:t>
      </w:r>
      <w:r>
        <w:t>e on http://&lt;hostname&gt;:8080/scm</w:t>
      </w:r>
    </w:p>
    <w:p w14:paraId="631C6CFE" w14:textId="1839EF1E" w:rsidR="00A307C4" w:rsidRPr="00CE52AD" w:rsidRDefault="00A307C4" w:rsidP="00A307C4">
      <w:pPr>
        <w:pStyle w:val="sfStepFirst"/>
      </w:pPr>
      <w:r w:rsidRPr="00CE52AD">
        <w:t xml:space="preserve">Start a new web browser window and navigate to the </w:t>
      </w:r>
      <w:r>
        <w:t>SCM Manager</w:t>
      </w:r>
      <w:r w:rsidRPr="00CE52AD">
        <w:t xml:space="preserve"> web UI:</w:t>
      </w:r>
    </w:p>
    <w:p w14:paraId="548E455B" w14:textId="66707D73" w:rsidR="00A307C4" w:rsidRPr="00550C91" w:rsidRDefault="00A307C4" w:rsidP="0088223B">
      <w:pPr>
        <w:pStyle w:val="sfStepFirst"/>
        <w:numPr>
          <w:ilvl w:val="0"/>
          <w:numId w:val="0"/>
        </w:numPr>
        <w:ind w:left="1800"/>
      </w:pPr>
      <w:r w:rsidRPr="00550C91">
        <w:rPr>
          <w:noProof/>
        </w:rPr>
        <w:lastRenderedPageBreak/>
        <w:t xml:space="preserve"> </w:t>
      </w:r>
      <w:r>
        <w:rPr>
          <w:noProof/>
        </w:rPr>
        <w:drawing>
          <wp:inline distT="0" distB="0" distL="0" distR="0" wp14:anchorId="0E1B9499" wp14:editId="7187BEC4">
            <wp:extent cx="5215738" cy="244675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0711" cy="2458470"/>
                    </a:xfrm>
                    <a:prstGeom prst="rect">
                      <a:avLst/>
                    </a:prstGeom>
                    <a:noFill/>
                    <a:ln>
                      <a:noFill/>
                    </a:ln>
                  </pic:spPr>
                </pic:pic>
              </a:graphicData>
            </a:graphic>
          </wp:inline>
        </w:drawing>
      </w:r>
    </w:p>
    <w:p w14:paraId="7107A247" w14:textId="5E472B0C" w:rsidR="00A307C4" w:rsidRPr="00550C91" w:rsidRDefault="00A307C4" w:rsidP="00A307C4">
      <w:pPr>
        <w:pStyle w:val="snStepNext"/>
        <w:ind w:left="2160"/>
        <w:rPr>
          <w:b/>
        </w:rPr>
      </w:pPr>
      <w:r w:rsidRPr="00550C91">
        <w:rPr>
          <w:b/>
        </w:rPr>
        <w:t>Note</w:t>
      </w:r>
      <w:r w:rsidRPr="00550C91">
        <w:t xml:space="preserve">:  Default </w:t>
      </w:r>
      <w:r>
        <w:t>scm</w:t>
      </w:r>
      <w:r w:rsidRPr="00550C91">
        <w:t xml:space="preserve"> username/password are</w:t>
      </w:r>
      <w:r>
        <w:t xml:space="preserve"> inherited from tomcat </w:t>
      </w:r>
      <w:r w:rsidR="00E930BB">
        <w:t>-</w:t>
      </w:r>
      <w:r w:rsidRPr="00550C91">
        <w:t xml:space="preserve"> </w:t>
      </w:r>
      <w:r>
        <w:rPr>
          <w:b/>
        </w:rPr>
        <w:t>devops</w:t>
      </w:r>
      <w:r w:rsidRPr="00550C91">
        <w:t>/</w:t>
      </w:r>
      <w:r>
        <w:rPr>
          <w:b/>
        </w:rPr>
        <w:t>devops</w:t>
      </w:r>
    </w:p>
    <w:p w14:paraId="4CE95F0D" w14:textId="77777777" w:rsidR="00A307C4" w:rsidRPr="00550C91" w:rsidRDefault="00A307C4" w:rsidP="00A307C4">
      <w:pPr>
        <w:pStyle w:val="snStepNext"/>
        <w:ind w:left="1800"/>
      </w:pPr>
    </w:p>
    <w:p w14:paraId="2FF046DF" w14:textId="3E02CC83" w:rsidR="00A307C4" w:rsidRPr="00550C91" w:rsidRDefault="0088223B" w:rsidP="00A307C4">
      <w:pPr>
        <w:pStyle w:val="h3Head3"/>
        <w:rPr>
          <w:lang w:eastAsia="zh-CN"/>
        </w:rPr>
      </w:pPr>
      <w:bookmarkStart w:id="107" w:name="_Toc403410053"/>
      <w:r w:rsidRPr="00CD76C0">
        <w:rPr>
          <w:lang w:eastAsia="zh-CN"/>
        </w:rPr>
        <w:t>Create</w:t>
      </w:r>
      <w:r w:rsidR="00A307C4" w:rsidRPr="00CD76C0">
        <w:rPr>
          <w:lang w:eastAsia="zh-CN"/>
        </w:rPr>
        <w:t xml:space="preserve"> new Git repository for </w:t>
      </w:r>
      <w:r w:rsidRPr="00CD76C0">
        <w:rPr>
          <w:lang w:eastAsia="zh-CN"/>
        </w:rPr>
        <w:t>the</w:t>
      </w:r>
      <w:r w:rsidR="00A307C4" w:rsidRPr="00CD76C0">
        <w:rPr>
          <w:lang w:eastAsia="zh-CN"/>
        </w:rPr>
        <w:t xml:space="preserve"> iBank Java</w:t>
      </w:r>
      <w:r w:rsidR="00EE624F" w:rsidRPr="00CD76C0">
        <w:rPr>
          <w:lang w:eastAsia="zh-CN"/>
        </w:rPr>
        <w:t xml:space="preserve"> (iBank InternetBanking) </w:t>
      </w:r>
      <w:r w:rsidR="00A307C4" w:rsidRPr="00CD76C0">
        <w:rPr>
          <w:lang w:eastAsia="zh-CN"/>
        </w:rPr>
        <w:t>application</w:t>
      </w:r>
      <w:bookmarkEnd w:id="107"/>
    </w:p>
    <w:p w14:paraId="2FDBA7FD" w14:textId="0142B621" w:rsidR="00A307C4" w:rsidRPr="00550C91" w:rsidRDefault="00A307C4" w:rsidP="00A307C4">
      <w:pPr>
        <w:pStyle w:val="Body"/>
      </w:pPr>
      <w:r w:rsidRPr="00550C91">
        <w:t xml:space="preserve">To create new </w:t>
      </w:r>
      <w:r>
        <w:t>git</w:t>
      </w:r>
      <w:r w:rsidRPr="00550C91">
        <w:t xml:space="preserve"> repository, you must be logged in first.</w:t>
      </w:r>
    </w:p>
    <w:p w14:paraId="18C8599F" w14:textId="3E3F7FD9" w:rsidR="00A307C4" w:rsidRPr="00550C91" w:rsidRDefault="00A307C4" w:rsidP="00D65B58">
      <w:pPr>
        <w:pStyle w:val="sfStepFirst"/>
        <w:numPr>
          <w:ilvl w:val="0"/>
          <w:numId w:val="110"/>
        </w:numPr>
      </w:pPr>
      <w:r w:rsidRPr="00550C91">
        <w:t xml:space="preserve">Open the </w:t>
      </w:r>
      <w:r>
        <w:t>scm manager</w:t>
      </w:r>
      <w:r w:rsidRPr="00550C91">
        <w:t xml:space="preserve"> Web UI and log in.</w:t>
      </w:r>
    </w:p>
    <w:p w14:paraId="32417FC2" w14:textId="5B961BE4" w:rsidR="00A307C4" w:rsidRDefault="00A307C4" w:rsidP="00D65B58">
      <w:pPr>
        <w:pStyle w:val="sfStepFirst"/>
        <w:numPr>
          <w:ilvl w:val="0"/>
          <w:numId w:val="110"/>
        </w:numPr>
      </w:pPr>
      <w:r w:rsidRPr="00550C91">
        <w:t xml:space="preserve">Click </w:t>
      </w:r>
      <w:r w:rsidRPr="002E2BF7">
        <w:rPr>
          <w:b/>
        </w:rPr>
        <w:t xml:space="preserve">Repositories </w:t>
      </w:r>
      <w:r w:rsidR="0088223B" w:rsidRPr="002E2BF7">
        <w:rPr>
          <w:b/>
        </w:rPr>
        <w:t>&gt; Add</w:t>
      </w:r>
      <w:r w:rsidR="0088223B">
        <w:t xml:space="preserve"> </w:t>
      </w:r>
      <w:r w:rsidRPr="00550C91">
        <w:t>from the menu.</w:t>
      </w:r>
      <w:r w:rsidR="0088223B">
        <w:t xml:space="preserve"> In the </w:t>
      </w:r>
      <w:r w:rsidR="0088223B" w:rsidRPr="0088223B">
        <w:t>Settings</w:t>
      </w:r>
      <w:r w:rsidR="0088223B">
        <w:t xml:space="preserve"> window enter </w:t>
      </w:r>
      <w:r w:rsidR="0088223B" w:rsidRPr="00EE624F">
        <w:rPr>
          <w:b/>
        </w:rPr>
        <w:t>Name</w:t>
      </w:r>
      <w:r w:rsidR="0088223B">
        <w:t xml:space="preserve">, select GIT for </w:t>
      </w:r>
      <w:r w:rsidR="0088223B" w:rsidRPr="00EE624F">
        <w:rPr>
          <w:b/>
        </w:rPr>
        <w:t>Type</w:t>
      </w:r>
      <w:r w:rsidR="0088223B" w:rsidRPr="0088223B">
        <w:t xml:space="preserve">, enter </w:t>
      </w:r>
      <w:r w:rsidR="0088223B" w:rsidRPr="00EE624F">
        <w:rPr>
          <w:b/>
        </w:rPr>
        <w:t>Contact</w:t>
      </w:r>
      <w:r w:rsidR="0088223B" w:rsidRPr="0088223B">
        <w:t xml:space="preserve"> and </w:t>
      </w:r>
      <w:r w:rsidR="0088223B" w:rsidRPr="00EE624F">
        <w:rPr>
          <w:b/>
        </w:rPr>
        <w:t>Description</w:t>
      </w:r>
      <w:r w:rsidR="0088223B" w:rsidRPr="0088223B">
        <w:t xml:space="preserve"> </w:t>
      </w:r>
      <w:r w:rsidR="0088223B">
        <w:t xml:space="preserve">and click </w:t>
      </w:r>
      <w:r w:rsidR="0088223B" w:rsidRPr="0088223B">
        <w:t>Ok.</w:t>
      </w:r>
    </w:p>
    <w:p w14:paraId="15848132" w14:textId="0D1D5CFD" w:rsidR="00EE624F" w:rsidRPr="00EE624F" w:rsidRDefault="00EE624F" w:rsidP="00EE624F">
      <w:pPr>
        <w:pStyle w:val="snStepNext"/>
        <w:ind w:left="2160" w:hanging="360"/>
      </w:pPr>
      <w:r>
        <w:rPr>
          <w:noProof/>
        </w:rPr>
        <w:drawing>
          <wp:inline distT="0" distB="0" distL="0" distR="0" wp14:anchorId="3A8500B2" wp14:editId="7FAE4CAD">
            <wp:extent cx="5244516" cy="2322572"/>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5009" cy="2331647"/>
                    </a:xfrm>
                    <a:prstGeom prst="rect">
                      <a:avLst/>
                    </a:prstGeom>
                    <a:noFill/>
                    <a:ln>
                      <a:noFill/>
                    </a:ln>
                  </pic:spPr>
                </pic:pic>
              </a:graphicData>
            </a:graphic>
          </wp:inline>
        </w:drawing>
      </w:r>
    </w:p>
    <w:p w14:paraId="6BE26C3E" w14:textId="685F74E4" w:rsidR="0088223B" w:rsidRDefault="0088223B" w:rsidP="00D65B58">
      <w:pPr>
        <w:pStyle w:val="sfStepFirst"/>
        <w:numPr>
          <w:ilvl w:val="0"/>
          <w:numId w:val="110"/>
        </w:numPr>
      </w:pPr>
      <w:r>
        <w:t>Verify the new repository is created.</w:t>
      </w:r>
    </w:p>
    <w:p w14:paraId="7275380E" w14:textId="2288166B" w:rsidR="00EE624F" w:rsidRPr="00EE624F" w:rsidRDefault="00EE624F" w:rsidP="00EE624F">
      <w:pPr>
        <w:pStyle w:val="snStepNext"/>
        <w:ind w:left="2160" w:hanging="360"/>
      </w:pPr>
      <w:r>
        <w:rPr>
          <w:noProof/>
        </w:rPr>
        <w:lastRenderedPageBreak/>
        <w:drawing>
          <wp:inline distT="0" distB="0" distL="0" distR="0" wp14:anchorId="59D0C5A9" wp14:editId="5CC08334">
            <wp:extent cx="5244465" cy="2322549"/>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5092" cy="2340541"/>
                    </a:xfrm>
                    <a:prstGeom prst="rect">
                      <a:avLst/>
                    </a:prstGeom>
                    <a:noFill/>
                    <a:ln>
                      <a:noFill/>
                    </a:ln>
                  </pic:spPr>
                </pic:pic>
              </a:graphicData>
            </a:graphic>
          </wp:inline>
        </w:drawing>
      </w:r>
    </w:p>
    <w:p w14:paraId="21EE06DE" w14:textId="77777777" w:rsidR="0088223B" w:rsidRDefault="0088223B" w:rsidP="0088223B">
      <w:pPr>
        <w:pStyle w:val="snStepNext"/>
        <w:ind w:left="1890"/>
      </w:pPr>
    </w:p>
    <w:p w14:paraId="797E8DC9" w14:textId="356F8913" w:rsidR="00EE624F" w:rsidRPr="00550C91" w:rsidRDefault="00EE624F" w:rsidP="00EE624F">
      <w:pPr>
        <w:pStyle w:val="h3Head3"/>
        <w:rPr>
          <w:lang w:eastAsia="zh-CN"/>
        </w:rPr>
      </w:pPr>
      <w:bookmarkStart w:id="108" w:name="_Toc403410054"/>
      <w:r w:rsidRPr="00CD76C0">
        <w:rPr>
          <w:lang w:eastAsia="zh-CN"/>
        </w:rPr>
        <w:t xml:space="preserve">Create new Git repository for the iBank dotNet (iBank </w:t>
      </w:r>
      <w:r w:rsidR="00D06741">
        <w:rPr>
          <w:lang w:eastAsia="zh-CN"/>
        </w:rPr>
        <w:t>Investor</w:t>
      </w:r>
      <w:r w:rsidRPr="00CD76C0">
        <w:rPr>
          <w:lang w:eastAsia="zh-CN"/>
        </w:rPr>
        <w:t>) application</w:t>
      </w:r>
      <w:r w:rsidR="00195D52" w:rsidRPr="00CD76C0">
        <w:rPr>
          <w:lang w:eastAsia="zh-CN"/>
        </w:rPr>
        <w:t xml:space="preserve"> (OPTIONAL)</w:t>
      </w:r>
      <w:bookmarkEnd w:id="108"/>
    </w:p>
    <w:p w14:paraId="0712577A" w14:textId="77777777" w:rsidR="00EE624F" w:rsidRPr="00550C91" w:rsidRDefault="00EE624F" w:rsidP="00EE624F">
      <w:pPr>
        <w:pStyle w:val="Body"/>
      </w:pPr>
      <w:r w:rsidRPr="00550C91">
        <w:t xml:space="preserve">To create new </w:t>
      </w:r>
      <w:r>
        <w:t>git</w:t>
      </w:r>
      <w:r w:rsidRPr="00550C91">
        <w:t xml:space="preserve"> repository, you must be logged in first.</w:t>
      </w:r>
    </w:p>
    <w:p w14:paraId="65B295BF" w14:textId="77777777" w:rsidR="00EE624F" w:rsidRPr="00550C91" w:rsidRDefault="00EE624F" w:rsidP="00D65B58">
      <w:pPr>
        <w:pStyle w:val="sfStepFirst"/>
        <w:numPr>
          <w:ilvl w:val="0"/>
          <w:numId w:val="120"/>
        </w:numPr>
      </w:pPr>
      <w:r w:rsidRPr="00550C91">
        <w:t xml:space="preserve">Open the </w:t>
      </w:r>
      <w:r>
        <w:t>scm manager</w:t>
      </w:r>
      <w:r w:rsidRPr="00550C91">
        <w:t xml:space="preserve"> Web UI and log in.</w:t>
      </w:r>
    </w:p>
    <w:p w14:paraId="0F27A398" w14:textId="77777777" w:rsidR="00EE624F" w:rsidRDefault="00EE624F" w:rsidP="00D65B58">
      <w:pPr>
        <w:pStyle w:val="sfStepFirst"/>
        <w:numPr>
          <w:ilvl w:val="0"/>
          <w:numId w:val="110"/>
        </w:numPr>
      </w:pPr>
      <w:r w:rsidRPr="00550C91">
        <w:t xml:space="preserve">Click </w:t>
      </w:r>
      <w:r w:rsidRPr="002E2BF7">
        <w:rPr>
          <w:b/>
        </w:rPr>
        <w:t>Repositories &gt; Add</w:t>
      </w:r>
      <w:r>
        <w:t xml:space="preserve"> </w:t>
      </w:r>
      <w:r w:rsidRPr="00550C91">
        <w:t>from the menu.</w:t>
      </w:r>
      <w:r>
        <w:t xml:space="preserve"> In the </w:t>
      </w:r>
      <w:r w:rsidRPr="0088223B">
        <w:t>Settings</w:t>
      </w:r>
      <w:r>
        <w:t xml:space="preserve"> window enter </w:t>
      </w:r>
      <w:r w:rsidRPr="00EE624F">
        <w:rPr>
          <w:b/>
        </w:rPr>
        <w:t>Name</w:t>
      </w:r>
      <w:r>
        <w:t xml:space="preserve">, select GIT for </w:t>
      </w:r>
      <w:r w:rsidRPr="00EE624F">
        <w:rPr>
          <w:b/>
        </w:rPr>
        <w:t>Type</w:t>
      </w:r>
      <w:r w:rsidRPr="0088223B">
        <w:t xml:space="preserve">, enter </w:t>
      </w:r>
      <w:r w:rsidRPr="00EE624F">
        <w:rPr>
          <w:b/>
        </w:rPr>
        <w:t>Contact</w:t>
      </w:r>
      <w:r w:rsidRPr="0088223B">
        <w:t xml:space="preserve"> and </w:t>
      </w:r>
      <w:r w:rsidRPr="00EE624F">
        <w:rPr>
          <w:b/>
        </w:rPr>
        <w:t>Description</w:t>
      </w:r>
      <w:r w:rsidRPr="0088223B">
        <w:t xml:space="preserve"> </w:t>
      </w:r>
      <w:r>
        <w:t xml:space="preserve">and click </w:t>
      </w:r>
      <w:r w:rsidRPr="0088223B">
        <w:t>Ok.</w:t>
      </w:r>
    </w:p>
    <w:p w14:paraId="7EBBC493" w14:textId="3E252486" w:rsidR="00EE624F" w:rsidRPr="0088223B" w:rsidRDefault="00EE624F" w:rsidP="00EE624F">
      <w:pPr>
        <w:pStyle w:val="snStepNext"/>
        <w:ind w:left="1800"/>
      </w:pPr>
      <w:r>
        <w:rPr>
          <w:noProof/>
        </w:rPr>
        <w:drawing>
          <wp:inline distT="0" distB="0" distL="0" distR="0" wp14:anchorId="31F6F316" wp14:editId="6076538E">
            <wp:extent cx="5244567" cy="263426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3008" cy="2653572"/>
                    </a:xfrm>
                    <a:prstGeom prst="rect">
                      <a:avLst/>
                    </a:prstGeom>
                    <a:noFill/>
                    <a:ln>
                      <a:noFill/>
                    </a:ln>
                  </pic:spPr>
                </pic:pic>
              </a:graphicData>
            </a:graphic>
          </wp:inline>
        </w:drawing>
      </w:r>
    </w:p>
    <w:p w14:paraId="04712AC0" w14:textId="77777777" w:rsidR="00EE624F" w:rsidRDefault="00EE624F" w:rsidP="00D65B58">
      <w:pPr>
        <w:pStyle w:val="sfStepFirst"/>
        <w:numPr>
          <w:ilvl w:val="0"/>
          <w:numId w:val="110"/>
        </w:numPr>
      </w:pPr>
      <w:r>
        <w:t>Verify the new repository is created.</w:t>
      </w:r>
    </w:p>
    <w:p w14:paraId="0481B83C" w14:textId="554FED18" w:rsidR="00EE624F" w:rsidRPr="0088223B" w:rsidRDefault="00EE624F" w:rsidP="00EE624F">
      <w:pPr>
        <w:pStyle w:val="snStepNext"/>
        <w:ind w:left="1800"/>
      </w:pPr>
      <w:r>
        <w:rPr>
          <w:noProof/>
        </w:rPr>
        <w:lastRenderedPageBreak/>
        <w:drawing>
          <wp:inline distT="0" distB="0" distL="0" distR="0" wp14:anchorId="764799DE" wp14:editId="36705D7B">
            <wp:extent cx="5244465" cy="2622233"/>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5250" cy="2627626"/>
                    </a:xfrm>
                    <a:prstGeom prst="rect">
                      <a:avLst/>
                    </a:prstGeom>
                    <a:noFill/>
                    <a:ln>
                      <a:noFill/>
                    </a:ln>
                  </pic:spPr>
                </pic:pic>
              </a:graphicData>
            </a:graphic>
          </wp:inline>
        </w:drawing>
      </w:r>
    </w:p>
    <w:p w14:paraId="15F52AFB" w14:textId="77777777" w:rsidR="00EE624F" w:rsidRDefault="00EE624F" w:rsidP="0088223B">
      <w:pPr>
        <w:pStyle w:val="h3Head3"/>
        <w:rPr>
          <w:highlight w:val="red"/>
          <w:lang w:eastAsia="zh-CN"/>
        </w:rPr>
      </w:pPr>
    </w:p>
    <w:p w14:paraId="2A7FD02B" w14:textId="3E4799A2" w:rsidR="0088223B" w:rsidRDefault="0088223B" w:rsidP="0088223B">
      <w:pPr>
        <w:pStyle w:val="h3Head3"/>
        <w:rPr>
          <w:lang w:eastAsia="zh-CN"/>
        </w:rPr>
      </w:pPr>
      <w:bookmarkStart w:id="109" w:name="_Toc403410055"/>
      <w:r w:rsidRPr="00CD76C0">
        <w:rPr>
          <w:lang w:eastAsia="zh-CN"/>
        </w:rPr>
        <w:t>Import the iBank Java application</w:t>
      </w:r>
      <w:r w:rsidR="00B2709F" w:rsidRPr="00CD76C0">
        <w:rPr>
          <w:lang w:eastAsia="zh-CN"/>
        </w:rPr>
        <w:t xml:space="preserve"> (iBank InternetBanking)</w:t>
      </w:r>
      <w:r w:rsidRPr="00CD76C0">
        <w:rPr>
          <w:lang w:eastAsia="zh-CN"/>
        </w:rPr>
        <w:t xml:space="preserve"> source code to the Git repository</w:t>
      </w:r>
      <w:bookmarkEnd w:id="109"/>
    </w:p>
    <w:p w14:paraId="00E666DB" w14:textId="7F0F44F5" w:rsidR="00786CA3" w:rsidRPr="00550C91" w:rsidRDefault="00786CA3" w:rsidP="00786CA3">
      <w:pPr>
        <w:pStyle w:val="Body"/>
      </w:pPr>
      <w:r w:rsidRPr="00550C91">
        <w:t xml:space="preserve">To </w:t>
      </w:r>
      <w:r>
        <w:t>import the iBank Java application source to the git</w:t>
      </w:r>
      <w:r w:rsidRPr="00550C91">
        <w:t xml:space="preserve"> repository, </w:t>
      </w:r>
      <w:r>
        <w:t>complete the following steps</w:t>
      </w:r>
      <w:r w:rsidRPr="00550C91">
        <w:t>.</w:t>
      </w:r>
    </w:p>
    <w:p w14:paraId="220485C6" w14:textId="67B45E07" w:rsidR="00786CA3" w:rsidRPr="00550C91" w:rsidRDefault="00786CA3" w:rsidP="00D65B58">
      <w:pPr>
        <w:pStyle w:val="sfStepFirst"/>
        <w:numPr>
          <w:ilvl w:val="0"/>
          <w:numId w:val="125"/>
        </w:numPr>
      </w:pPr>
      <w:r w:rsidRPr="00550C91">
        <w:t xml:space="preserve">Copy </w:t>
      </w:r>
      <w:r w:rsidRPr="00786CA3">
        <w:rPr>
          <w:b/>
        </w:rPr>
        <w:t>DevOps_R3.5_Solution/Content files/iBank/iBank-Java.zip</w:t>
      </w:r>
      <w:r w:rsidRPr="00550C91">
        <w:t xml:space="preserve"> file to a temporary folder on your </w:t>
      </w:r>
      <w:r>
        <w:t>scm</w:t>
      </w:r>
      <w:r w:rsidRPr="00550C91">
        <w:t xml:space="preserve"> server</w:t>
      </w:r>
      <w:r>
        <w:t xml:space="preserve"> and extract the archive</w:t>
      </w:r>
      <w:r w:rsidRPr="00550C91">
        <w:t>.</w:t>
      </w:r>
    </w:p>
    <w:p w14:paraId="520E4872" w14:textId="15B95DEB" w:rsidR="00786CA3" w:rsidRDefault="00786CA3" w:rsidP="00D65B58">
      <w:pPr>
        <w:pStyle w:val="sfStepFirst"/>
        <w:numPr>
          <w:ilvl w:val="0"/>
          <w:numId w:val="110"/>
        </w:numPr>
      </w:pPr>
      <w:r w:rsidRPr="00550C91">
        <w:t>Start a</w:t>
      </w:r>
      <w:r w:rsidRPr="005352A7">
        <w:t xml:space="preserve"> </w:t>
      </w:r>
      <w:r w:rsidRPr="00550C91">
        <w:t>new console session and execute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786CA3" w:rsidRPr="00550C91" w14:paraId="430ECE7A" w14:textId="77777777" w:rsidTr="00CB23AD">
        <w:trPr>
          <w:trHeight w:val="463"/>
        </w:trPr>
        <w:tc>
          <w:tcPr>
            <w:tcW w:w="8270" w:type="dxa"/>
          </w:tcPr>
          <w:p w14:paraId="3A2EC62D" w14:textId="6B5C99A9" w:rsidR="00786CA3" w:rsidRDefault="00786CA3" w:rsidP="00CB23AD">
            <w:pPr>
              <w:pStyle w:val="Body"/>
              <w:ind w:left="0"/>
            </w:pPr>
            <w:r>
              <w:t>cd iBank-Java</w:t>
            </w:r>
          </w:p>
          <w:p w14:paraId="668DA6FA" w14:textId="77777777" w:rsidR="00786CA3" w:rsidRDefault="00786CA3" w:rsidP="00CB23AD">
            <w:pPr>
              <w:pStyle w:val="Body"/>
              <w:ind w:left="0"/>
            </w:pPr>
            <w:r>
              <w:t>git init</w:t>
            </w:r>
          </w:p>
          <w:p w14:paraId="634BBB48" w14:textId="77777777" w:rsidR="00786CA3" w:rsidRDefault="00786CA3" w:rsidP="00CB23AD">
            <w:pPr>
              <w:pStyle w:val="Body"/>
              <w:ind w:left="0"/>
            </w:pPr>
            <w:r>
              <w:t xml:space="preserve">git add * </w:t>
            </w:r>
          </w:p>
          <w:p w14:paraId="5A2C24A7" w14:textId="77777777" w:rsidR="00786CA3" w:rsidRDefault="00786CA3" w:rsidP="00CB23AD">
            <w:pPr>
              <w:pStyle w:val="Body"/>
              <w:ind w:left="0"/>
            </w:pPr>
            <w:r>
              <w:t>git commit –m “Initial import”</w:t>
            </w:r>
          </w:p>
          <w:p w14:paraId="27EAADE2" w14:textId="777DB169" w:rsidR="00786CA3" w:rsidRDefault="00786CA3" w:rsidP="00CB23AD">
            <w:pPr>
              <w:pStyle w:val="Body"/>
              <w:ind w:left="0"/>
            </w:pPr>
            <w:r>
              <w:t>git remote add origin http://localhost:8080/scm/git/iBank-Java</w:t>
            </w:r>
          </w:p>
          <w:p w14:paraId="019EC596" w14:textId="461D3961" w:rsidR="00786CA3" w:rsidRPr="00550C91" w:rsidRDefault="00786CA3" w:rsidP="00CB23AD">
            <w:pPr>
              <w:pStyle w:val="Body"/>
              <w:ind w:left="0"/>
            </w:pPr>
            <w:r>
              <w:t>git push origin master</w:t>
            </w:r>
          </w:p>
        </w:tc>
      </w:tr>
    </w:tbl>
    <w:p w14:paraId="77C9D9E7" w14:textId="246A6D31" w:rsidR="00786CA3" w:rsidRDefault="00786CA3" w:rsidP="00227011">
      <w:pPr>
        <w:pStyle w:val="snStepNext"/>
        <w:ind w:left="2430" w:hanging="540"/>
        <w:rPr>
          <w:b/>
        </w:rPr>
      </w:pPr>
      <w:r w:rsidRPr="00786CA3">
        <w:rPr>
          <w:b/>
        </w:rPr>
        <w:t>Note:</w:t>
      </w:r>
      <w:r>
        <w:rPr>
          <w:b/>
        </w:rPr>
        <w:t xml:space="preserve"> </w:t>
      </w:r>
      <w:r>
        <w:t xml:space="preserve">When prompted for scm username/password, enter the default credentials inherited from tomcat – </w:t>
      </w:r>
      <w:r w:rsidRPr="00786CA3">
        <w:rPr>
          <w:b/>
        </w:rPr>
        <w:t>devops</w:t>
      </w:r>
      <w:r>
        <w:t>/</w:t>
      </w:r>
      <w:r w:rsidRPr="00786CA3">
        <w:rPr>
          <w:b/>
        </w:rPr>
        <w:t>devops</w:t>
      </w:r>
    </w:p>
    <w:p w14:paraId="6047E847" w14:textId="2C6420B6" w:rsidR="002E2BF7" w:rsidRPr="00786CA3" w:rsidRDefault="002E2BF7" w:rsidP="00786CA3">
      <w:pPr>
        <w:pStyle w:val="snStepNext"/>
        <w:ind w:left="1890"/>
      </w:pPr>
      <w:r>
        <w:rPr>
          <w:noProof/>
        </w:rPr>
        <w:drawing>
          <wp:inline distT="0" distB="0" distL="0" distR="0" wp14:anchorId="6CE5742B" wp14:editId="0FBF0AEF">
            <wp:extent cx="5179161" cy="78373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5507" cy="793772"/>
                    </a:xfrm>
                    <a:prstGeom prst="rect">
                      <a:avLst/>
                    </a:prstGeom>
                    <a:noFill/>
                    <a:ln>
                      <a:noFill/>
                    </a:ln>
                  </pic:spPr>
                </pic:pic>
              </a:graphicData>
            </a:graphic>
          </wp:inline>
        </w:drawing>
      </w:r>
    </w:p>
    <w:p w14:paraId="228CC8D6" w14:textId="46057829" w:rsidR="00786CA3" w:rsidRDefault="002E2BF7" w:rsidP="00D65B58">
      <w:pPr>
        <w:pStyle w:val="sfStepFirst"/>
        <w:numPr>
          <w:ilvl w:val="0"/>
          <w:numId w:val="110"/>
        </w:numPr>
      </w:pPr>
      <w:r w:rsidRPr="00550C91">
        <w:t xml:space="preserve">Open the </w:t>
      </w:r>
      <w:r>
        <w:t>scm manager</w:t>
      </w:r>
      <w:r w:rsidRPr="00550C91">
        <w:t xml:space="preserve"> Web UI and log in</w:t>
      </w:r>
      <w:r w:rsidR="00786CA3" w:rsidRPr="0088223B">
        <w:t>.</w:t>
      </w:r>
      <w:r>
        <w:t xml:space="preserve"> </w:t>
      </w:r>
      <w:r w:rsidRPr="00550C91">
        <w:t xml:space="preserve">Click </w:t>
      </w:r>
      <w:r w:rsidRPr="002E2BF7">
        <w:rPr>
          <w:b/>
        </w:rPr>
        <w:t xml:space="preserve">Repositories </w:t>
      </w:r>
      <w:r>
        <w:t xml:space="preserve">and select </w:t>
      </w:r>
      <w:r w:rsidRPr="002E2BF7">
        <w:rPr>
          <w:b/>
        </w:rPr>
        <w:t>iBank-Java</w:t>
      </w:r>
      <w:r>
        <w:t xml:space="preserve"> from the list</w:t>
      </w:r>
      <w:r w:rsidRPr="00550C91">
        <w:t>.</w:t>
      </w:r>
    </w:p>
    <w:p w14:paraId="506257A1" w14:textId="33CE5F33" w:rsidR="002E2BF7" w:rsidRPr="002E2BF7" w:rsidRDefault="002E2BF7" w:rsidP="002E2BF7">
      <w:pPr>
        <w:pStyle w:val="snStepNext"/>
        <w:ind w:left="1890"/>
      </w:pPr>
      <w:r>
        <w:rPr>
          <w:noProof/>
        </w:rPr>
        <w:lastRenderedPageBreak/>
        <w:drawing>
          <wp:inline distT="0" distB="0" distL="0" distR="0" wp14:anchorId="3D8A905E" wp14:editId="2F131EBC">
            <wp:extent cx="5179060" cy="1854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93627" cy="1860172"/>
                    </a:xfrm>
                    <a:prstGeom prst="rect">
                      <a:avLst/>
                    </a:prstGeom>
                    <a:noFill/>
                    <a:ln>
                      <a:noFill/>
                    </a:ln>
                  </pic:spPr>
                </pic:pic>
              </a:graphicData>
            </a:graphic>
          </wp:inline>
        </w:drawing>
      </w:r>
    </w:p>
    <w:p w14:paraId="3F1A2704" w14:textId="13D48C5D" w:rsidR="002E2BF7" w:rsidRDefault="002E2BF7" w:rsidP="00D65B58">
      <w:pPr>
        <w:pStyle w:val="sfStepFirst"/>
        <w:numPr>
          <w:ilvl w:val="0"/>
          <w:numId w:val="110"/>
        </w:numPr>
      </w:pPr>
      <w:r>
        <w:t xml:space="preserve">Click </w:t>
      </w:r>
      <w:r>
        <w:rPr>
          <w:b/>
        </w:rPr>
        <w:t>Source</w:t>
      </w:r>
      <w:r w:rsidRPr="002E2BF7">
        <w:t xml:space="preserve"> from the menu below</w:t>
      </w:r>
      <w:r>
        <w:t xml:space="preserve"> and verify the source files are available</w:t>
      </w:r>
      <w:r w:rsidRPr="00550C91">
        <w:t>.</w:t>
      </w:r>
    </w:p>
    <w:p w14:paraId="5C1987BA" w14:textId="1C78ACED" w:rsidR="002E2BF7" w:rsidRPr="002E2BF7" w:rsidRDefault="002E2BF7" w:rsidP="002E2BF7">
      <w:pPr>
        <w:pStyle w:val="snStepNext"/>
        <w:ind w:left="1890"/>
      </w:pPr>
      <w:r>
        <w:rPr>
          <w:noProof/>
        </w:rPr>
        <w:drawing>
          <wp:inline distT="0" distB="0" distL="0" distR="0" wp14:anchorId="7931547C" wp14:editId="0B8ED6B6">
            <wp:extent cx="5179060" cy="174795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98348" cy="1754468"/>
                    </a:xfrm>
                    <a:prstGeom prst="rect">
                      <a:avLst/>
                    </a:prstGeom>
                    <a:noFill/>
                    <a:ln>
                      <a:noFill/>
                    </a:ln>
                  </pic:spPr>
                </pic:pic>
              </a:graphicData>
            </a:graphic>
          </wp:inline>
        </w:drawing>
      </w:r>
    </w:p>
    <w:p w14:paraId="5ADFA2CC" w14:textId="77777777" w:rsidR="002E2BF7" w:rsidRPr="002E2BF7" w:rsidRDefault="002E2BF7" w:rsidP="002E2BF7">
      <w:pPr>
        <w:pStyle w:val="snStepNext"/>
        <w:ind w:left="1890"/>
      </w:pPr>
    </w:p>
    <w:p w14:paraId="596E8B64" w14:textId="77777777" w:rsidR="00786CA3" w:rsidRPr="00786CA3" w:rsidRDefault="00786CA3" w:rsidP="00786CA3">
      <w:pPr>
        <w:pStyle w:val="Body"/>
        <w:rPr>
          <w:lang w:eastAsia="zh-CN"/>
        </w:rPr>
      </w:pPr>
    </w:p>
    <w:p w14:paraId="64C0D467" w14:textId="49289860" w:rsidR="00B2709F" w:rsidRPr="00550C91" w:rsidRDefault="00B2709F" w:rsidP="00B2709F">
      <w:pPr>
        <w:pStyle w:val="h3Head3"/>
        <w:rPr>
          <w:lang w:eastAsia="zh-CN"/>
        </w:rPr>
      </w:pPr>
      <w:bookmarkStart w:id="110" w:name="_Toc403410056"/>
      <w:r w:rsidRPr="00CD76C0">
        <w:rPr>
          <w:lang w:eastAsia="zh-CN"/>
        </w:rPr>
        <w:t xml:space="preserve">Import the iBank dotNET application (iBank </w:t>
      </w:r>
      <w:r w:rsidR="00D06741">
        <w:rPr>
          <w:lang w:eastAsia="zh-CN"/>
        </w:rPr>
        <w:t>Investor</w:t>
      </w:r>
      <w:r w:rsidRPr="00CD76C0">
        <w:rPr>
          <w:lang w:eastAsia="zh-CN"/>
        </w:rPr>
        <w:t>) source code to the Git repository</w:t>
      </w:r>
      <w:r w:rsidR="00195D52" w:rsidRPr="00CD76C0">
        <w:rPr>
          <w:lang w:eastAsia="zh-CN"/>
        </w:rPr>
        <w:t xml:space="preserve"> (OPTIONAL)</w:t>
      </w:r>
      <w:bookmarkEnd w:id="110"/>
    </w:p>
    <w:p w14:paraId="5158CFF2" w14:textId="13479F55" w:rsidR="002E2BF7" w:rsidRPr="00550C91" w:rsidRDefault="002E2BF7" w:rsidP="002E2BF7">
      <w:pPr>
        <w:pStyle w:val="Body"/>
      </w:pPr>
      <w:r w:rsidRPr="00550C91">
        <w:t xml:space="preserve">To </w:t>
      </w:r>
      <w:r>
        <w:t>import the iBank dotNet application source to the git</w:t>
      </w:r>
      <w:r w:rsidRPr="00550C91">
        <w:t xml:space="preserve"> repository, </w:t>
      </w:r>
      <w:r>
        <w:t>complete the following steps</w:t>
      </w:r>
      <w:r w:rsidRPr="00550C91">
        <w:t>.</w:t>
      </w:r>
    </w:p>
    <w:p w14:paraId="572E6848" w14:textId="5064825B" w:rsidR="002E2BF7" w:rsidRPr="00550C91" w:rsidRDefault="002E2BF7" w:rsidP="00D65B58">
      <w:pPr>
        <w:pStyle w:val="sfStepFirst"/>
        <w:numPr>
          <w:ilvl w:val="0"/>
          <w:numId w:val="126"/>
        </w:numPr>
      </w:pPr>
      <w:r w:rsidRPr="00550C91">
        <w:t xml:space="preserve">Copy </w:t>
      </w:r>
      <w:r w:rsidRPr="002E2BF7">
        <w:rPr>
          <w:b/>
        </w:rPr>
        <w:t>DevOps_R3.5_Solution/Content files/iBank/iBank-dotNet.zip</w:t>
      </w:r>
      <w:r w:rsidRPr="00550C91">
        <w:t xml:space="preserve"> file to a temporary folder on your </w:t>
      </w:r>
      <w:r>
        <w:t>scm</w:t>
      </w:r>
      <w:r w:rsidRPr="00550C91">
        <w:t xml:space="preserve"> server</w:t>
      </w:r>
      <w:r>
        <w:t xml:space="preserve"> and extract the archive</w:t>
      </w:r>
      <w:r w:rsidRPr="00550C91">
        <w:t>.</w:t>
      </w:r>
    </w:p>
    <w:p w14:paraId="2A63652E" w14:textId="77777777" w:rsidR="002E2BF7" w:rsidRDefault="002E2BF7" w:rsidP="00D65B58">
      <w:pPr>
        <w:pStyle w:val="sfStepFirst"/>
        <w:numPr>
          <w:ilvl w:val="0"/>
          <w:numId w:val="110"/>
        </w:numPr>
      </w:pPr>
      <w:r w:rsidRPr="00550C91">
        <w:t>Start a</w:t>
      </w:r>
      <w:r w:rsidRPr="005352A7">
        <w:t xml:space="preserve"> </w:t>
      </w:r>
      <w:r w:rsidRPr="00550C91">
        <w:t>new console session and execute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2E2BF7" w:rsidRPr="00550C91" w14:paraId="2A594253" w14:textId="77777777" w:rsidTr="00CB23AD">
        <w:trPr>
          <w:trHeight w:val="463"/>
        </w:trPr>
        <w:tc>
          <w:tcPr>
            <w:tcW w:w="8270" w:type="dxa"/>
          </w:tcPr>
          <w:p w14:paraId="422D5314" w14:textId="3217B2DE" w:rsidR="002E2BF7" w:rsidRDefault="002E2BF7" w:rsidP="00CB23AD">
            <w:pPr>
              <w:pStyle w:val="Body"/>
              <w:ind w:left="0"/>
            </w:pPr>
            <w:r>
              <w:t>cd iBank-dotNet</w:t>
            </w:r>
          </w:p>
          <w:p w14:paraId="5FD8F709" w14:textId="77777777" w:rsidR="002E2BF7" w:rsidRDefault="002E2BF7" w:rsidP="00CB23AD">
            <w:pPr>
              <w:pStyle w:val="Body"/>
              <w:ind w:left="0"/>
            </w:pPr>
            <w:r>
              <w:t>git init</w:t>
            </w:r>
          </w:p>
          <w:p w14:paraId="218A0D22" w14:textId="77777777" w:rsidR="002E2BF7" w:rsidRDefault="002E2BF7" w:rsidP="00CB23AD">
            <w:pPr>
              <w:pStyle w:val="Body"/>
              <w:ind w:left="0"/>
            </w:pPr>
            <w:r>
              <w:t xml:space="preserve">git add * </w:t>
            </w:r>
          </w:p>
          <w:p w14:paraId="4826844D" w14:textId="77777777" w:rsidR="002E2BF7" w:rsidRDefault="002E2BF7" w:rsidP="00CB23AD">
            <w:pPr>
              <w:pStyle w:val="Body"/>
              <w:ind w:left="0"/>
            </w:pPr>
            <w:r>
              <w:t>git commit –m “Initial import”</w:t>
            </w:r>
          </w:p>
          <w:p w14:paraId="08AE6B99" w14:textId="51B64E0F" w:rsidR="002E2BF7" w:rsidRDefault="002E2BF7" w:rsidP="00CB23AD">
            <w:pPr>
              <w:pStyle w:val="Body"/>
              <w:ind w:left="0"/>
            </w:pPr>
            <w:r>
              <w:t>git remote add origin http://localhost:8080/scm/git/iBank-dotNet-VS</w:t>
            </w:r>
          </w:p>
          <w:p w14:paraId="26627618" w14:textId="77777777" w:rsidR="002E2BF7" w:rsidRPr="00550C91" w:rsidRDefault="002E2BF7" w:rsidP="00CB23AD">
            <w:pPr>
              <w:pStyle w:val="Body"/>
              <w:ind w:left="0"/>
            </w:pPr>
            <w:r>
              <w:t>git push origin master</w:t>
            </w:r>
          </w:p>
        </w:tc>
      </w:tr>
    </w:tbl>
    <w:p w14:paraId="3D522832" w14:textId="77777777" w:rsidR="002E2BF7" w:rsidRDefault="002E2BF7" w:rsidP="002E2BF7">
      <w:pPr>
        <w:pStyle w:val="snStepNext"/>
        <w:ind w:left="1890"/>
        <w:rPr>
          <w:b/>
        </w:rPr>
      </w:pPr>
      <w:r w:rsidRPr="00786CA3">
        <w:rPr>
          <w:b/>
        </w:rPr>
        <w:t>Note:</w:t>
      </w:r>
      <w:r>
        <w:rPr>
          <w:b/>
        </w:rPr>
        <w:t xml:space="preserve"> </w:t>
      </w:r>
      <w:r>
        <w:t xml:space="preserve">When prompted for scm username/password, enter the default credentials inherited from tomcat – </w:t>
      </w:r>
      <w:r w:rsidRPr="00786CA3">
        <w:rPr>
          <w:b/>
        </w:rPr>
        <w:t>devops</w:t>
      </w:r>
      <w:r>
        <w:t>/</w:t>
      </w:r>
      <w:r w:rsidRPr="00786CA3">
        <w:rPr>
          <w:b/>
        </w:rPr>
        <w:t>devops</w:t>
      </w:r>
    </w:p>
    <w:p w14:paraId="13DCC8EE" w14:textId="491D38D4" w:rsidR="002E2BF7" w:rsidRPr="00786CA3" w:rsidRDefault="002E2BF7" w:rsidP="002E2BF7">
      <w:pPr>
        <w:pStyle w:val="snStepNext"/>
        <w:ind w:left="1890"/>
      </w:pPr>
      <w:r>
        <w:rPr>
          <w:noProof/>
        </w:rPr>
        <w:lastRenderedPageBreak/>
        <w:drawing>
          <wp:inline distT="0" distB="0" distL="0" distR="0" wp14:anchorId="5CC0CF2D" wp14:editId="01CFB161">
            <wp:extent cx="5186757" cy="908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04916" cy="911229"/>
                    </a:xfrm>
                    <a:prstGeom prst="rect">
                      <a:avLst/>
                    </a:prstGeom>
                    <a:noFill/>
                    <a:ln>
                      <a:noFill/>
                    </a:ln>
                  </pic:spPr>
                </pic:pic>
              </a:graphicData>
            </a:graphic>
          </wp:inline>
        </w:drawing>
      </w:r>
    </w:p>
    <w:p w14:paraId="1814FFDF" w14:textId="3610EE39" w:rsidR="002E2BF7" w:rsidRDefault="002E2BF7" w:rsidP="00D65B58">
      <w:pPr>
        <w:pStyle w:val="sfStepFirst"/>
        <w:numPr>
          <w:ilvl w:val="0"/>
          <w:numId w:val="110"/>
        </w:numPr>
      </w:pPr>
      <w:r w:rsidRPr="00550C91">
        <w:t xml:space="preserve">Open the </w:t>
      </w:r>
      <w:r>
        <w:t>scm manager</w:t>
      </w:r>
      <w:r w:rsidRPr="00550C91">
        <w:t xml:space="preserve"> Web UI and log in</w:t>
      </w:r>
      <w:r w:rsidRPr="0088223B">
        <w:t>.</w:t>
      </w:r>
      <w:r>
        <w:t xml:space="preserve"> </w:t>
      </w:r>
      <w:r w:rsidRPr="00550C91">
        <w:t xml:space="preserve">Click </w:t>
      </w:r>
      <w:r w:rsidRPr="002E2BF7">
        <w:rPr>
          <w:b/>
        </w:rPr>
        <w:t xml:space="preserve">Repositories </w:t>
      </w:r>
      <w:r>
        <w:t xml:space="preserve">and select </w:t>
      </w:r>
      <w:r w:rsidRPr="002E2BF7">
        <w:rPr>
          <w:b/>
        </w:rPr>
        <w:t>iBank-</w:t>
      </w:r>
      <w:r w:rsidR="00195D52">
        <w:rPr>
          <w:b/>
        </w:rPr>
        <w:t>dotNet-VS</w:t>
      </w:r>
      <w:r>
        <w:t xml:space="preserve"> from the list</w:t>
      </w:r>
      <w:r w:rsidRPr="00550C91">
        <w:t>.</w:t>
      </w:r>
    </w:p>
    <w:p w14:paraId="78A8C455" w14:textId="77B5F42C" w:rsidR="002E2BF7" w:rsidRPr="002E2BF7" w:rsidRDefault="00195D52" w:rsidP="002E2BF7">
      <w:pPr>
        <w:pStyle w:val="snStepNext"/>
        <w:ind w:left="1890"/>
      </w:pPr>
      <w:r>
        <w:rPr>
          <w:noProof/>
        </w:rPr>
        <w:drawing>
          <wp:inline distT="0" distB="0" distL="0" distR="0" wp14:anchorId="11E8F4FD" wp14:editId="17D47EA1">
            <wp:extent cx="5178857" cy="175972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8659" cy="1766449"/>
                    </a:xfrm>
                    <a:prstGeom prst="rect">
                      <a:avLst/>
                    </a:prstGeom>
                    <a:noFill/>
                    <a:ln>
                      <a:noFill/>
                    </a:ln>
                  </pic:spPr>
                </pic:pic>
              </a:graphicData>
            </a:graphic>
          </wp:inline>
        </w:drawing>
      </w:r>
    </w:p>
    <w:p w14:paraId="7D80E52A" w14:textId="77777777" w:rsidR="002E2BF7" w:rsidRDefault="002E2BF7" w:rsidP="00D65B58">
      <w:pPr>
        <w:pStyle w:val="sfStepFirst"/>
        <w:numPr>
          <w:ilvl w:val="0"/>
          <w:numId w:val="110"/>
        </w:numPr>
      </w:pPr>
      <w:r>
        <w:t xml:space="preserve">Click </w:t>
      </w:r>
      <w:r>
        <w:rPr>
          <w:b/>
        </w:rPr>
        <w:t>Source</w:t>
      </w:r>
      <w:r w:rsidRPr="002E2BF7">
        <w:t xml:space="preserve"> from the menu below</w:t>
      </w:r>
      <w:r>
        <w:t xml:space="preserve"> and verify the source files are available</w:t>
      </w:r>
      <w:r w:rsidRPr="00550C91">
        <w:t>.</w:t>
      </w:r>
    </w:p>
    <w:p w14:paraId="54E478DD" w14:textId="7331F0EF" w:rsidR="002E2BF7" w:rsidRPr="002E2BF7" w:rsidRDefault="00195D52" w:rsidP="002E2BF7">
      <w:pPr>
        <w:pStyle w:val="snStepNext"/>
        <w:ind w:left="1890"/>
      </w:pPr>
      <w:r>
        <w:rPr>
          <w:noProof/>
        </w:rPr>
        <w:drawing>
          <wp:inline distT="0" distB="0" distL="0" distR="0" wp14:anchorId="3882E587" wp14:editId="4E0A964B">
            <wp:extent cx="5171542" cy="197656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2727" cy="1980844"/>
                    </a:xfrm>
                    <a:prstGeom prst="rect">
                      <a:avLst/>
                    </a:prstGeom>
                    <a:noFill/>
                    <a:ln>
                      <a:noFill/>
                    </a:ln>
                  </pic:spPr>
                </pic:pic>
              </a:graphicData>
            </a:graphic>
          </wp:inline>
        </w:drawing>
      </w:r>
    </w:p>
    <w:p w14:paraId="1178DCF1" w14:textId="77777777" w:rsidR="00B2709F" w:rsidRPr="00B2709F" w:rsidRDefault="00B2709F" w:rsidP="00B2709F">
      <w:pPr>
        <w:pStyle w:val="Body"/>
        <w:ind w:left="0"/>
        <w:rPr>
          <w:lang w:eastAsia="zh-CN"/>
        </w:rPr>
      </w:pPr>
    </w:p>
    <w:p w14:paraId="540C89FA" w14:textId="6EF5EFE1" w:rsidR="00CB23AD" w:rsidRDefault="00CB23AD" w:rsidP="00CB23AD">
      <w:pPr>
        <w:pStyle w:val="h3Head3"/>
        <w:rPr>
          <w:lang w:eastAsia="zh-CN"/>
        </w:rPr>
      </w:pPr>
      <w:bookmarkStart w:id="111" w:name="_Toc403410057"/>
      <w:r w:rsidRPr="00CD76C0">
        <w:rPr>
          <w:lang w:eastAsia="zh-CN"/>
        </w:rPr>
        <w:t>Setup iBank Java GIT hook to trigger Jenkins build on a new code change</w:t>
      </w:r>
      <w:bookmarkEnd w:id="111"/>
    </w:p>
    <w:p w14:paraId="001613DE" w14:textId="25B314AC" w:rsidR="00CB23AD" w:rsidRPr="00550C91" w:rsidRDefault="00CB23AD" w:rsidP="00CB23AD">
      <w:pPr>
        <w:pStyle w:val="Body"/>
      </w:pPr>
      <w:r w:rsidRPr="00550C91">
        <w:t xml:space="preserve">To </w:t>
      </w:r>
      <w:r>
        <w:t>setup iBank Java GIT hook</w:t>
      </w:r>
      <w:r w:rsidRPr="00550C91">
        <w:t xml:space="preserve">, </w:t>
      </w:r>
      <w:r>
        <w:t>complete the following steps</w:t>
      </w:r>
      <w:r w:rsidRPr="00550C91">
        <w:t>.</w:t>
      </w:r>
    </w:p>
    <w:p w14:paraId="6A04C92B" w14:textId="505FD5F1" w:rsidR="00CB23AD" w:rsidRPr="00550C91" w:rsidRDefault="00CB23AD" w:rsidP="00D65B58">
      <w:pPr>
        <w:pStyle w:val="sfStepFirst"/>
        <w:numPr>
          <w:ilvl w:val="0"/>
          <w:numId w:val="127"/>
        </w:numPr>
      </w:pPr>
      <w:r w:rsidRPr="00550C91">
        <w:t xml:space="preserve">Copy </w:t>
      </w:r>
      <w:r w:rsidRPr="00CB23AD">
        <w:rPr>
          <w:b/>
        </w:rPr>
        <w:t>DevOps_R3.5_Solution/Content files/git/post-receive</w:t>
      </w:r>
      <w:r w:rsidRPr="00550C91">
        <w:t xml:space="preserve"> file to a temporary folder on your </w:t>
      </w:r>
      <w:r>
        <w:t>scm</w:t>
      </w:r>
      <w:r w:rsidRPr="00550C91">
        <w:t xml:space="preserve"> server.</w:t>
      </w:r>
    </w:p>
    <w:p w14:paraId="079F564C" w14:textId="32A38367" w:rsidR="00CB23AD" w:rsidRDefault="00CB23AD" w:rsidP="00D65B58">
      <w:pPr>
        <w:pStyle w:val="sfStepFirst"/>
        <w:numPr>
          <w:ilvl w:val="0"/>
          <w:numId w:val="110"/>
        </w:numPr>
      </w:pPr>
      <w:r>
        <w:t xml:space="preserve">Open the </w:t>
      </w:r>
      <w:r w:rsidRPr="00CB23AD">
        <w:rPr>
          <w:b/>
        </w:rPr>
        <w:t>post-receive</w:t>
      </w:r>
      <w:r>
        <w:t xml:space="preserve"> file and if required update the jenkins credentials and URL</w:t>
      </w:r>
      <w:r w:rsidR="002352D0">
        <w:t>. Then save the file</w:t>
      </w:r>
      <w:r>
        <w:t>:</w:t>
      </w:r>
    </w:p>
    <w:p w14:paraId="2378B84B" w14:textId="34E4705E" w:rsidR="00CB23AD" w:rsidRPr="00CB23AD" w:rsidRDefault="00CB23AD" w:rsidP="00CB23AD">
      <w:pPr>
        <w:pStyle w:val="snStepNext"/>
        <w:ind w:left="1890"/>
      </w:pPr>
      <w:r>
        <w:rPr>
          <w:noProof/>
        </w:rPr>
        <w:lastRenderedPageBreak/>
        <w:drawing>
          <wp:inline distT="0" distB="0" distL="0" distR="0" wp14:anchorId="32726E8B" wp14:editId="0734A7BF">
            <wp:extent cx="5179060" cy="168314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3099" cy="1697455"/>
                    </a:xfrm>
                    <a:prstGeom prst="rect">
                      <a:avLst/>
                    </a:prstGeom>
                    <a:noFill/>
                    <a:ln>
                      <a:noFill/>
                    </a:ln>
                  </pic:spPr>
                </pic:pic>
              </a:graphicData>
            </a:graphic>
          </wp:inline>
        </w:drawing>
      </w:r>
    </w:p>
    <w:p w14:paraId="54A66631" w14:textId="03700D0F" w:rsidR="00CB23AD" w:rsidRDefault="00CB23AD" w:rsidP="00D65B58">
      <w:pPr>
        <w:pStyle w:val="sfStepFirst"/>
        <w:numPr>
          <w:ilvl w:val="0"/>
          <w:numId w:val="110"/>
        </w:numPr>
      </w:pPr>
      <w:r w:rsidRPr="00550C91">
        <w:t>Start a</w:t>
      </w:r>
      <w:r w:rsidRPr="005352A7">
        <w:t xml:space="preserve"> </w:t>
      </w:r>
      <w:r w:rsidRPr="00550C91">
        <w:t xml:space="preserve">new console session and </w:t>
      </w:r>
      <w:r w:rsidR="002352D0">
        <w:t>copy the post-receive file to the iBank-Java Git repository hooks folder and make the file executable</w:t>
      </w:r>
      <w:r>
        <w:t>:</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CB23AD" w:rsidRPr="00550C91" w14:paraId="47EBB0E6" w14:textId="77777777" w:rsidTr="00CB23AD">
        <w:trPr>
          <w:trHeight w:val="463"/>
        </w:trPr>
        <w:tc>
          <w:tcPr>
            <w:tcW w:w="8270" w:type="dxa"/>
          </w:tcPr>
          <w:p w14:paraId="36515CE8" w14:textId="77777777" w:rsidR="00CB23AD" w:rsidRDefault="002352D0" w:rsidP="00CB23AD">
            <w:pPr>
              <w:pStyle w:val="Body"/>
              <w:ind w:left="0"/>
            </w:pPr>
            <w:r>
              <w:t>cp post-receive /usr/share/tomcat7/.scm/repositories/git/iBank-Java/hooks/</w:t>
            </w:r>
          </w:p>
          <w:p w14:paraId="4CF40189" w14:textId="61E71A1F" w:rsidR="002352D0" w:rsidRPr="00550C91" w:rsidRDefault="002352D0" w:rsidP="00CB23AD">
            <w:pPr>
              <w:pStyle w:val="Body"/>
              <w:ind w:left="0"/>
            </w:pPr>
            <w:r>
              <w:t>chmod +x /usr/share/tomcat7/.scm/repositories/git/iBank-Java/hooks/post-receive</w:t>
            </w:r>
          </w:p>
        </w:tc>
      </w:tr>
    </w:tbl>
    <w:p w14:paraId="28B8DBE9" w14:textId="45178714" w:rsidR="0088223B" w:rsidRDefault="002352D0" w:rsidP="00A307C4">
      <w:pPr>
        <w:pStyle w:val="snStepNext"/>
        <w:ind w:left="1800"/>
      </w:pPr>
      <w:r>
        <w:rPr>
          <w:b/>
        </w:rPr>
        <w:t xml:space="preserve">Note: </w:t>
      </w:r>
      <w:r>
        <w:t xml:space="preserve">The new hook will start the </w:t>
      </w:r>
      <w:r w:rsidRPr="002352D0">
        <w:rPr>
          <w:b/>
        </w:rPr>
        <w:t>DEVOPS-R3.5-1-BUILD</w:t>
      </w:r>
      <w:r>
        <w:t xml:space="preserve"> Jenkins job on each push with commit message containing </w:t>
      </w:r>
      <w:r w:rsidRPr="002352D0">
        <w:rPr>
          <w:b/>
        </w:rPr>
        <w:t>RUN_BUILD</w:t>
      </w:r>
      <w:r>
        <w:t>.</w:t>
      </w:r>
    </w:p>
    <w:p w14:paraId="405E4A93" w14:textId="77777777" w:rsidR="002352D0" w:rsidRDefault="002352D0" w:rsidP="00A307C4">
      <w:pPr>
        <w:pStyle w:val="snStepNext"/>
        <w:ind w:left="1800"/>
      </w:pPr>
    </w:p>
    <w:p w14:paraId="556B55A4" w14:textId="5D68552F" w:rsidR="002352D0" w:rsidRDefault="002352D0" w:rsidP="002352D0">
      <w:pPr>
        <w:pStyle w:val="h3Head3"/>
        <w:rPr>
          <w:lang w:eastAsia="zh-CN"/>
        </w:rPr>
      </w:pPr>
      <w:bookmarkStart w:id="112" w:name="_Toc403410058"/>
      <w:r w:rsidRPr="00CD76C0">
        <w:rPr>
          <w:lang w:eastAsia="zh-CN"/>
        </w:rPr>
        <w:t>Setup iBank dotNet GIT hook to trigger Jenkins build on a new code change (OPTIONAL)</w:t>
      </w:r>
      <w:bookmarkEnd w:id="112"/>
    </w:p>
    <w:p w14:paraId="11C161E7" w14:textId="32C73BD0" w:rsidR="002352D0" w:rsidRPr="00550C91" w:rsidRDefault="002352D0" w:rsidP="002352D0">
      <w:pPr>
        <w:pStyle w:val="Body"/>
      </w:pPr>
      <w:r w:rsidRPr="00550C91">
        <w:t xml:space="preserve">To </w:t>
      </w:r>
      <w:r>
        <w:t>setup iBank dotNet GIT hook</w:t>
      </w:r>
      <w:r w:rsidRPr="00550C91">
        <w:t xml:space="preserve">, </w:t>
      </w:r>
      <w:r>
        <w:t>complete the following steps</w:t>
      </w:r>
      <w:r w:rsidRPr="00550C91">
        <w:t>.</w:t>
      </w:r>
    </w:p>
    <w:p w14:paraId="42D58EEB" w14:textId="77777777" w:rsidR="002352D0" w:rsidRPr="00550C91" w:rsidRDefault="002352D0" w:rsidP="00D65B58">
      <w:pPr>
        <w:pStyle w:val="sfStepFirst"/>
        <w:numPr>
          <w:ilvl w:val="0"/>
          <w:numId w:val="128"/>
        </w:numPr>
      </w:pPr>
      <w:r w:rsidRPr="00550C91">
        <w:t xml:space="preserve">Copy </w:t>
      </w:r>
      <w:r w:rsidRPr="002352D0">
        <w:rPr>
          <w:b/>
        </w:rPr>
        <w:t>DevOps_R3.5_Solution/Content files/git/post-receive</w:t>
      </w:r>
      <w:r w:rsidRPr="00550C91">
        <w:t xml:space="preserve"> file to a temporary folder on your </w:t>
      </w:r>
      <w:r>
        <w:t>scm</w:t>
      </w:r>
      <w:r w:rsidRPr="00550C91">
        <w:t xml:space="preserve"> server.</w:t>
      </w:r>
    </w:p>
    <w:p w14:paraId="15D8A976" w14:textId="77777777" w:rsidR="002352D0" w:rsidRDefault="002352D0" w:rsidP="00D65B58">
      <w:pPr>
        <w:pStyle w:val="sfStepFirst"/>
        <w:numPr>
          <w:ilvl w:val="0"/>
          <w:numId w:val="110"/>
        </w:numPr>
      </w:pPr>
      <w:r>
        <w:t xml:space="preserve">Open the </w:t>
      </w:r>
      <w:r w:rsidRPr="00CB23AD">
        <w:rPr>
          <w:b/>
        </w:rPr>
        <w:t>post-receive</w:t>
      </w:r>
      <w:r>
        <w:t xml:space="preserve"> file and if required update the jenkins credentials and URL. Then save the file:</w:t>
      </w:r>
    </w:p>
    <w:p w14:paraId="33E9D069" w14:textId="77777777" w:rsidR="002352D0" w:rsidRPr="00CB23AD" w:rsidRDefault="002352D0" w:rsidP="002352D0">
      <w:pPr>
        <w:pStyle w:val="snStepNext"/>
        <w:ind w:left="1890"/>
      </w:pPr>
      <w:r>
        <w:rPr>
          <w:noProof/>
        </w:rPr>
        <w:drawing>
          <wp:inline distT="0" distB="0" distL="0" distR="0" wp14:anchorId="0D25D288" wp14:editId="0A13FE77">
            <wp:extent cx="5179060" cy="168314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3099" cy="1697455"/>
                    </a:xfrm>
                    <a:prstGeom prst="rect">
                      <a:avLst/>
                    </a:prstGeom>
                    <a:noFill/>
                    <a:ln>
                      <a:noFill/>
                    </a:ln>
                  </pic:spPr>
                </pic:pic>
              </a:graphicData>
            </a:graphic>
          </wp:inline>
        </w:drawing>
      </w:r>
    </w:p>
    <w:p w14:paraId="2BED1CFE" w14:textId="7A6D40C3" w:rsidR="002352D0" w:rsidRDefault="002352D0" w:rsidP="00D65B58">
      <w:pPr>
        <w:pStyle w:val="sfStepFirst"/>
        <w:numPr>
          <w:ilvl w:val="0"/>
          <w:numId w:val="110"/>
        </w:numPr>
      </w:pPr>
      <w:r w:rsidRPr="00550C91">
        <w:t>Start a</w:t>
      </w:r>
      <w:r w:rsidRPr="005352A7">
        <w:t xml:space="preserve"> </w:t>
      </w:r>
      <w:r w:rsidRPr="00550C91">
        <w:t xml:space="preserve">new console session and </w:t>
      </w:r>
      <w:r>
        <w:t>copy the post-receive file to the iBank-dotNet-VS Git repository hooks folder and make the file executable:</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2352D0" w:rsidRPr="00550C91" w14:paraId="0A6A4132" w14:textId="77777777" w:rsidTr="008C4C79">
        <w:trPr>
          <w:trHeight w:val="463"/>
        </w:trPr>
        <w:tc>
          <w:tcPr>
            <w:tcW w:w="8270" w:type="dxa"/>
          </w:tcPr>
          <w:p w14:paraId="427E15BD" w14:textId="45BFEE4B" w:rsidR="002352D0" w:rsidRDefault="002352D0" w:rsidP="008C4C79">
            <w:pPr>
              <w:pStyle w:val="Body"/>
              <w:ind w:left="0"/>
            </w:pPr>
            <w:r>
              <w:t>cp post-receive /usr/share/tomcat7/.scm/repositories/git/iBank-dotNet-VS/hooks/</w:t>
            </w:r>
          </w:p>
          <w:p w14:paraId="7A14C8DA" w14:textId="603AEB0F" w:rsidR="002352D0" w:rsidRPr="00550C91" w:rsidRDefault="002352D0" w:rsidP="002352D0">
            <w:pPr>
              <w:pStyle w:val="Body"/>
              <w:ind w:left="0"/>
            </w:pPr>
            <w:r>
              <w:t>chmod +x /usr/share/tomcat7/.scm/repositories/git/iBank-dotNet-VS/hooks/post-receive</w:t>
            </w:r>
          </w:p>
        </w:tc>
      </w:tr>
    </w:tbl>
    <w:p w14:paraId="2953C128" w14:textId="77777777" w:rsidR="002352D0" w:rsidRPr="002352D0" w:rsidRDefault="002352D0" w:rsidP="002352D0">
      <w:pPr>
        <w:pStyle w:val="snStepNext"/>
        <w:ind w:left="1800"/>
      </w:pPr>
      <w:r>
        <w:rPr>
          <w:b/>
        </w:rPr>
        <w:t xml:space="preserve">Note: </w:t>
      </w:r>
      <w:r>
        <w:t xml:space="preserve">The new hook will start the </w:t>
      </w:r>
      <w:r w:rsidRPr="002352D0">
        <w:rPr>
          <w:b/>
        </w:rPr>
        <w:t>DEVOPS-R3.5-1-BUILD</w:t>
      </w:r>
      <w:r>
        <w:t xml:space="preserve"> Jenkins job on each push with commit message containing </w:t>
      </w:r>
      <w:r w:rsidRPr="002352D0">
        <w:rPr>
          <w:b/>
        </w:rPr>
        <w:t>RUN_BUILD</w:t>
      </w:r>
      <w:r>
        <w:t>.</w:t>
      </w:r>
    </w:p>
    <w:p w14:paraId="05EE0E36" w14:textId="77777777" w:rsidR="002352D0" w:rsidRPr="002352D0" w:rsidRDefault="002352D0" w:rsidP="00A307C4">
      <w:pPr>
        <w:pStyle w:val="snStepNext"/>
        <w:ind w:left="1800"/>
      </w:pPr>
    </w:p>
    <w:p w14:paraId="2CDBC201" w14:textId="77777777" w:rsidR="00E84FEF" w:rsidRPr="00550C91" w:rsidRDefault="00E84FEF" w:rsidP="00CE611F">
      <w:pPr>
        <w:pStyle w:val="h2Head2"/>
      </w:pPr>
      <w:bookmarkStart w:id="113" w:name="_Toc403410059"/>
      <w:r w:rsidRPr="00CD76C0">
        <w:lastRenderedPageBreak/>
        <w:t>Setup Maven</w:t>
      </w:r>
      <w:bookmarkEnd w:id="113"/>
    </w:p>
    <w:p w14:paraId="05AE7CAE" w14:textId="77777777" w:rsidR="00E84FEF" w:rsidRPr="00550C91" w:rsidRDefault="00E84FEF" w:rsidP="00CE611F">
      <w:pPr>
        <w:pStyle w:val="h3Head3"/>
        <w:rPr>
          <w:lang w:eastAsia="zh-CN"/>
        </w:rPr>
      </w:pPr>
      <w:bookmarkStart w:id="114" w:name="_Toc403410060"/>
      <w:r w:rsidRPr="00CD76C0">
        <w:rPr>
          <w:lang w:eastAsia="zh-CN"/>
        </w:rPr>
        <w:t>Install Maven</w:t>
      </w:r>
      <w:bookmarkEnd w:id="114"/>
    </w:p>
    <w:p w14:paraId="11F1CA4C" w14:textId="3C20E43D" w:rsidR="00B76DB1" w:rsidRPr="00550C91" w:rsidRDefault="00B76DB1" w:rsidP="00B76DB1">
      <w:pPr>
        <w:pStyle w:val="Body"/>
      </w:pPr>
      <w:r w:rsidRPr="00550C91">
        <w:t xml:space="preserve">Maven </w:t>
      </w:r>
      <w:r w:rsidR="00D12CEF" w:rsidRPr="00550C91">
        <w:t xml:space="preserve">is required to compile the java source files to </w:t>
      </w:r>
      <w:r w:rsidR="00044F64" w:rsidRPr="00550C91">
        <w:t xml:space="preserve">a </w:t>
      </w:r>
      <w:r w:rsidR="00227011">
        <w:t>build artifact</w:t>
      </w:r>
      <w:r w:rsidRPr="00550C91">
        <w:t>.</w:t>
      </w:r>
    </w:p>
    <w:p w14:paraId="03EA8A19" w14:textId="77777777" w:rsidR="00B76DB1" w:rsidRPr="00550C91" w:rsidRDefault="00B76DB1" w:rsidP="00B76DB1">
      <w:pPr>
        <w:pStyle w:val="Body"/>
      </w:pPr>
      <w:r w:rsidRPr="00550C91">
        <w:t xml:space="preserve">Example </w:t>
      </w:r>
      <w:r w:rsidR="00360AD7" w:rsidRPr="00550C91">
        <w:t xml:space="preserve">installation on </w:t>
      </w:r>
      <w:r w:rsidR="004476A3" w:rsidRPr="00550C91">
        <w:t>Ubuntu 14.04 LTS</w:t>
      </w:r>
      <w:r w:rsidRPr="00550C91">
        <w:t>:</w:t>
      </w:r>
    </w:p>
    <w:p w14:paraId="57C0954E" w14:textId="77777777" w:rsidR="004476A3" w:rsidRPr="00550C91" w:rsidRDefault="004476A3" w:rsidP="00D65B58">
      <w:pPr>
        <w:pStyle w:val="snStepNext"/>
        <w:numPr>
          <w:ilvl w:val="0"/>
          <w:numId w:val="113"/>
        </w:numPr>
      </w:pPr>
      <w:r w:rsidRPr="00550C91">
        <w:t>Download maven binaries:</w:t>
      </w:r>
    </w:p>
    <w:tbl>
      <w:tblPr>
        <w:tblStyle w:val="TableGrid"/>
        <w:tblW w:w="0" w:type="auto"/>
        <w:tblInd w:w="1800" w:type="dxa"/>
        <w:tblLook w:val="04A0" w:firstRow="1" w:lastRow="0" w:firstColumn="1" w:lastColumn="0" w:noHBand="0" w:noVBand="1"/>
      </w:tblPr>
      <w:tblGrid>
        <w:gridCol w:w="8270"/>
      </w:tblGrid>
      <w:tr w:rsidR="004476A3" w:rsidRPr="00550C91" w14:paraId="5A27E70E" w14:textId="77777777" w:rsidTr="004476A3">
        <w:tc>
          <w:tcPr>
            <w:tcW w:w="10070" w:type="dxa"/>
          </w:tcPr>
          <w:p w14:paraId="122CC255" w14:textId="77777777" w:rsidR="004476A3" w:rsidRPr="00550C91" w:rsidRDefault="004476A3" w:rsidP="004476A3">
            <w:pPr>
              <w:pStyle w:val="snStepNext"/>
            </w:pPr>
            <w:r w:rsidRPr="00550C91">
              <w:t>wget http://mirror.olnevhost.net/pub/apache/maven/maven-3/3.2.2/binaries/apache-maven-3.2.2-bin.tar.gz</w:t>
            </w:r>
          </w:p>
        </w:tc>
      </w:tr>
    </w:tbl>
    <w:p w14:paraId="47D7FC6C" w14:textId="77777777" w:rsidR="00B76DB1" w:rsidRPr="00550C91" w:rsidRDefault="004476A3" w:rsidP="00D100B2">
      <w:pPr>
        <w:pStyle w:val="snStepNext"/>
        <w:numPr>
          <w:ilvl w:val="0"/>
          <w:numId w:val="55"/>
        </w:numPr>
      </w:pPr>
      <w:r w:rsidRPr="00550C91">
        <w:t>Extract the archive to temp folder:</w:t>
      </w:r>
    </w:p>
    <w:tbl>
      <w:tblPr>
        <w:tblStyle w:val="TableGrid"/>
        <w:tblW w:w="0" w:type="auto"/>
        <w:tblInd w:w="1800" w:type="dxa"/>
        <w:tblLook w:val="04A0" w:firstRow="1" w:lastRow="0" w:firstColumn="1" w:lastColumn="0" w:noHBand="0" w:noVBand="1"/>
      </w:tblPr>
      <w:tblGrid>
        <w:gridCol w:w="8270"/>
      </w:tblGrid>
      <w:tr w:rsidR="004476A3" w:rsidRPr="00550C91" w14:paraId="23EF1E75" w14:textId="77777777" w:rsidTr="004476A3">
        <w:tc>
          <w:tcPr>
            <w:tcW w:w="10070" w:type="dxa"/>
          </w:tcPr>
          <w:p w14:paraId="43FB8A22" w14:textId="77777777" w:rsidR="004476A3" w:rsidRPr="00550C91" w:rsidRDefault="004476A3" w:rsidP="004476A3">
            <w:pPr>
              <w:pStyle w:val="snStepNext"/>
            </w:pPr>
            <w:r w:rsidRPr="00550C91">
              <w:t>tar zxf apache-maven-3.2.2-bin.tar.gz</w:t>
            </w:r>
          </w:p>
        </w:tc>
      </w:tr>
    </w:tbl>
    <w:p w14:paraId="27703BC2" w14:textId="77777777" w:rsidR="004476A3" w:rsidRPr="00550C91" w:rsidRDefault="004476A3" w:rsidP="00D100B2">
      <w:pPr>
        <w:pStyle w:val="snStepNext"/>
        <w:numPr>
          <w:ilvl w:val="0"/>
          <w:numId w:val="55"/>
        </w:numPr>
      </w:pPr>
      <w:r w:rsidRPr="00550C91">
        <w:t>Move the binaries to the designated location, e.g.</w:t>
      </w:r>
    </w:p>
    <w:tbl>
      <w:tblPr>
        <w:tblStyle w:val="TableGrid"/>
        <w:tblW w:w="0" w:type="auto"/>
        <w:tblInd w:w="1800" w:type="dxa"/>
        <w:tblLook w:val="04A0" w:firstRow="1" w:lastRow="0" w:firstColumn="1" w:lastColumn="0" w:noHBand="0" w:noVBand="1"/>
      </w:tblPr>
      <w:tblGrid>
        <w:gridCol w:w="8270"/>
      </w:tblGrid>
      <w:tr w:rsidR="004476A3" w:rsidRPr="00550C91" w14:paraId="05D8D457" w14:textId="77777777" w:rsidTr="004476A3">
        <w:tc>
          <w:tcPr>
            <w:tcW w:w="10070" w:type="dxa"/>
          </w:tcPr>
          <w:p w14:paraId="17B13F5F" w14:textId="77777777" w:rsidR="004476A3" w:rsidRPr="00550C91" w:rsidRDefault="004476A3" w:rsidP="004476A3">
            <w:pPr>
              <w:pStyle w:val="snStepNext"/>
            </w:pPr>
            <w:r w:rsidRPr="00550C91">
              <w:t>mv apache-maven-3.2.2 /var/lib/</w:t>
            </w:r>
          </w:p>
        </w:tc>
      </w:tr>
    </w:tbl>
    <w:p w14:paraId="6A56C340" w14:textId="77777777" w:rsidR="004476A3" w:rsidRPr="00550C91" w:rsidRDefault="004476A3" w:rsidP="004476A3">
      <w:pPr>
        <w:pStyle w:val="snStepNext"/>
        <w:ind w:left="1800"/>
      </w:pPr>
      <w:r w:rsidRPr="005352A7">
        <w:rPr>
          <w:b/>
        </w:rPr>
        <w:t>Note</w:t>
      </w:r>
      <w:r w:rsidRPr="00550C91">
        <w:t xml:space="preserve">: Be sure to add the </w:t>
      </w:r>
      <w:r w:rsidR="00FA1D48" w:rsidRPr="00550C91">
        <w:t>apache-maven-3.2.2/bin directory to the PATH variable.</w:t>
      </w:r>
    </w:p>
    <w:p w14:paraId="1D8D708D" w14:textId="77777777" w:rsidR="000E471E" w:rsidRPr="00550C91" w:rsidRDefault="00A60683" w:rsidP="00D100B2">
      <w:pPr>
        <w:pStyle w:val="snStepNext"/>
        <w:numPr>
          <w:ilvl w:val="0"/>
          <w:numId w:val="55"/>
        </w:numPr>
      </w:pPr>
      <w:r w:rsidRPr="00550C91">
        <w:t>To v</w:t>
      </w:r>
      <w:r w:rsidR="00C301BD" w:rsidRPr="00550C91">
        <w:t xml:space="preserve">erify </w:t>
      </w:r>
      <w:r w:rsidRPr="00550C91">
        <w:t xml:space="preserve">that </w:t>
      </w:r>
      <w:r w:rsidR="00C301BD" w:rsidRPr="00550C91">
        <w:t>the maven installation is successful</w:t>
      </w:r>
      <w:r w:rsidR="00FA1D48" w:rsidRPr="00550C91">
        <w:t>:</w:t>
      </w:r>
    </w:p>
    <w:tbl>
      <w:tblPr>
        <w:tblStyle w:val="TableGrid"/>
        <w:tblW w:w="0" w:type="auto"/>
        <w:tblInd w:w="1800" w:type="dxa"/>
        <w:tblLook w:val="04A0" w:firstRow="1" w:lastRow="0" w:firstColumn="1" w:lastColumn="0" w:noHBand="0" w:noVBand="1"/>
      </w:tblPr>
      <w:tblGrid>
        <w:gridCol w:w="8270"/>
      </w:tblGrid>
      <w:tr w:rsidR="007C24E4" w:rsidRPr="00550C91" w14:paraId="30AB7EE4" w14:textId="77777777" w:rsidTr="007C24E4">
        <w:tc>
          <w:tcPr>
            <w:tcW w:w="10296" w:type="dxa"/>
          </w:tcPr>
          <w:p w14:paraId="5623A631" w14:textId="77777777" w:rsidR="007C24E4" w:rsidRPr="00550C91" w:rsidRDefault="007C24E4" w:rsidP="00C301BD">
            <w:pPr>
              <w:pStyle w:val="snStepNext"/>
            </w:pPr>
            <w:r w:rsidRPr="00550C91">
              <w:t>mvn --version</w:t>
            </w:r>
          </w:p>
        </w:tc>
      </w:tr>
    </w:tbl>
    <w:p w14:paraId="2EDB28DA" w14:textId="77777777" w:rsidR="008F0F43" w:rsidRPr="00550C91" w:rsidRDefault="0073274B" w:rsidP="00CE611F">
      <w:pPr>
        <w:pStyle w:val="h2Head2"/>
      </w:pPr>
      <w:bookmarkStart w:id="115" w:name="_Toc403410061"/>
      <w:r w:rsidRPr="00CD76C0">
        <w:t>Setup</w:t>
      </w:r>
      <w:r w:rsidR="008F0F43" w:rsidRPr="00CD76C0">
        <w:t xml:space="preserve"> </w:t>
      </w:r>
      <w:r w:rsidR="00932FE9" w:rsidRPr="00CD76C0">
        <w:t>Jenkins</w:t>
      </w:r>
      <w:bookmarkEnd w:id="115"/>
      <w:r w:rsidR="00932FE9" w:rsidRPr="00550C91">
        <w:t xml:space="preserve"> </w:t>
      </w:r>
    </w:p>
    <w:p w14:paraId="28BAFA4E" w14:textId="77777777" w:rsidR="005B5F44" w:rsidRPr="00550C91" w:rsidRDefault="004A71B1" w:rsidP="00CE611F">
      <w:pPr>
        <w:pStyle w:val="h3Head3"/>
      </w:pPr>
      <w:bookmarkStart w:id="116" w:name="_Toc403410062"/>
      <w:r w:rsidRPr="00CD76C0">
        <w:t>Jenkins installation</w:t>
      </w:r>
      <w:bookmarkEnd w:id="116"/>
    </w:p>
    <w:p w14:paraId="28214446" w14:textId="77777777" w:rsidR="005B5F44" w:rsidRPr="00550C91" w:rsidRDefault="009672E3" w:rsidP="005B5F44">
      <w:pPr>
        <w:pStyle w:val="Body"/>
      </w:pPr>
      <w:r w:rsidRPr="00550C91">
        <w:t xml:space="preserve">Jenkins is required to orchestrate the DevOps CI (Continuous Integration) and CD (Continuous Deployment). It </w:t>
      </w:r>
      <w:r w:rsidR="004A71B1" w:rsidRPr="00550C91">
        <w:t>is available for different Operating Systems – Unix/Linux and Windows. For more details on each supported OS</w:t>
      </w:r>
      <w:r w:rsidRPr="00550C91">
        <w:t xml:space="preserve"> and installation instructions</w:t>
      </w:r>
      <w:r w:rsidR="004A71B1" w:rsidRPr="00550C91">
        <w:t>,</w:t>
      </w:r>
      <w:r w:rsidR="00202D3F" w:rsidRPr="00550C91">
        <w:t xml:space="preserve"> please </w:t>
      </w:r>
      <w:r w:rsidRPr="00550C91">
        <w:t xml:space="preserve">check the </w:t>
      </w:r>
      <w:r w:rsidR="00863A26" w:rsidRPr="00550C91">
        <w:t>Jenkins</w:t>
      </w:r>
      <w:r w:rsidR="004A71B1" w:rsidRPr="00550C91">
        <w:t xml:space="preserve"> documentation.</w:t>
      </w:r>
    </w:p>
    <w:p w14:paraId="1F450547" w14:textId="77777777" w:rsidR="004A71B1" w:rsidRPr="00550C91" w:rsidRDefault="00005E53" w:rsidP="005B5F44">
      <w:pPr>
        <w:pStyle w:val="Body"/>
      </w:pPr>
      <w:r w:rsidRPr="00550C91">
        <w:t>E</w:t>
      </w:r>
      <w:r w:rsidR="004A71B1" w:rsidRPr="00550C91">
        <w:t xml:space="preserve">xample </w:t>
      </w:r>
      <w:r w:rsidR="00331C9B" w:rsidRPr="00550C91">
        <w:t xml:space="preserve">installation on </w:t>
      </w:r>
      <w:r w:rsidR="00E302EA" w:rsidRPr="00550C91">
        <w:t>Ubuntu 14.04 LTS</w:t>
      </w:r>
      <w:r w:rsidR="00864E38" w:rsidRPr="00550C91">
        <w:t>:</w:t>
      </w:r>
    </w:p>
    <w:p w14:paraId="35E83216" w14:textId="77777777" w:rsidR="006E4ECD" w:rsidRPr="00550C91" w:rsidRDefault="009C586A">
      <w:pPr>
        <w:pStyle w:val="sfStepFirst"/>
        <w:numPr>
          <w:ilvl w:val="0"/>
          <w:numId w:val="0"/>
        </w:numPr>
        <w:ind w:left="1800" w:hanging="360"/>
      </w:pPr>
      <w:r w:rsidRPr="00550C91">
        <w:rPr>
          <w:b/>
        </w:rPr>
        <w:t>Note</w:t>
      </w:r>
      <w:r w:rsidRPr="00550C91">
        <w:t xml:space="preserve">: </w:t>
      </w:r>
      <w:r w:rsidR="002D679A" w:rsidRPr="00550C91">
        <w:t>Verify that</w:t>
      </w:r>
      <w:r w:rsidRPr="00550C91">
        <w:t xml:space="preserve"> </w:t>
      </w:r>
      <w:r w:rsidR="002D679A" w:rsidRPr="00550C91">
        <w:t>j</w:t>
      </w:r>
      <w:r w:rsidR="00CB25EA" w:rsidRPr="00550C91">
        <w:t xml:space="preserve">ava </w:t>
      </w:r>
      <w:r w:rsidR="002D679A" w:rsidRPr="00550C91">
        <w:t>is already</w:t>
      </w:r>
      <w:r w:rsidR="00CB25EA" w:rsidRPr="00550C91">
        <w:t xml:space="preserve"> installed</w:t>
      </w:r>
      <w:r w:rsidR="002D679A" w:rsidRPr="00550C91">
        <w:t xml:space="preserve">. It is required for the </w:t>
      </w:r>
      <w:r w:rsidR="00863A26" w:rsidRPr="00550C91">
        <w:t>Jenkins</w:t>
      </w:r>
      <w:r w:rsidR="002D679A" w:rsidRPr="00550C91">
        <w:t xml:space="preserve"> installation.</w:t>
      </w:r>
      <w:r w:rsidR="00844DB6" w:rsidRPr="00550C91">
        <w:t xml:space="preserve"> </w:t>
      </w:r>
    </w:p>
    <w:p w14:paraId="27D63FCC" w14:textId="5885F83A" w:rsidR="006E4ECD" w:rsidRDefault="00AF4FA7" w:rsidP="00D100B2">
      <w:pPr>
        <w:pStyle w:val="sfStepFirst"/>
        <w:numPr>
          <w:ilvl w:val="0"/>
          <w:numId w:val="58"/>
        </w:numPr>
      </w:pPr>
      <w:r w:rsidRPr="00550C91">
        <w:t xml:space="preserve">Copy the </w:t>
      </w:r>
      <w:r w:rsidR="00290932" w:rsidRPr="00CE52AD">
        <w:rPr>
          <w:b/>
        </w:rPr>
        <w:t>DevOps_R3.5_Solution/Installation files</w:t>
      </w:r>
      <w:r w:rsidR="00E668FF" w:rsidRPr="00550C91">
        <w:rPr>
          <w:b/>
        </w:rPr>
        <w:t>/jenkins/</w:t>
      </w:r>
      <w:r w:rsidR="00E668FF" w:rsidRPr="00122A5A">
        <w:rPr>
          <w:b/>
        </w:rPr>
        <w:t>jenkins.war</w:t>
      </w:r>
      <w:r w:rsidR="00E668FF" w:rsidRPr="00550C91">
        <w:rPr>
          <w:b/>
        </w:rPr>
        <w:t xml:space="preserve"> </w:t>
      </w:r>
      <w:r w:rsidRPr="00550C91">
        <w:t xml:space="preserve">file to </w:t>
      </w:r>
      <w:r w:rsidR="00684E8C" w:rsidRPr="00550C91">
        <w:t xml:space="preserve">a temporary folder on </w:t>
      </w:r>
      <w:r w:rsidR="00502939" w:rsidRPr="00550C91">
        <w:t xml:space="preserve">your </w:t>
      </w:r>
      <w:r w:rsidR="00BA0BD9" w:rsidRPr="00550C91">
        <w:t>J</w:t>
      </w:r>
      <w:r w:rsidRPr="00550C91">
        <w:t>enkins server.</w:t>
      </w:r>
    </w:p>
    <w:p w14:paraId="7AA3F780" w14:textId="371E35F9" w:rsidR="00122A5A" w:rsidRPr="00122A5A" w:rsidRDefault="007A5146" w:rsidP="007A5146">
      <w:pPr>
        <w:pStyle w:val="snStepNext"/>
        <w:ind w:left="2340" w:hanging="540"/>
      </w:pPr>
      <w:r>
        <w:rPr>
          <w:b/>
        </w:rPr>
        <w:t>Note</w:t>
      </w:r>
      <w:r w:rsidR="00122A5A" w:rsidRPr="00122A5A">
        <w:rPr>
          <w:b/>
        </w:rPr>
        <w:t>:</w:t>
      </w:r>
      <w:r w:rsidR="00122A5A">
        <w:rPr>
          <w:b/>
        </w:rPr>
        <w:t xml:space="preserve"> </w:t>
      </w:r>
      <w:r w:rsidR="00122A5A">
        <w:t xml:space="preserve">The required Jenkins plugins for this release are packaged </w:t>
      </w:r>
      <w:r>
        <w:t>in the jenkins.war file. There is no</w:t>
      </w:r>
      <w:r w:rsidR="00122A5A">
        <w:t xml:space="preserve"> need to install them later. </w:t>
      </w:r>
    </w:p>
    <w:p w14:paraId="615A4BBA" w14:textId="77777777" w:rsidR="00B72AD6" w:rsidRPr="00550C91" w:rsidRDefault="00E302EA" w:rsidP="004D0CCE">
      <w:pPr>
        <w:pStyle w:val="sfStepFirst"/>
        <w:rPr>
          <w:rFonts w:ascii="Courier New" w:hAnsi="Courier New" w:cs="Courier New"/>
          <w:color w:val="000000"/>
          <w:shd w:val="clear" w:color="auto" w:fill="FFFFFF"/>
        </w:rPr>
      </w:pPr>
      <w:r w:rsidRPr="00550C91">
        <w:t xml:space="preserve">Copy jenkins.war to </w:t>
      </w:r>
      <w:r w:rsidRPr="00550C91">
        <w:rPr>
          <w:rFonts w:ascii="Courier New" w:hAnsi="Courier New" w:cs="Courier New"/>
          <w:color w:val="000000"/>
          <w:shd w:val="clear" w:color="auto" w:fill="FFFFFF"/>
        </w:rPr>
        <w:t>$TOMCAT_HOME/webapps</w:t>
      </w:r>
    </w:p>
    <w:p w14:paraId="6017F782" w14:textId="36F0E0AD" w:rsidR="00B4444B" w:rsidRPr="00550C91" w:rsidRDefault="00B72AD6" w:rsidP="004D0CCE">
      <w:pPr>
        <w:pStyle w:val="sfStepFirst"/>
        <w:spacing w:before="0" w:after="0"/>
      </w:pPr>
      <w:r w:rsidRPr="00550C91">
        <w:t xml:space="preserve">Tomcat automatically deploys the application and </w:t>
      </w:r>
      <w:r w:rsidR="009768A7">
        <w:t>you can access it at</w:t>
      </w:r>
      <w:r w:rsidRPr="00550C91">
        <w:t xml:space="preserve"> http:</w:t>
      </w:r>
      <w:r w:rsidR="00122A5A">
        <w:t>//</w:t>
      </w:r>
      <w:r w:rsidRPr="00550C91">
        <w:t>&lt;hostname&gt;</w:t>
      </w:r>
      <w:r w:rsidR="00122A5A">
        <w:t>:8080/j</w:t>
      </w:r>
      <w:r w:rsidR="000E2BE2" w:rsidRPr="00550C91">
        <w:t>enkins</w:t>
      </w:r>
    </w:p>
    <w:p w14:paraId="109A5AD4" w14:textId="51E82C3B" w:rsidR="00BE6C48" w:rsidRPr="00550C91" w:rsidRDefault="00BE6C48" w:rsidP="00290932">
      <w:pPr>
        <w:pStyle w:val="sfStepFirst"/>
      </w:pPr>
      <w:r w:rsidRPr="00550C91">
        <w:t>Grant Java security permissions to Jenkins</w:t>
      </w:r>
      <w:r w:rsidR="009768A7">
        <w:t>.</w:t>
      </w:r>
    </w:p>
    <w:p w14:paraId="0C9B3D87" w14:textId="77777777" w:rsidR="001A0B6C" w:rsidRPr="00550C91" w:rsidRDefault="001A0B6C" w:rsidP="00D65B58">
      <w:pPr>
        <w:pStyle w:val="sunSubstepNext"/>
        <w:numPr>
          <w:ilvl w:val="0"/>
          <w:numId w:val="100"/>
        </w:numPr>
      </w:pPr>
      <w:r w:rsidRPr="00550C91">
        <w:t xml:space="preserve">Go to /etc/tomcat7/policy.d/04webapps.policy </w:t>
      </w:r>
    </w:p>
    <w:p w14:paraId="3A941499" w14:textId="77777777" w:rsidR="00BE6C48" w:rsidRPr="00550C91" w:rsidRDefault="001A0B6C" w:rsidP="00D65B58">
      <w:pPr>
        <w:pStyle w:val="sunSubstepNext"/>
        <w:numPr>
          <w:ilvl w:val="0"/>
          <w:numId w:val="100"/>
        </w:numPr>
      </w:pPr>
      <w:r w:rsidRPr="00550C91">
        <w:t>Add the following contents:</w:t>
      </w:r>
    </w:p>
    <w:tbl>
      <w:tblPr>
        <w:tblStyle w:val="TableGrid"/>
        <w:tblW w:w="7857" w:type="dxa"/>
        <w:tblInd w:w="2155" w:type="dxa"/>
        <w:tblLook w:val="04A0" w:firstRow="1" w:lastRow="0" w:firstColumn="1" w:lastColumn="0" w:noHBand="0" w:noVBand="1"/>
      </w:tblPr>
      <w:tblGrid>
        <w:gridCol w:w="7857"/>
      </w:tblGrid>
      <w:tr w:rsidR="001A0B6C" w:rsidRPr="00550C91" w14:paraId="138D4CCA" w14:textId="77777777" w:rsidTr="009768A7">
        <w:tc>
          <w:tcPr>
            <w:tcW w:w="7857" w:type="dxa"/>
          </w:tcPr>
          <w:p w14:paraId="5DE70008" w14:textId="77777777" w:rsidR="001A0B6C" w:rsidRPr="00550C91" w:rsidRDefault="001A0B6C" w:rsidP="001A0B6C">
            <w:pPr>
              <w:pStyle w:val="snStepNext"/>
            </w:pPr>
            <w:r w:rsidRPr="00550C91">
              <w:t>grant codeBase "file:/var/lib/tomcat7/webapps/jenkins/-"</w:t>
            </w:r>
          </w:p>
          <w:p w14:paraId="01F91391" w14:textId="77777777" w:rsidR="001A0B6C" w:rsidRPr="00550C91" w:rsidRDefault="001A0B6C" w:rsidP="001A0B6C">
            <w:pPr>
              <w:pStyle w:val="snStepNext"/>
            </w:pPr>
            <w:r w:rsidRPr="00550C91">
              <w:t xml:space="preserve"> {</w:t>
            </w:r>
          </w:p>
          <w:p w14:paraId="4B70614A" w14:textId="77777777" w:rsidR="001A0B6C" w:rsidRPr="00550C91" w:rsidRDefault="001A0B6C" w:rsidP="001A0B6C">
            <w:pPr>
              <w:pStyle w:val="snStepNext"/>
            </w:pPr>
            <w:r w:rsidRPr="00550C91">
              <w:t xml:space="preserve"> permission java.security.AllPermission;</w:t>
            </w:r>
          </w:p>
          <w:p w14:paraId="315135E5" w14:textId="77777777" w:rsidR="001A0B6C" w:rsidRPr="00550C91" w:rsidRDefault="001A0B6C" w:rsidP="001A0B6C">
            <w:pPr>
              <w:pStyle w:val="snStepNext"/>
            </w:pPr>
            <w:r w:rsidRPr="00550C91">
              <w:lastRenderedPageBreak/>
              <w:t>};</w:t>
            </w:r>
          </w:p>
        </w:tc>
      </w:tr>
    </w:tbl>
    <w:p w14:paraId="2EC79682" w14:textId="77777777" w:rsidR="001A0B6C" w:rsidRPr="00550C91" w:rsidRDefault="001A0B6C" w:rsidP="001A0B6C">
      <w:pPr>
        <w:pStyle w:val="sunSubstepNext"/>
        <w:ind w:left="2160"/>
      </w:pPr>
    </w:p>
    <w:p w14:paraId="7FC414B1" w14:textId="4BE6B1B9" w:rsidR="00491FCB" w:rsidRPr="007241A4" w:rsidRDefault="00491FCB" w:rsidP="00D65B58">
      <w:pPr>
        <w:pStyle w:val="sfStepFirst"/>
        <w:numPr>
          <w:ilvl w:val="0"/>
          <w:numId w:val="89"/>
        </w:numPr>
        <w:tabs>
          <w:tab w:val="left" w:pos="3885"/>
        </w:tabs>
      </w:pPr>
      <w:r w:rsidRPr="007241A4">
        <w:t xml:space="preserve">Start </w:t>
      </w:r>
      <w:r w:rsidR="00F67119" w:rsidRPr="007241A4">
        <w:t xml:space="preserve">a new </w:t>
      </w:r>
      <w:r w:rsidRPr="007241A4">
        <w:t xml:space="preserve">web browser </w:t>
      </w:r>
      <w:r w:rsidR="00D31247" w:rsidRPr="007241A4">
        <w:t xml:space="preserve">window </w:t>
      </w:r>
      <w:r w:rsidRPr="007241A4">
        <w:t xml:space="preserve">and </w:t>
      </w:r>
      <w:r w:rsidR="00D31247" w:rsidRPr="007241A4">
        <w:t>navigate to</w:t>
      </w:r>
      <w:r w:rsidRPr="007241A4">
        <w:t xml:space="preserve"> the Jenkins</w:t>
      </w:r>
      <w:r w:rsidR="006B225E" w:rsidRPr="007241A4">
        <w:t xml:space="preserve"> w</w:t>
      </w:r>
      <w:r w:rsidRPr="007241A4">
        <w:t xml:space="preserve">eb </w:t>
      </w:r>
      <w:r w:rsidR="004B5B36" w:rsidRPr="007241A4">
        <w:t>UI</w:t>
      </w:r>
      <w:r w:rsidRPr="007241A4">
        <w:t>:</w:t>
      </w:r>
      <w:r w:rsidR="00595166" w:rsidRPr="007241A4">
        <w:tab/>
      </w:r>
    </w:p>
    <w:p w14:paraId="205AB500" w14:textId="1A601124" w:rsidR="0018194F" w:rsidRDefault="001E0017" w:rsidP="0018194F">
      <w:pPr>
        <w:pStyle w:val="snStepNext"/>
        <w:ind w:left="1800"/>
      </w:pPr>
      <w:r>
        <w:rPr>
          <w:noProof/>
        </w:rPr>
        <w:drawing>
          <wp:inline distT="0" distB="0" distL="0" distR="0" wp14:anchorId="4E986557" wp14:editId="3C15D7EC">
            <wp:extent cx="5258103" cy="213603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9418" cy="2136573"/>
                    </a:xfrm>
                    <a:prstGeom prst="rect">
                      <a:avLst/>
                    </a:prstGeom>
                    <a:noFill/>
                    <a:ln>
                      <a:noFill/>
                    </a:ln>
                  </pic:spPr>
                </pic:pic>
              </a:graphicData>
            </a:graphic>
          </wp:inline>
        </w:drawing>
      </w:r>
    </w:p>
    <w:p w14:paraId="52DE8DA7" w14:textId="77777777" w:rsidR="00AC2E48" w:rsidRPr="00550C91" w:rsidRDefault="00AC2E48" w:rsidP="00952B36">
      <w:pPr>
        <w:pStyle w:val="Body"/>
        <w:ind w:left="0"/>
      </w:pPr>
    </w:p>
    <w:p w14:paraId="3EED128A" w14:textId="77777777" w:rsidR="00A5646D" w:rsidRDefault="00A5646D" w:rsidP="00CE611F">
      <w:pPr>
        <w:pStyle w:val="h3Head3"/>
      </w:pPr>
      <w:bookmarkStart w:id="117" w:name="_Toc403410063"/>
      <w:r w:rsidRPr="00CD76C0">
        <w:t>Jenkins content installation</w:t>
      </w:r>
      <w:bookmarkEnd w:id="117"/>
    </w:p>
    <w:p w14:paraId="7BF22229" w14:textId="6F723F76" w:rsidR="007241A4" w:rsidRPr="00550C91" w:rsidRDefault="008F5928" w:rsidP="007241A4">
      <w:pPr>
        <w:pStyle w:val="Body"/>
      </w:pPr>
      <w:r>
        <w:t xml:space="preserve">The provided </w:t>
      </w:r>
      <w:r w:rsidR="007241A4" w:rsidRPr="00550C91">
        <w:t>Jenkins</w:t>
      </w:r>
      <w:r w:rsidR="007241A4">
        <w:t xml:space="preserve"> content</w:t>
      </w:r>
      <w:r w:rsidR="007241A4" w:rsidRPr="00550C91">
        <w:t xml:space="preserve"> </w:t>
      </w:r>
      <w:r>
        <w:t>contains the DevOps R3.5 sample configuration (views, jobs, slaves, users and system configuration)</w:t>
      </w:r>
      <w:r w:rsidR="007241A4" w:rsidRPr="00550C91">
        <w:t>.</w:t>
      </w:r>
      <w:r>
        <w:t xml:space="preserve"> To import the content, complete the following steps:</w:t>
      </w:r>
    </w:p>
    <w:p w14:paraId="13158971" w14:textId="5B0CC963" w:rsidR="007241A4" w:rsidRPr="00550C91" w:rsidRDefault="007241A4" w:rsidP="007241A4">
      <w:pPr>
        <w:pStyle w:val="Body"/>
      </w:pPr>
      <w:r w:rsidRPr="00550C91">
        <w:t xml:space="preserve">Example </w:t>
      </w:r>
      <w:r w:rsidR="008F5928">
        <w:t>import</w:t>
      </w:r>
      <w:r w:rsidRPr="00550C91">
        <w:t xml:space="preserve"> on Ubuntu 14.04 LTS:</w:t>
      </w:r>
    </w:p>
    <w:p w14:paraId="3C4661FB" w14:textId="77777777" w:rsidR="007241A4" w:rsidRPr="00550C91" w:rsidRDefault="007241A4" w:rsidP="007241A4">
      <w:pPr>
        <w:pStyle w:val="sfStepFirst"/>
        <w:numPr>
          <w:ilvl w:val="0"/>
          <w:numId w:val="0"/>
        </w:numPr>
        <w:ind w:left="1800" w:hanging="360"/>
      </w:pPr>
      <w:r w:rsidRPr="00550C91">
        <w:rPr>
          <w:b/>
        </w:rPr>
        <w:t>Note</w:t>
      </w:r>
      <w:r w:rsidRPr="00550C91">
        <w:t xml:space="preserve">: Verify that java is already installed. It is required for the Jenkins installation. </w:t>
      </w:r>
    </w:p>
    <w:p w14:paraId="7329C148" w14:textId="72E8B44A" w:rsidR="007241A4" w:rsidRDefault="007241A4" w:rsidP="00D65B58">
      <w:pPr>
        <w:pStyle w:val="sfStepFirst"/>
        <w:numPr>
          <w:ilvl w:val="0"/>
          <w:numId w:val="112"/>
        </w:numPr>
      </w:pPr>
      <w:r w:rsidRPr="00550C91">
        <w:t xml:space="preserve">Copy the </w:t>
      </w:r>
      <w:r w:rsidRPr="008F5928">
        <w:rPr>
          <w:b/>
        </w:rPr>
        <w:t>DevOps_R3.5_Solution/</w:t>
      </w:r>
      <w:r w:rsidR="008F5928" w:rsidRPr="008F5928">
        <w:rPr>
          <w:b/>
        </w:rPr>
        <w:t>Content files</w:t>
      </w:r>
      <w:r w:rsidRPr="008F5928">
        <w:rPr>
          <w:b/>
        </w:rPr>
        <w:t>/jenkins/</w:t>
      </w:r>
      <w:r w:rsidR="008F5928" w:rsidRPr="008F5928">
        <w:rPr>
          <w:b/>
        </w:rPr>
        <w:t>configuration_R3.5.zip</w:t>
      </w:r>
      <w:r w:rsidRPr="008F5928">
        <w:rPr>
          <w:b/>
        </w:rPr>
        <w:t xml:space="preserve"> </w:t>
      </w:r>
      <w:r w:rsidRPr="00550C91">
        <w:t>file to a temporary folder on your Jenkins server</w:t>
      </w:r>
      <w:r w:rsidR="008F5928">
        <w:t xml:space="preserve"> </w:t>
      </w:r>
      <w:r w:rsidR="008F5928" w:rsidRPr="00550C91">
        <w:t>and extract the archive</w:t>
      </w:r>
      <w:r w:rsidRPr="00550C91">
        <w:t>.</w:t>
      </w:r>
    </w:p>
    <w:p w14:paraId="6F1E6413" w14:textId="04623FB6" w:rsidR="007241A4" w:rsidRDefault="003C75E7" w:rsidP="00D65B58">
      <w:pPr>
        <w:pStyle w:val="sfStepFirst"/>
        <w:numPr>
          <w:ilvl w:val="0"/>
          <w:numId w:val="112"/>
        </w:numPr>
      </w:pPr>
      <w:r>
        <w:t>List the extracted files</w:t>
      </w:r>
      <w:r w:rsidR="008F5928">
        <w:t xml:space="preserve"> and folders:</w:t>
      </w:r>
    </w:p>
    <w:tbl>
      <w:tblPr>
        <w:tblStyle w:val="TableGrid"/>
        <w:tblW w:w="0" w:type="auto"/>
        <w:tblInd w:w="1800" w:type="dxa"/>
        <w:tblLook w:val="04A0" w:firstRow="1" w:lastRow="0" w:firstColumn="1" w:lastColumn="0" w:noHBand="0" w:noVBand="1"/>
      </w:tblPr>
      <w:tblGrid>
        <w:gridCol w:w="8270"/>
      </w:tblGrid>
      <w:tr w:rsidR="008F5928" w:rsidRPr="00550C91" w14:paraId="2AEA4826" w14:textId="77777777" w:rsidTr="00FB0087">
        <w:tc>
          <w:tcPr>
            <w:tcW w:w="10296" w:type="dxa"/>
          </w:tcPr>
          <w:p w14:paraId="6FFBD369" w14:textId="6F8DF4BD" w:rsidR="003C75E7" w:rsidRPr="00550C91" w:rsidRDefault="003C75E7" w:rsidP="006851C7">
            <w:pPr>
              <w:pStyle w:val="snStepNext"/>
            </w:pPr>
            <w:r w:rsidRPr="003C75E7">
              <w:t>ls configuration_R3.5</w:t>
            </w:r>
          </w:p>
        </w:tc>
      </w:tr>
    </w:tbl>
    <w:p w14:paraId="5BE4DE8F" w14:textId="1D343130" w:rsidR="008F5928" w:rsidRPr="008F5928" w:rsidRDefault="003C75E7" w:rsidP="008F5928">
      <w:pPr>
        <w:pStyle w:val="snStepNext"/>
        <w:ind w:left="1890"/>
      </w:pPr>
      <w:r>
        <w:rPr>
          <w:noProof/>
        </w:rPr>
        <w:drawing>
          <wp:inline distT="0" distB="0" distL="0" distR="0" wp14:anchorId="5D1422C5" wp14:editId="2D095785">
            <wp:extent cx="5186426" cy="1188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7355" cy="1200479"/>
                    </a:xfrm>
                    <a:prstGeom prst="rect">
                      <a:avLst/>
                    </a:prstGeom>
                    <a:noFill/>
                    <a:ln>
                      <a:noFill/>
                    </a:ln>
                  </pic:spPr>
                </pic:pic>
              </a:graphicData>
            </a:graphic>
          </wp:inline>
        </w:drawing>
      </w:r>
    </w:p>
    <w:p w14:paraId="4E524D55" w14:textId="6C8202AC" w:rsidR="008F5928" w:rsidRDefault="008F5928" w:rsidP="00D65B58">
      <w:pPr>
        <w:pStyle w:val="sfStepFirst"/>
        <w:numPr>
          <w:ilvl w:val="0"/>
          <w:numId w:val="112"/>
        </w:numPr>
      </w:pPr>
      <w:r w:rsidRPr="00550C91">
        <w:t xml:space="preserve">Copy </w:t>
      </w:r>
      <w:r w:rsidR="003C75E7">
        <w:t xml:space="preserve">all files and folders to the </w:t>
      </w:r>
      <w:r w:rsidR="003C75E7" w:rsidRPr="003C75E7">
        <w:rPr>
          <w:b/>
        </w:rPr>
        <w:t>.jenkins</w:t>
      </w:r>
      <w:r w:rsidR="003C75E7">
        <w:t xml:space="preserve"> home folder</w:t>
      </w:r>
      <w:r w:rsidR="003C75E7" w:rsidRPr="003C75E7">
        <w:t>:</w:t>
      </w:r>
    </w:p>
    <w:tbl>
      <w:tblPr>
        <w:tblStyle w:val="TableGrid"/>
        <w:tblW w:w="0" w:type="auto"/>
        <w:tblInd w:w="1800" w:type="dxa"/>
        <w:tblLook w:val="04A0" w:firstRow="1" w:lastRow="0" w:firstColumn="1" w:lastColumn="0" w:noHBand="0" w:noVBand="1"/>
      </w:tblPr>
      <w:tblGrid>
        <w:gridCol w:w="8270"/>
      </w:tblGrid>
      <w:tr w:rsidR="003C75E7" w:rsidRPr="00550C91" w14:paraId="7DC1E147" w14:textId="77777777" w:rsidTr="003C75E7">
        <w:tc>
          <w:tcPr>
            <w:tcW w:w="8270" w:type="dxa"/>
          </w:tcPr>
          <w:p w14:paraId="0D868C52" w14:textId="1A7E62EE" w:rsidR="003C75E7" w:rsidRPr="00550C91" w:rsidRDefault="003C75E7" w:rsidP="003C75E7">
            <w:pPr>
              <w:pStyle w:val="snStepNext"/>
            </w:pPr>
            <w:r w:rsidRPr="003C75E7">
              <w:t>cp -R configuration_R3.5/.</w:t>
            </w:r>
            <w:r>
              <w:t xml:space="preserve">  </w:t>
            </w:r>
            <w:r w:rsidRPr="003C75E7">
              <w:t>/usr/share/tomcat7/.jenkins/</w:t>
            </w:r>
            <w:r>
              <w:t xml:space="preserve">  </w:t>
            </w:r>
          </w:p>
        </w:tc>
      </w:tr>
    </w:tbl>
    <w:p w14:paraId="5A8D3E5C" w14:textId="33F2EEB2" w:rsidR="003C75E7" w:rsidRDefault="003C75E7" w:rsidP="00D65B58">
      <w:pPr>
        <w:pStyle w:val="sfStepFirst"/>
        <w:numPr>
          <w:ilvl w:val="0"/>
          <w:numId w:val="112"/>
        </w:numPr>
      </w:pPr>
      <w:r>
        <w:t>Change the ownership</w:t>
      </w:r>
      <w:r w:rsidR="006851C7">
        <w:t xml:space="preserve"> of </w:t>
      </w:r>
      <w:r w:rsidR="006851C7" w:rsidRPr="006851C7">
        <w:t>jenkins</w:t>
      </w:r>
      <w:r>
        <w:t xml:space="preserve"> </w:t>
      </w:r>
      <w:r w:rsidR="006851C7">
        <w:t>home to tomcat</w:t>
      </w:r>
      <w:r w:rsidRPr="003C75E7">
        <w:t>:</w:t>
      </w:r>
    </w:p>
    <w:tbl>
      <w:tblPr>
        <w:tblStyle w:val="TableGrid"/>
        <w:tblW w:w="0" w:type="auto"/>
        <w:tblInd w:w="1800" w:type="dxa"/>
        <w:tblLook w:val="04A0" w:firstRow="1" w:lastRow="0" w:firstColumn="1" w:lastColumn="0" w:noHBand="0" w:noVBand="1"/>
      </w:tblPr>
      <w:tblGrid>
        <w:gridCol w:w="8270"/>
      </w:tblGrid>
      <w:tr w:rsidR="003C75E7" w:rsidRPr="00550C91" w14:paraId="0DD1F0C7" w14:textId="77777777" w:rsidTr="006851C7">
        <w:tc>
          <w:tcPr>
            <w:tcW w:w="8270" w:type="dxa"/>
          </w:tcPr>
          <w:p w14:paraId="779E4535" w14:textId="3D181048" w:rsidR="003C75E7" w:rsidRPr="00550C91" w:rsidRDefault="006851C7" w:rsidP="00FB0087">
            <w:pPr>
              <w:pStyle w:val="snStepNext"/>
            </w:pPr>
            <w:r w:rsidRPr="00550C91">
              <w:t>chown –R tomcat7.tomcat7 /usr/share/tomcat7</w:t>
            </w:r>
            <w:r>
              <w:t>/.</w:t>
            </w:r>
            <w:r w:rsidR="003C75E7" w:rsidRPr="003C75E7">
              <w:t>jenkins/</w:t>
            </w:r>
            <w:r w:rsidR="003C75E7">
              <w:t xml:space="preserve">  </w:t>
            </w:r>
          </w:p>
        </w:tc>
      </w:tr>
    </w:tbl>
    <w:p w14:paraId="7AF664CD" w14:textId="181F89C3" w:rsidR="006851C7" w:rsidRDefault="006851C7" w:rsidP="00D65B58">
      <w:pPr>
        <w:pStyle w:val="sfStepFirst"/>
        <w:numPr>
          <w:ilvl w:val="0"/>
          <w:numId w:val="112"/>
        </w:numPr>
      </w:pPr>
      <w:r>
        <w:t>Restart tomcat</w:t>
      </w:r>
      <w:r w:rsidRPr="003C75E7">
        <w:t>:</w:t>
      </w:r>
    </w:p>
    <w:tbl>
      <w:tblPr>
        <w:tblStyle w:val="TableGrid"/>
        <w:tblW w:w="0" w:type="auto"/>
        <w:tblInd w:w="1800" w:type="dxa"/>
        <w:tblLook w:val="04A0" w:firstRow="1" w:lastRow="0" w:firstColumn="1" w:lastColumn="0" w:noHBand="0" w:noVBand="1"/>
      </w:tblPr>
      <w:tblGrid>
        <w:gridCol w:w="8270"/>
      </w:tblGrid>
      <w:tr w:rsidR="006851C7" w:rsidRPr="00550C91" w14:paraId="03D55AE0" w14:textId="77777777" w:rsidTr="00FB0087">
        <w:tc>
          <w:tcPr>
            <w:tcW w:w="8270" w:type="dxa"/>
          </w:tcPr>
          <w:p w14:paraId="5985FA04" w14:textId="24FAE2CE" w:rsidR="006851C7" w:rsidRPr="00550C91" w:rsidRDefault="006851C7" w:rsidP="00FB0087">
            <w:pPr>
              <w:pStyle w:val="snStepNext"/>
            </w:pPr>
            <w:r>
              <w:t xml:space="preserve">/etc/init.d/tomcat7 restart  </w:t>
            </w:r>
          </w:p>
        </w:tc>
      </w:tr>
    </w:tbl>
    <w:p w14:paraId="5162CB40" w14:textId="67C89549" w:rsidR="006851C7" w:rsidRDefault="006851C7" w:rsidP="00D65B58">
      <w:pPr>
        <w:pStyle w:val="sfStepFirst"/>
        <w:numPr>
          <w:ilvl w:val="0"/>
          <w:numId w:val="112"/>
        </w:numPr>
      </w:pPr>
      <w:r>
        <w:t>Open</w:t>
      </w:r>
      <w:r w:rsidRPr="007241A4">
        <w:t xml:space="preserve"> the Jenkins web UI</w:t>
      </w:r>
      <w:r w:rsidRPr="006851C7">
        <w:t xml:space="preserve"> </w:t>
      </w:r>
      <w:r w:rsidRPr="00550C91">
        <w:t>and log in</w:t>
      </w:r>
      <w:r w:rsidRPr="007241A4">
        <w:t>:</w:t>
      </w:r>
    </w:p>
    <w:p w14:paraId="5BF12CD8" w14:textId="0434DFDF" w:rsidR="008F5928" w:rsidRDefault="006851C7" w:rsidP="006851C7">
      <w:pPr>
        <w:pStyle w:val="Body"/>
        <w:ind w:left="1800"/>
      </w:pPr>
      <w:r>
        <w:rPr>
          <w:noProof/>
        </w:rPr>
        <w:lastRenderedPageBreak/>
        <w:drawing>
          <wp:inline distT="0" distB="0" distL="0" distR="0" wp14:anchorId="490A6006" wp14:editId="5A6F5A8A">
            <wp:extent cx="5237683" cy="2055431"/>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1097" cy="2064620"/>
                    </a:xfrm>
                    <a:prstGeom prst="rect">
                      <a:avLst/>
                    </a:prstGeom>
                    <a:noFill/>
                    <a:ln>
                      <a:noFill/>
                    </a:ln>
                  </pic:spPr>
                </pic:pic>
              </a:graphicData>
            </a:graphic>
          </wp:inline>
        </w:drawing>
      </w:r>
    </w:p>
    <w:p w14:paraId="4AAD22D7" w14:textId="77D77141" w:rsidR="007241A4" w:rsidRDefault="006851C7" w:rsidP="006851C7">
      <w:pPr>
        <w:pStyle w:val="Body"/>
        <w:ind w:left="1800"/>
        <w:rPr>
          <w:b/>
        </w:rPr>
      </w:pPr>
      <w:r w:rsidRPr="00550C91">
        <w:rPr>
          <w:b/>
        </w:rPr>
        <w:t>Note</w:t>
      </w:r>
      <w:r w:rsidRPr="00550C91">
        <w:t xml:space="preserve">:  Default </w:t>
      </w:r>
      <w:r>
        <w:t>jenkins</w:t>
      </w:r>
      <w:r w:rsidRPr="00550C91">
        <w:t xml:space="preserve"> username/password are </w:t>
      </w:r>
      <w:r>
        <w:rPr>
          <w:b/>
        </w:rPr>
        <w:t>devops</w:t>
      </w:r>
      <w:r w:rsidRPr="00550C91">
        <w:t>/</w:t>
      </w:r>
      <w:r>
        <w:rPr>
          <w:b/>
        </w:rPr>
        <w:t>devops</w:t>
      </w:r>
    </w:p>
    <w:p w14:paraId="1C83DFB3" w14:textId="1AAE8778" w:rsidR="006851C7" w:rsidRDefault="006851C7" w:rsidP="00D65B58">
      <w:pPr>
        <w:pStyle w:val="sfStepFirst"/>
        <w:numPr>
          <w:ilvl w:val="0"/>
          <w:numId w:val="112"/>
        </w:numPr>
      </w:pPr>
      <w:r>
        <w:t xml:space="preserve">Verify the </w:t>
      </w:r>
      <w:r w:rsidR="00A9135B">
        <w:t xml:space="preserve">sample views, </w:t>
      </w:r>
      <w:r>
        <w:t>jobs</w:t>
      </w:r>
      <w:r w:rsidR="00A9135B">
        <w:t xml:space="preserve"> and slaves</w:t>
      </w:r>
      <w:r>
        <w:t xml:space="preserve"> are created successfully:</w:t>
      </w:r>
    </w:p>
    <w:p w14:paraId="3B18D8FD" w14:textId="5A05EDFA" w:rsidR="006851C7" w:rsidRDefault="006851C7" w:rsidP="006851C7">
      <w:pPr>
        <w:pStyle w:val="snStepNext"/>
        <w:ind w:left="1890"/>
      </w:pPr>
      <w:r>
        <w:rPr>
          <w:noProof/>
        </w:rPr>
        <w:drawing>
          <wp:inline distT="0" distB="0" distL="0" distR="0" wp14:anchorId="72A73CDE" wp14:editId="7CF13612">
            <wp:extent cx="5193864" cy="3452774"/>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5789" cy="3460702"/>
                    </a:xfrm>
                    <a:prstGeom prst="rect">
                      <a:avLst/>
                    </a:prstGeom>
                    <a:noFill/>
                    <a:ln>
                      <a:noFill/>
                    </a:ln>
                  </pic:spPr>
                </pic:pic>
              </a:graphicData>
            </a:graphic>
          </wp:inline>
        </w:drawing>
      </w:r>
    </w:p>
    <w:p w14:paraId="6B795BB1" w14:textId="77777777" w:rsidR="00BB4801" w:rsidRDefault="00BB4801" w:rsidP="006851C7">
      <w:pPr>
        <w:pStyle w:val="snStepNext"/>
        <w:ind w:left="1890"/>
      </w:pPr>
    </w:p>
    <w:p w14:paraId="3B6BA003" w14:textId="77777777" w:rsidR="00BB4801" w:rsidRPr="00550C91" w:rsidRDefault="00BB4801" w:rsidP="00BB4801">
      <w:pPr>
        <w:pStyle w:val="h3Head3"/>
      </w:pPr>
      <w:bookmarkStart w:id="118" w:name="_Toc403410064"/>
      <w:bookmarkStart w:id="119" w:name="_Toc347151205"/>
      <w:bookmarkStart w:id="120" w:name="_Toc350855880"/>
      <w:bookmarkStart w:id="121" w:name="_Toc350945739"/>
      <w:bookmarkStart w:id="122" w:name="_Toc352337929"/>
      <w:r w:rsidRPr="00CD76C0">
        <w:t>Jenkins views and jobs for DevOps (Main, Modules, Lib and Pipeline)</w:t>
      </w:r>
      <w:bookmarkEnd w:id="118"/>
    </w:p>
    <w:p w14:paraId="2AE673F9" w14:textId="77777777" w:rsidR="00BB4801" w:rsidRDefault="00BB4801" w:rsidP="00BB4801">
      <w:pPr>
        <w:pStyle w:val="Body"/>
      </w:pPr>
      <w:r>
        <w:t>The</w:t>
      </w:r>
      <w:r w:rsidRPr="00550C91">
        <w:t xml:space="preserve"> Jenkins </w:t>
      </w:r>
      <w:r>
        <w:t>jobs</w:t>
      </w:r>
      <w:r w:rsidRPr="00550C91">
        <w:t xml:space="preserve"> are grouped together</w:t>
      </w:r>
      <w:r>
        <w:t xml:space="preserve"> in four different views</w:t>
      </w:r>
      <w:r w:rsidRPr="00550C91">
        <w:t xml:space="preserve"> to </w:t>
      </w:r>
      <w:r>
        <w:t>support</w:t>
      </w:r>
      <w:r w:rsidRPr="00550C91">
        <w:t xml:space="preserve"> </w:t>
      </w:r>
      <w:r>
        <w:t>the</w:t>
      </w:r>
      <w:r w:rsidRPr="00550C91">
        <w:t xml:space="preserve"> </w:t>
      </w:r>
      <w:r>
        <w:t xml:space="preserve">entire </w:t>
      </w:r>
      <w:r w:rsidRPr="00550C91">
        <w:t xml:space="preserve">DevOps solution. </w:t>
      </w:r>
    </w:p>
    <w:p w14:paraId="65FBEBF9" w14:textId="77777777" w:rsidR="00BB4801" w:rsidRDefault="00BB4801" w:rsidP="00BB4801">
      <w:pPr>
        <w:pStyle w:val="Body"/>
      </w:pPr>
      <w:r>
        <w:t xml:space="preserve">Each view/job has specific purpose, </w:t>
      </w:r>
      <w:r w:rsidRPr="00550C91">
        <w:t>requirements and functionality</w:t>
      </w:r>
      <w:r>
        <w:t>.</w:t>
      </w:r>
    </w:p>
    <w:p w14:paraId="301613B0" w14:textId="0BBB09EA" w:rsidR="00BB4801" w:rsidRDefault="00BB4801" w:rsidP="00BB4801">
      <w:pPr>
        <w:pStyle w:val="Body"/>
        <w:rPr>
          <w:b/>
        </w:rPr>
      </w:pPr>
    </w:p>
    <w:p w14:paraId="59FE268B" w14:textId="40123FB1" w:rsidR="00BB4801" w:rsidRPr="00550C91" w:rsidRDefault="00BB4801" w:rsidP="00BB4801">
      <w:pPr>
        <w:pStyle w:val="Body"/>
        <w:rPr>
          <w:b/>
        </w:rPr>
      </w:pPr>
      <w:r w:rsidRPr="00FB0087">
        <w:rPr>
          <w:b/>
        </w:rPr>
        <w:t>DEVOPS-R3.5</w:t>
      </w:r>
      <w:r w:rsidRPr="00FB0087">
        <w:t>:</w:t>
      </w:r>
      <w:r>
        <w:rPr>
          <w:b/>
        </w:rPr>
        <w:t xml:space="preserve"> </w:t>
      </w:r>
      <w:r w:rsidRPr="00FB0087">
        <w:t>This</w:t>
      </w:r>
      <w:r>
        <w:t xml:space="preserve"> view contains the Release 3.5 DevOps main jobs. Their purpose is to add flexible configuration by using modular structure, e.g trigger Jenkins module jobs(sub-projects)</w:t>
      </w:r>
      <w:r w:rsidR="00231E0B">
        <w:t xml:space="preserve"> from within the main jobs</w:t>
      </w:r>
      <w:r>
        <w:t xml:space="preserve">. </w:t>
      </w:r>
    </w:p>
    <w:tbl>
      <w:tblPr>
        <w:tblStyle w:val="TableGrid"/>
        <w:tblW w:w="0" w:type="auto"/>
        <w:tblInd w:w="1440" w:type="dxa"/>
        <w:tblLook w:val="04A0" w:firstRow="1" w:lastRow="0" w:firstColumn="1" w:lastColumn="0" w:noHBand="0" w:noVBand="1"/>
      </w:tblPr>
      <w:tblGrid>
        <w:gridCol w:w="1435"/>
        <w:gridCol w:w="1242"/>
        <w:gridCol w:w="1571"/>
        <w:gridCol w:w="3960"/>
      </w:tblGrid>
      <w:tr w:rsidR="00BB4801" w:rsidRPr="00550C91" w14:paraId="62B69107" w14:textId="77777777" w:rsidTr="004132D7">
        <w:tc>
          <w:tcPr>
            <w:tcW w:w="1435" w:type="dxa"/>
          </w:tcPr>
          <w:p w14:paraId="06199A03" w14:textId="77777777" w:rsidR="00BB4801" w:rsidRPr="00550C91" w:rsidRDefault="00BB4801" w:rsidP="004132D7">
            <w:pPr>
              <w:pStyle w:val="Body"/>
              <w:ind w:left="0"/>
              <w:rPr>
                <w:b/>
              </w:rPr>
            </w:pPr>
            <w:r>
              <w:rPr>
                <w:b/>
              </w:rPr>
              <w:t>Job</w:t>
            </w:r>
            <w:r w:rsidRPr="00550C91">
              <w:rPr>
                <w:b/>
              </w:rPr>
              <w:t xml:space="preserve"> Name </w:t>
            </w:r>
          </w:p>
        </w:tc>
        <w:tc>
          <w:tcPr>
            <w:tcW w:w="1242" w:type="dxa"/>
          </w:tcPr>
          <w:p w14:paraId="1F360DB4" w14:textId="77777777" w:rsidR="00BB4801" w:rsidRPr="00550C91" w:rsidRDefault="00BB4801" w:rsidP="004132D7">
            <w:pPr>
              <w:pStyle w:val="Body"/>
              <w:ind w:left="0"/>
              <w:rPr>
                <w:b/>
              </w:rPr>
            </w:pPr>
            <w:r>
              <w:rPr>
                <w:b/>
              </w:rPr>
              <w:t>Job</w:t>
            </w:r>
            <w:r w:rsidRPr="00550C91">
              <w:rPr>
                <w:b/>
              </w:rPr>
              <w:t xml:space="preserve"> Execution</w:t>
            </w:r>
          </w:p>
        </w:tc>
        <w:tc>
          <w:tcPr>
            <w:tcW w:w="1571" w:type="dxa"/>
          </w:tcPr>
          <w:p w14:paraId="77B87719" w14:textId="77777777" w:rsidR="00BB4801" w:rsidRPr="00550C91" w:rsidRDefault="00BB4801" w:rsidP="004132D7">
            <w:pPr>
              <w:pStyle w:val="Body"/>
              <w:ind w:left="0"/>
              <w:rPr>
                <w:b/>
              </w:rPr>
            </w:pPr>
            <w:r w:rsidRPr="00550C91">
              <w:rPr>
                <w:b/>
              </w:rPr>
              <w:t>Execution Requirements</w:t>
            </w:r>
          </w:p>
        </w:tc>
        <w:tc>
          <w:tcPr>
            <w:tcW w:w="3960" w:type="dxa"/>
          </w:tcPr>
          <w:p w14:paraId="7ABDE992" w14:textId="77777777" w:rsidR="00BB4801" w:rsidRPr="00550C91" w:rsidRDefault="00BB4801" w:rsidP="004132D7">
            <w:pPr>
              <w:pStyle w:val="Body"/>
              <w:ind w:left="0"/>
              <w:rPr>
                <w:b/>
              </w:rPr>
            </w:pPr>
            <w:r>
              <w:rPr>
                <w:b/>
              </w:rPr>
              <w:t>Job</w:t>
            </w:r>
            <w:r w:rsidRPr="00550C91">
              <w:rPr>
                <w:b/>
              </w:rPr>
              <w:t xml:space="preserve"> Description </w:t>
            </w:r>
          </w:p>
        </w:tc>
      </w:tr>
      <w:tr w:rsidR="00BB4801" w:rsidRPr="00550C91" w14:paraId="0A88A7C8" w14:textId="77777777" w:rsidTr="004132D7">
        <w:tc>
          <w:tcPr>
            <w:tcW w:w="1435" w:type="dxa"/>
          </w:tcPr>
          <w:p w14:paraId="10E6B7A7" w14:textId="77777777" w:rsidR="00BB4801" w:rsidRPr="00550C91" w:rsidRDefault="00BB4801" w:rsidP="004132D7">
            <w:pPr>
              <w:pStyle w:val="Body"/>
              <w:ind w:left="0"/>
              <w:rPr>
                <w:sz w:val="16"/>
                <w:szCs w:val="16"/>
              </w:rPr>
            </w:pPr>
            <w:r w:rsidRPr="007D70FC">
              <w:rPr>
                <w:sz w:val="16"/>
                <w:szCs w:val="16"/>
              </w:rPr>
              <w:lastRenderedPageBreak/>
              <w:t>DEVOPS-R3.5-1-BUILD</w:t>
            </w:r>
          </w:p>
        </w:tc>
        <w:tc>
          <w:tcPr>
            <w:tcW w:w="1242" w:type="dxa"/>
          </w:tcPr>
          <w:p w14:paraId="7E2029AD" w14:textId="77777777" w:rsidR="00BB4801" w:rsidRPr="00550C91" w:rsidRDefault="00BB4801" w:rsidP="004132D7">
            <w:pPr>
              <w:pStyle w:val="Body"/>
              <w:ind w:left="0"/>
              <w:rPr>
                <w:sz w:val="16"/>
                <w:szCs w:val="16"/>
              </w:rPr>
            </w:pPr>
            <w:r w:rsidRPr="00550C91">
              <w:rPr>
                <w:sz w:val="16"/>
                <w:szCs w:val="16"/>
              </w:rPr>
              <w:t>Automatic</w:t>
            </w:r>
          </w:p>
        </w:tc>
        <w:tc>
          <w:tcPr>
            <w:tcW w:w="1571" w:type="dxa"/>
          </w:tcPr>
          <w:p w14:paraId="32EBD1E7" w14:textId="77777777" w:rsidR="00BB4801" w:rsidRPr="00550C91" w:rsidRDefault="00BB4801" w:rsidP="004132D7">
            <w:pPr>
              <w:pStyle w:val="Body"/>
              <w:ind w:left="0"/>
              <w:rPr>
                <w:sz w:val="16"/>
                <w:szCs w:val="16"/>
              </w:rPr>
            </w:pPr>
            <w:r w:rsidRPr="00550C91">
              <w:rPr>
                <w:sz w:val="16"/>
                <w:szCs w:val="16"/>
              </w:rPr>
              <w:t xml:space="preserve">New </w:t>
            </w:r>
            <w:r>
              <w:rPr>
                <w:sz w:val="16"/>
                <w:szCs w:val="16"/>
              </w:rPr>
              <w:t>GIT or TFS</w:t>
            </w:r>
            <w:r w:rsidRPr="00550C91">
              <w:rPr>
                <w:sz w:val="16"/>
                <w:szCs w:val="16"/>
              </w:rPr>
              <w:t xml:space="preserve"> commit event that contains the </w:t>
            </w:r>
            <w:r w:rsidRPr="00550C91">
              <w:rPr>
                <w:b/>
                <w:sz w:val="16"/>
                <w:szCs w:val="16"/>
              </w:rPr>
              <w:t>RUN_BUILD</w:t>
            </w:r>
            <w:r w:rsidRPr="00550C91">
              <w:rPr>
                <w:sz w:val="16"/>
                <w:szCs w:val="16"/>
              </w:rPr>
              <w:t xml:space="preserve"> string</w:t>
            </w:r>
            <w:r>
              <w:rPr>
                <w:sz w:val="16"/>
                <w:szCs w:val="16"/>
              </w:rPr>
              <w:t xml:space="preserve"> in the commit message</w:t>
            </w:r>
            <w:r w:rsidRPr="00550C91">
              <w:rPr>
                <w:sz w:val="16"/>
                <w:szCs w:val="16"/>
              </w:rPr>
              <w:t>.</w:t>
            </w:r>
          </w:p>
        </w:tc>
        <w:tc>
          <w:tcPr>
            <w:tcW w:w="3960" w:type="dxa"/>
          </w:tcPr>
          <w:p w14:paraId="1BE04EBB" w14:textId="77777777" w:rsidR="00BB4801" w:rsidRPr="00550C91" w:rsidRDefault="00BB4801" w:rsidP="004132D7">
            <w:pPr>
              <w:pStyle w:val="Body"/>
              <w:ind w:left="0"/>
              <w:rPr>
                <w:sz w:val="16"/>
                <w:szCs w:val="16"/>
              </w:rPr>
            </w:pPr>
            <w:r w:rsidRPr="00550C91">
              <w:rPr>
                <w:sz w:val="16"/>
                <w:szCs w:val="16"/>
              </w:rPr>
              <w:t xml:space="preserve">This </w:t>
            </w:r>
            <w:r>
              <w:rPr>
                <w:sz w:val="16"/>
                <w:szCs w:val="16"/>
              </w:rPr>
              <w:t>job</w:t>
            </w:r>
            <w:r w:rsidRPr="00550C91">
              <w:rPr>
                <w:sz w:val="16"/>
                <w:szCs w:val="16"/>
              </w:rPr>
              <w:t xml:space="preserve"> will:</w:t>
            </w:r>
          </w:p>
          <w:p w14:paraId="07391E2D" w14:textId="77777777" w:rsidR="00BB4801" w:rsidRPr="00550C91" w:rsidRDefault="00BB4801" w:rsidP="00D100B2">
            <w:pPr>
              <w:pStyle w:val="Body"/>
              <w:numPr>
                <w:ilvl w:val="0"/>
                <w:numId w:val="49"/>
              </w:numPr>
              <w:rPr>
                <w:sz w:val="16"/>
                <w:szCs w:val="16"/>
              </w:rPr>
            </w:pPr>
            <w:r w:rsidRPr="00550C91">
              <w:rPr>
                <w:sz w:val="16"/>
                <w:szCs w:val="16"/>
              </w:rPr>
              <w:t>Update the UCMDB</w:t>
            </w:r>
            <w:r>
              <w:rPr>
                <w:sz w:val="16"/>
                <w:szCs w:val="16"/>
              </w:rPr>
              <w:t xml:space="preserve"> Business</w:t>
            </w:r>
            <w:r w:rsidRPr="00550C91">
              <w:rPr>
                <w:sz w:val="16"/>
                <w:szCs w:val="16"/>
              </w:rPr>
              <w:t xml:space="preserve"> </w:t>
            </w:r>
            <w:r>
              <w:rPr>
                <w:sz w:val="16"/>
                <w:szCs w:val="16"/>
              </w:rPr>
              <w:t>A</w:t>
            </w:r>
            <w:r w:rsidRPr="00550C91">
              <w:rPr>
                <w:sz w:val="16"/>
                <w:szCs w:val="16"/>
              </w:rPr>
              <w:t xml:space="preserve">pplication CI </w:t>
            </w:r>
            <w:r w:rsidRPr="00550C91">
              <w:rPr>
                <w:b/>
                <w:sz w:val="16"/>
                <w:szCs w:val="16"/>
              </w:rPr>
              <w:t>status</w:t>
            </w:r>
            <w:r w:rsidRPr="00550C91">
              <w:rPr>
                <w:sz w:val="16"/>
                <w:szCs w:val="16"/>
              </w:rPr>
              <w:t xml:space="preserve"> and </w:t>
            </w:r>
            <w:r w:rsidRPr="00550C91">
              <w:rPr>
                <w:b/>
                <w:sz w:val="16"/>
                <w:szCs w:val="16"/>
              </w:rPr>
              <w:t>version</w:t>
            </w:r>
            <w:r w:rsidRPr="00550C91">
              <w:rPr>
                <w:sz w:val="16"/>
                <w:szCs w:val="16"/>
              </w:rPr>
              <w:t xml:space="preserve"> attributes.</w:t>
            </w:r>
          </w:p>
          <w:p w14:paraId="35474757" w14:textId="77777777" w:rsidR="00BB4801" w:rsidRPr="0043288D" w:rsidRDefault="00BB4801" w:rsidP="00D100B2">
            <w:pPr>
              <w:pStyle w:val="Body"/>
              <w:numPr>
                <w:ilvl w:val="0"/>
                <w:numId w:val="49"/>
              </w:numPr>
              <w:rPr>
                <w:sz w:val="16"/>
                <w:szCs w:val="16"/>
              </w:rPr>
            </w:pPr>
            <w:r>
              <w:rPr>
                <w:sz w:val="16"/>
                <w:szCs w:val="16"/>
              </w:rPr>
              <w:t xml:space="preserve">Trigger two module jobs to compile the </w:t>
            </w:r>
            <w:r w:rsidRPr="0043288D">
              <w:rPr>
                <w:b/>
                <w:sz w:val="16"/>
                <w:szCs w:val="16"/>
              </w:rPr>
              <w:t>iBank-Java</w:t>
            </w:r>
            <w:r>
              <w:rPr>
                <w:sz w:val="16"/>
                <w:szCs w:val="16"/>
              </w:rPr>
              <w:t xml:space="preserve"> and </w:t>
            </w:r>
            <w:r w:rsidRPr="0043288D">
              <w:rPr>
                <w:b/>
                <w:sz w:val="16"/>
                <w:szCs w:val="16"/>
              </w:rPr>
              <w:t>iBank-dotNet</w:t>
            </w:r>
            <w:r>
              <w:rPr>
                <w:sz w:val="16"/>
                <w:szCs w:val="16"/>
              </w:rPr>
              <w:t xml:space="preserve"> applications and to store the build artifacts on the Nexus </w:t>
            </w:r>
            <w:r w:rsidRPr="0043288D">
              <w:rPr>
                <w:b/>
                <w:sz w:val="16"/>
                <w:szCs w:val="16"/>
              </w:rPr>
              <w:t>DevOps-BUILD</w:t>
            </w:r>
            <w:r>
              <w:rPr>
                <w:sz w:val="16"/>
                <w:szCs w:val="16"/>
              </w:rPr>
              <w:t xml:space="preserve"> repository.</w:t>
            </w:r>
          </w:p>
        </w:tc>
      </w:tr>
      <w:tr w:rsidR="00BB4801" w:rsidRPr="00550C91" w14:paraId="1EC5D494" w14:textId="77777777" w:rsidTr="004132D7">
        <w:tc>
          <w:tcPr>
            <w:tcW w:w="1435" w:type="dxa"/>
          </w:tcPr>
          <w:p w14:paraId="37994899" w14:textId="77777777" w:rsidR="00BB4801" w:rsidRPr="00550C91" w:rsidRDefault="00BB4801" w:rsidP="004132D7">
            <w:pPr>
              <w:pStyle w:val="Body"/>
              <w:ind w:left="0"/>
              <w:rPr>
                <w:sz w:val="16"/>
                <w:szCs w:val="16"/>
              </w:rPr>
            </w:pPr>
            <w:r w:rsidRPr="007D70FC">
              <w:rPr>
                <w:sz w:val="16"/>
                <w:szCs w:val="16"/>
              </w:rPr>
              <w:t>DEVOPS-R3.5-2-TEST</w:t>
            </w:r>
          </w:p>
        </w:tc>
        <w:tc>
          <w:tcPr>
            <w:tcW w:w="1242" w:type="dxa"/>
          </w:tcPr>
          <w:p w14:paraId="0E82DE1E" w14:textId="77777777" w:rsidR="00BB4801" w:rsidRPr="00550C91" w:rsidRDefault="00BB4801" w:rsidP="004132D7">
            <w:pPr>
              <w:pStyle w:val="Body"/>
              <w:ind w:left="0"/>
              <w:rPr>
                <w:sz w:val="16"/>
                <w:szCs w:val="16"/>
              </w:rPr>
            </w:pPr>
            <w:r w:rsidRPr="00550C91">
              <w:rPr>
                <w:sz w:val="16"/>
                <w:szCs w:val="16"/>
              </w:rPr>
              <w:t xml:space="preserve">Automatic </w:t>
            </w:r>
          </w:p>
        </w:tc>
        <w:tc>
          <w:tcPr>
            <w:tcW w:w="1571" w:type="dxa"/>
          </w:tcPr>
          <w:p w14:paraId="4D8FD1C8" w14:textId="77777777" w:rsidR="00BB4801" w:rsidRPr="0060412A" w:rsidRDefault="00BB4801" w:rsidP="004132D7">
            <w:pPr>
              <w:pStyle w:val="Body"/>
              <w:ind w:left="0"/>
              <w:rPr>
                <w:sz w:val="16"/>
                <w:szCs w:val="16"/>
              </w:rPr>
            </w:pPr>
            <w:r w:rsidRPr="00550C91">
              <w:rPr>
                <w:sz w:val="16"/>
                <w:szCs w:val="16"/>
              </w:rPr>
              <w:t xml:space="preserve">Successful build for  </w:t>
            </w:r>
            <w:r w:rsidRPr="0060412A">
              <w:rPr>
                <w:b/>
                <w:sz w:val="16"/>
                <w:szCs w:val="16"/>
              </w:rPr>
              <w:t>DEVOPS-R3.5-1-BUILD</w:t>
            </w:r>
            <w:r>
              <w:rPr>
                <w:sz w:val="16"/>
                <w:szCs w:val="16"/>
              </w:rPr>
              <w:t xml:space="preserve"> job.</w:t>
            </w:r>
          </w:p>
        </w:tc>
        <w:tc>
          <w:tcPr>
            <w:tcW w:w="3960" w:type="dxa"/>
          </w:tcPr>
          <w:p w14:paraId="216FB7EE" w14:textId="77777777" w:rsidR="00BB4801" w:rsidRPr="00550C91" w:rsidRDefault="00BB4801" w:rsidP="004132D7">
            <w:pPr>
              <w:pStyle w:val="Body"/>
              <w:ind w:left="0"/>
              <w:rPr>
                <w:sz w:val="16"/>
                <w:szCs w:val="16"/>
              </w:rPr>
            </w:pPr>
            <w:r w:rsidRPr="00550C91">
              <w:rPr>
                <w:sz w:val="16"/>
                <w:szCs w:val="16"/>
              </w:rPr>
              <w:t xml:space="preserve">This </w:t>
            </w:r>
            <w:r>
              <w:rPr>
                <w:sz w:val="16"/>
                <w:szCs w:val="16"/>
              </w:rPr>
              <w:t>job</w:t>
            </w:r>
            <w:r w:rsidRPr="00550C91">
              <w:rPr>
                <w:sz w:val="16"/>
                <w:szCs w:val="16"/>
              </w:rPr>
              <w:t xml:space="preserve"> will:</w:t>
            </w:r>
          </w:p>
          <w:p w14:paraId="55EFE9DF" w14:textId="77777777" w:rsidR="00BB4801" w:rsidRDefault="00BB4801" w:rsidP="00D100B2">
            <w:pPr>
              <w:pStyle w:val="Body"/>
              <w:numPr>
                <w:ilvl w:val="0"/>
                <w:numId w:val="50"/>
              </w:numPr>
              <w:rPr>
                <w:sz w:val="16"/>
                <w:szCs w:val="16"/>
              </w:rPr>
            </w:pPr>
            <w:r w:rsidRPr="00550C91">
              <w:rPr>
                <w:sz w:val="16"/>
                <w:szCs w:val="16"/>
              </w:rPr>
              <w:t>Provision new DEV environment</w:t>
            </w:r>
            <w:r>
              <w:rPr>
                <w:sz w:val="16"/>
                <w:szCs w:val="16"/>
              </w:rPr>
              <w:t xml:space="preserve"> (Linux and Windows servers).</w:t>
            </w:r>
          </w:p>
          <w:p w14:paraId="6FEBE3A1" w14:textId="77777777" w:rsidR="00BB4801" w:rsidRPr="00550C91" w:rsidRDefault="00BB4801" w:rsidP="00D100B2">
            <w:pPr>
              <w:pStyle w:val="Body"/>
              <w:numPr>
                <w:ilvl w:val="0"/>
                <w:numId w:val="50"/>
              </w:numPr>
              <w:rPr>
                <w:sz w:val="16"/>
                <w:szCs w:val="16"/>
              </w:rPr>
            </w:pPr>
            <w:r>
              <w:rPr>
                <w:sz w:val="16"/>
                <w:szCs w:val="16"/>
              </w:rPr>
              <w:t xml:space="preserve">Bootstrap the DEV servers to Chef and deploy the required applications and build artifacts. </w:t>
            </w:r>
          </w:p>
          <w:p w14:paraId="47888C9A" w14:textId="77777777" w:rsidR="00BB4801" w:rsidRPr="00550C91" w:rsidRDefault="00BB4801" w:rsidP="00D100B2">
            <w:pPr>
              <w:pStyle w:val="Body"/>
              <w:numPr>
                <w:ilvl w:val="0"/>
                <w:numId w:val="50"/>
              </w:numPr>
              <w:rPr>
                <w:sz w:val="16"/>
                <w:szCs w:val="16"/>
              </w:rPr>
            </w:pPr>
            <w:r>
              <w:rPr>
                <w:sz w:val="16"/>
                <w:szCs w:val="16"/>
              </w:rPr>
              <w:t>Add</w:t>
            </w:r>
            <w:r w:rsidRPr="00550C91">
              <w:rPr>
                <w:sz w:val="16"/>
                <w:szCs w:val="16"/>
              </w:rPr>
              <w:t xml:space="preserve"> SiteScope monitor</w:t>
            </w:r>
            <w:r>
              <w:rPr>
                <w:sz w:val="16"/>
                <w:szCs w:val="16"/>
              </w:rPr>
              <w:t>s</w:t>
            </w:r>
            <w:r w:rsidRPr="00550C91">
              <w:rPr>
                <w:sz w:val="16"/>
                <w:szCs w:val="16"/>
              </w:rPr>
              <w:t xml:space="preserve"> for the new DEV </w:t>
            </w:r>
            <w:r>
              <w:rPr>
                <w:sz w:val="16"/>
                <w:szCs w:val="16"/>
              </w:rPr>
              <w:t>servers</w:t>
            </w:r>
            <w:r w:rsidRPr="00550C91">
              <w:rPr>
                <w:sz w:val="16"/>
                <w:szCs w:val="16"/>
              </w:rPr>
              <w:t>.</w:t>
            </w:r>
          </w:p>
          <w:p w14:paraId="5C86C630" w14:textId="77777777" w:rsidR="00BB4801" w:rsidRPr="00550C91" w:rsidRDefault="00BB4801" w:rsidP="00D100B2">
            <w:pPr>
              <w:pStyle w:val="Body"/>
              <w:numPr>
                <w:ilvl w:val="0"/>
                <w:numId w:val="50"/>
              </w:numPr>
              <w:rPr>
                <w:sz w:val="16"/>
                <w:szCs w:val="16"/>
              </w:rPr>
            </w:pPr>
            <w:r w:rsidRPr="00550C91">
              <w:rPr>
                <w:sz w:val="16"/>
                <w:szCs w:val="16"/>
              </w:rPr>
              <w:t>Test the new build artifact</w:t>
            </w:r>
            <w:r>
              <w:rPr>
                <w:sz w:val="16"/>
                <w:szCs w:val="16"/>
              </w:rPr>
              <w:t>s</w:t>
            </w:r>
            <w:r w:rsidRPr="00550C91">
              <w:rPr>
                <w:sz w:val="16"/>
                <w:szCs w:val="16"/>
              </w:rPr>
              <w:t xml:space="preserve"> using HP ALM, HP UFT</w:t>
            </w:r>
            <w:r>
              <w:rPr>
                <w:sz w:val="16"/>
                <w:szCs w:val="16"/>
              </w:rPr>
              <w:t xml:space="preserve"> and HP PC</w:t>
            </w:r>
            <w:r w:rsidRPr="00550C91">
              <w:rPr>
                <w:sz w:val="16"/>
                <w:szCs w:val="16"/>
              </w:rPr>
              <w:t>.</w:t>
            </w:r>
          </w:p>
          <w:p w14:paraId="396DFBE6" w14:textId="77777777" w:rsidR="00BB4801" w:rsidRPr="00550C91" w:rsidRDefault="00BB4801" w:rsidP="00D100B2">
            <w:pPr>
              <w:pStyle w:val="Body"/>
              <w:numPr>
                <w:ilvl w:val="0"/>
                <w:numId w:val="50"/>
              </w:numPr>
              <w:rPr>
                <w:sz w:val="16"/>
                <w:szCs w:val="16"/>
              </w:rPr>
            </w:pPr>
            <w:r w:rsidRPr="00550C91">
              <w:rPr>
                <w:sz w:val="16"/>
                <w:szCs w:val="16"/>
              </w:rPr>
              <w:t>Download the build artifact</w:t>
            </w:r>
            <w:r>
              <w:rPr>
                <w:sz w:val="16"/>
                <w:szCs w:val="16"/>
              </w:rPr>
              <w:t>s</w:t>
            </w:r>
            <w:r w:rsidRPr="00550C91">
              <w:rPr>
                <w:sz w:val="16"/>
                <w:szCs w:val="16"/>
              </w:rPr>
              <w:t xml:space="preserve"> from the Nexus </w:t>
            </w:r>
            <w:r w:rsidRPr="00550C91">
              <w:rPr>
                <w:b/>
                <w:sz w:val="16"/>
                <w:szCs w:val="16"/>
              </w:rPr>
              <w:t>DevOps-</w:t>
            </w:r>
            <w:r>
              <w:rPr>
                <w:b/>
                <w:sz w:val="16"/>
                <w:szCs w:val="16"/>
              </w:rPr>
              <w:t>BUILD</w:t>
            </w:r>
            <w:r w:rsidRPr="00550C91">
              <w:rPr>
                <w:sz w:val="16"/>
                <w:szCs w:val="16"/>
              </w:rPr>
              <w:t xml:space="preserve"> repository to Jenkins, using </w:t>
            </w:r>
            <w:r>
              <w:rPr>
                <w:sz w:val="16"/>
                <w:szCs w:val="16"/>
              </w:rPr>
              <w:t>Curl</w:t>
            </w:r>
            <w:r w:rsidRPr="00550C91">
              <w:rPr>
                <w:sz w:val="16"/>
                <w:szCs w:val="16"/>
              </w:rPr>
              <w:t>.</w:t>
            </w:r>
          </w:p>
          <w:p w14:paraId="4B6585F0" w14:textId="77777777" w:rsidR="00BB4801" w:rsidRPr="00550C91" w:rsidRDefault="00BB4801" w:rsidP="00D100B2">
            <w:pPr>
              <w:pStyle w:val="Body"/>
              <w:numPr>
                <w:ilvl w:val="0"/>
                <w:numId w:val="50"/>
              </w:numPr>
              <w:rPr>
                <w:sz w:val="16"/>
                <w:szCs w:val="16"/>
              </w:rPr>
            </w:pPr>
            <w:r w:rsidRPr="00550C91">
              <w:rPr>
                <w:sz w:val="16"/>
                <w:szCs w:val="16"/>
              </w:rPr>
              <w:t>Upload the build artifact</w:t>
            </w:r>
            <w:r>
              <w:rPr>
                <w:sz w:val="16"/>
                <w:szCs w:val="16"/>
              </w:rPr>
              <w:t>s</w:t>
            </w:r>
            <w:r w:rsidRPr="00550C91">
              <w:rPr>
                <w:sz w:val="16"/>
                <w:szCs w:val="16"/>
              </w:rPr>
              <w:t xml:space="preserve"> from Jenkins to the Nexus </w:t>
            </w:r>
            <w:r w:rsidRPr="00550C91">
              <w:rPr>
                <w:b/>
                <w:sz w:val="16"/>
                <w:szCs w:val="16"/>
              </w:rPr>
              <w:t>DevOps-DEV</w:t>
            </w:r>
            <w:r w:rsidRPr="00550C91">
              <w:rPr>
                <w:sz w:val="16"/>
                <w:szCs w:val="16"/>
              </w:rPr>
              <w:t xml:space="preserve"> repository, using </w:t>
            </w:r>
            <w:r>
              <w:rPr>
                <w:sz w:val="16"/>
                <w:szCs w:val="16"/>
              </w:rPr>
              <w:t>Curl</w:t>
            </w:r>
            <w:r w:rsidRPr="00550C91">
              <w:rPr>
                <w:sz w:val="16"/>
                <w:szCs w:val="16"/>
              </w:rPr>
              <w:t>.</w:t>
            </w:r>
          </w:p>
          <w:p w14:paraId="10D02ACC" w14:textId="77777777" w:rsidR="00BB4801" w:rsidRPr="00550C91" w:rsidRDefault="00BB4801" w:rsidP="00D100B2">
            <w:pPr>
              <w:pStyle w:val="Body"/>
              <w:numPr>
                <w:ilvl w:val="0"/>
                <w:numId w:val="50"/>
              </w:numPr>
              <w:rPr>
                <w:sz w:val="16"/>
                <w:szCs w:val="16"/>
              </w:rPr>
            </w:pPr>
            <w:r>
              <w:rPr>
                <w:sz w:val="16"/>
                <w:szCs w:val="16"/>
              </w:rPr>
              <w:t>Delete</w:t>
            </w:r>
            <w:r w:rsidRPr="00550C91">
              <w:rPr>
                <w:sz w:val="16"/>
                <w:szCs w:val="16"/>
              </w:rPr>
              <w:t xml:space="preserve"> the SiteScope monitor</w:t>
            </w:r>
            <w:r>
              <w:rPr>
                <w:sz w:val="16"/>
                <w:szCs w:val="16"/>
              </w:rPr>
              <w:t>s</w:t>
            </w:r>
            <w:r w:rsidRPr="00550C91">
              <w:rPr>
                <w:sz w:val="16"/>
                <w:szCs w:val="16"/>
              </w:rPr>
              <w:t xml:space="preserve"> for the new DEV </w:t>
            </w:r>
            <w:r>
              <w:rPr>
                <w:sz w:val="16"/>
                <w:szCs w:val="16"/>
              </w:rPr>
              <w:t>servers</w:t>
            </w:r>
            <w:r w:rsidRPr="00550C91">
              <w:rPr>
                <w:sz w:val="16"/>
                <w:szCs w:val="16"/>
              </w:rPr>
              <w:t>.</w:t>
            </w:r>
          </w:p>
          <w:p w14:paraId="1D068916" w14:textId="77777777" w:rsidR="00BB4801" w:rsidRPr="00550C91" w:rsidRDefault="00BB4801" w:rsidP="00D100B2">
            <w:pPr>
              <w:pStyle w:val="Body"/>
              <w:numPr>
                <w:ilvl w:val="0"/>
                <w:numId w:val="50"/>
              </w:numPr>
              <w:rPr>
                <w:sz w:val="16"/>
                <w:szCs w:val="16"/>
              </w:rPr>
            </w:pPr>
            <w:r w:rsidRPr="00550C91">
              <w:rPr>
                <w:sz w:val="16"/>
                <w:szCs w:val="16"/>
              </w:rPr>
              <w:t xml:space="preserve">Un-provision the DEV environment and remove </w:t>
            </w:r>
            <w:r>
              <w:rPr>
                <w:sz w:val="16"/>
                <w:szCs w:val="16"/>
              </w:rPr>
              <w:t>the DEV servers</w:t>
            </w:r>
            <w:r w:rsidRPr="00550C91">
              <w:rPr>
                <w:sz w:val="16"/>
                <w:szCs w:val="16"/>
              </w:rPr>
              <w:t xml:space="preserve"> from the Chef managed servers list.</w:t>
            </w:r>
          </w:p>
        </w:tc>
      </w:tr>
      <w:tr w:rsidR="00BB4801" w:rsidRPr="00550C91" w14:paraId="04635E10" w14:textId="77777777" w:rsidTr="004132D7">
        <w:tc>
          <w:tcPr>
            <w:tcW w:w="1435" w:type="dxa"/>
          </w:tcPr>
          <w:p w14:paraId="26790576" w14:textId="77777777" w:rsidR="00BB4801" w:rsidRPr="00550C91" w:rsidRDefault="00BB4801" w:rsidP="004132D7">
            <w:pPr>
              <w:pStyle w:val="Body"/>
              <w:ind w:left="0"/>
              <w:rPr>
                <w:sz w:val="16"/>
                <w:szCs w:val="16"/>
              </w:rPr>
            </w:pPr>
            <w:r w:rsidRPr="007D70FC">
              <w:rPr>
                <w:sz w:val="16"/>
                <w:szCs w:val="16"/>
              </w:rPr>
              <w:t>DEVOPS-R3.5-3-QA</w:t>
            </w:r>
          </w:p>
        </w:tc>
        <w:tc>
          <w:tcPr>
            <w:tcW w:w="1242" w:type="dxa"/>
          </w:tcPr>
          <w:p w14:paraId="0BD35597" w14:textId="77777777" w:rsidR="00BB4801" w:rsidRPr="00550C91" w:rsidRDefault="00BB4801" w:rsidP="004132D7">
            <w:pPr>
              <w:pStyle w:val="Body"/>
              <w:ind w:left="0"/>
              <w:rPr>
                <w:sz w:val="16"/>
                <w:szCs w:val="16"/>
              </w:rPr>
            </w:pPr>
            <w:r w:rsidRPr="00550C91">
              <w:rPr>
                <w:sz w:val="16"/>
                <w:szCs w:val="16"/>
              </w:rPr>
              <w:t xml:space="preserve">Manual </w:t>
            </w:r>
            <w:r>
              <w:rPr>
                <w:sz w:val="16"/>
                <w:szCs w:val="16"/>
              </w:rPr>
              <w:t xml:space="preserve">(Trigger from the </w:t>
            </w:r>
            <w:r w:rsidRPr="00D531A9">
              <w:rPr>
                <w:b/>
                <w:sz w:val="16"/>
                <w:szCs w:val="16"/>
              </w:rPr>
              <w:t>DEVOPS-R3.5-PIPELINE</w:t>
            </w:r>
            <w:r>
              <w:rPr>
                <w:sz w:val="16"/>
                <w:szCs w:val="16"/>
              </w:rPr>
              <w:t xml:space="preserve"> view)</w:t>
            </w:r>
          </w:p>
        </w:tc>
        <w:tc>
          <w:tcPr>
            <w:tcW w:w="1571" w:type="dxa"/>
          </w:tcPr>
          <w:p w14:paraId="45872D8A" w14:textId="77777777" w:rsidR="00BB4801" w:rsidRPr="00550C91" w:rsidRDefault="00BB4801" w:rsidP="004132D7">
            <w:pPr>
              <w:pStyle w:val="Body"/>
              <w:ind w:left="0"/>
              <w:rPr>
                <w:sz w:val="16"/>
                <w:szCs w:val="16"/>
              </w:rPr>
            </w:pPr>
            <w:r w:rsidRPr="00550C91">
              <w:rPr>
                <w:sz w:val="16"/>
                <w:szCs w:val="16"/>
              </w:rPr>
              <w:t xml:space="preserve">Successful build for  </w:t>
            </w:r>
            <w:r w:rsidRPr="00D531A9">
              <w:rPr>
                <w:b/>
                <w:sz w:val="16"/>
                <w:szCs w:val="16"/>
              </w:rPr>
              <w:t>DEVOPS-R3.5-2-TEST</w:t>
            </w:r>
            <w:r>
              <w:rPr>
                <w:sz w:val="16"/>
                <w:szCs w:val="16"/>
              </w:rPr>
              <w:t xml:space="preserve"> job.</w:t>
            </w:r>
          </w:p>
        </w:tc>
        <w:tc>
          <w:tcPr>
            <w:tcW w:w="3960" w:type="dxa"/>
          </w:tcPr>
          <w:p w14:paraId="6DEADD00" w14:textId="77777777" w:rsidR="00BB4801" w:rsidRPr="00550C91" w:rsidRDefault="00BB4801" w:rsidP="004132D7">
            <w:pPr>
              <w:pStyle w:val="Body"/>
              <w:ind w:left="0"/>
              <w:rPr>
                <w:sz w:val="16"/>
                <w:szCs w:val="16"/>
              </w:rPr>
            </w:pPr>
            <w:r w:rsidRPr="00550C91">
              <w:rPr>
                <w:sz w:val="16"/>
                <w:szCs w:val="16"/>
              </w:rPr>
              <w:t xml:space="preserve">This </w:t>
            </w:r>
            <w:r>
              <w:rPr>
                <w:sz w:val="16"/>
                <w:szCs w:val="16"/>
              </w:rPr>
              <w:t>job</w:t>
            </w:r>
            <w:r w:rsidRPr="00550C91">
              <w:rPr>
                <w:sz w:val="16"/>
                <w:szCs w:val="16"/>
              </w:rPr>
              <w:t xml:space="preserve"> will:</w:t>
            </w:r>
          </w:p>
          <w:p w14:paraId="662D28FB" w14:textId="77777777" w:rsidR="00BB4801" w:rsidRDefault="00BB4801" w:rsidP="00D100B2">
            <w:pPr>
              <w:pStyle w:val="Body"/>
              <w:numPr>
                <w:ilvl w:val="0"/>
                <w:numId w:val="51"/>
              </w:numPr>
              <w:rPr>
                <w:sz w:val="16"/>
                <w:szCs w:val="16"/>
              </w:rPr>
            </w:pPr>
            <w:r w:rsidRPr="00550C91">
              <w:rPr>
                <w:sz w:val="16"/>
                <w:szCs w:val="16"/>
              </w:rPr>
              <w:t xml:space="preserve">Provision new </w:t>
            </w:r>
            <w:r>
              <w:rPr>
                <w:sz w:val="16"/>
                <w:szCs w:val="16"/>
              </w:rPr>
              <w:t>QA</w:t>
            </w:r>
            <w:r w:rsidRPr="00550C91">
              <w:rPr>
                <w:sz w:val="16"/>
                <w:szCs w:val="16"/>
              </w:rPr>
              <w:t xml:space="preserve"> environment</w:t>
            </w:r>
            <w:r>
              <w:rPr>
                <w:sz w:val="16"/>
                <w:szCs w:val="16"/>
              </w:rPr>
              <w:t xml:space="preserve"> (Linux and Windows servers).</w:t>
            </w:r>
          </w:p>
          <w:p w14:paraId="6D8A193F" w14:textId="77777777" w:rsidR="00BB4801" w:rsidRPr="00550C91" w:rsidRDefault="00BB4801" w:rsidP="00D100B2">
            <w:pPr>
              <w:pStyle w:val="Body"/>
              <w:numPr>
                <w:ilvl w:val="0"/>
                <w:numId w:val="51"/>
              </w:numPr>
              <w:rPr>
                <w:sz w:val="16"/>
                <w:szCs w:val="16"/>
              </w:rPr>
            </w:pPr>
            <w:r>
              <w:rPr>
                <w:sz w:val="16"/>
                <w:szCs w:val="16"/>
              </w:rPr>
              <w:t xml:space="preserve">Bootstrap the QA servers to Chef and deploy the required applications and build artifacts. </w:t>
            </w:r>
          </w:p>
          <w:p w14:paraId="65F76D96" w14:textId="77777777" w:rsidR="00BB4801" w:rsidRPr="00550C91" w:rsidRDefault="00BB4801" w:rsidP="00D100B2">
            <w:pPr>
              <w:pStyle w:val="Body"/>
              <w:numPr>
                <w:ilvl w:val="0"/>
                <w:numId w:val="51"/>
              </w:numPr>
              <w:rPr>
                <w:sz w:val="16"/>
                <w:szCs w:val="16"/>
              </w:rPr>
            </w:pPr>
            <w:r>
              <w:rPr>
                <w:sz w:val="16"/>
                <w:szCs w:val="16"/>
              </w:rPr>
              <w:t>Add</w:t>
            </w:r>
            <w:r w:rsidRPr="00550C91">
              <w:rPr>
                <w:sz w:val="16"/>
                <w:szCs w:val="16"/>
              </w:rPr>
              <w:t xml:space="preserve"> SiteScope monitor</w:t>
            </w:r>
            <w:r>
              <w:rPr>
                <w:sz w:val="16"/>
                <w:szCs w:val="16"/>
              </w:rPr>
              <w:t>s</w:t>
            </w:r>
            <w:r w:rsidRPr="00550C91">
              <w:rPr>
                <w:sz w:val="16"/>
                <w:szCs w:val="16"/>
              </w:rPr>
              <w:t xml:space="preserve"> for the new </w:t>
            </w:r>
            <w:r>
              <w:rPr>
                <w:sz w:val="16"/>
                <w:szCs w:val="16"/>
              </w:rPr>
              <w:t>QA</w:t>
            </w:r>
            <w:r w:rsidRPr="00550C91">
              <w:rPr>
                <w:sz w:val="16"/>
                <w:szCs w:val="16"/>
              </w:rPr>
              <w:t xml:space="preserve"> </w:t>
            </w:r>
            <w:r>
              <w:rPr>
                <w:sz w:val="16"/>
                <w:szCs w:val="16"/>
              </w:rPr>
              <w:t>servers</w:t>
            </w:r>
            <w:r w:rsidRPr="00550C91">
              <w:rPr>
                <w:sz w:val="16"/>
                <w:szCs w:val="16"/>
              </w:rPr>
              <w:t>.</w:t>
            </w:r>
          </w:p>
          <w:p w14:paraId="6033FC51" w14:textId="77777777" w:rsidR="00BB4801" w:rsidRPr="00550C91" w:rsidRDefault="00BB4801" w:rsidP="00D100B2">
            <w:pPr>
              <w:pStyle w:val="Body"/>
              <w:numPr>
                <w:ilvl w:val="0"/>
                <w:numId w:val="51"/>
              </w:numPr>
              <w:rPr>
                <w:sz w:val="16"/>
                <w:szCs w:val="16"/>
              </w:rPr>
            </w:pPr>
            <w:r w:rsidRPr="00550C91">
              <w:rPr>
                <w:sz w:val="16"/>
                <w:szCs w:val="16"/>
              </w:rPr>
              <w:t>Test the new build artifact</w:t>
            </w:r>
            <w:r>
              <w:rPr>
                <w:sz w:val="16"/>
                <w:szCs w:val="16"/>
              </w:rPr>
              <w:t>s</w:t>
            </w:r>
            <w:r w:rsidRPr="00550C91">
              <w:rPr>
                <w:sz w:val="16"/>
                <w:szCs w:val="16"/>
              </w:rPr>
              <w:t xml:space="preserve"> using HP ALM, HP UFT</w:t>
            </w:r>
            <w:r>
              <w:rPr>
                <w:sz w:val="16"/>
                <w:szCs w:val="16"/>
              </w:rPr>
              <w:t xml:space="preserve"> and HP PC</w:t>
            </w:r>
            <w:r w:rsidRPr="00550C91">
              <w:rPr>
                <w:sz w:val="16"/>
                <w:szCs w:val="16"/>
              </w:rPr>
              <w:t>.</w:t>
            </w:r>
          </w:p>
          <w:p w14:paraId="45638DB0" w14:textId="77777777" w:rsidR="00BB4801" w:rsidRPr="00550C91" w:rsidRDefault="00BB4801" w:rsidP="00D100B2">
            <w:pPr>
              <w:pStyle w:val="Body"/>
              <w:numPr>
                <w:ilvl w:val="0"/>
                <w:numId w:val="51"/>
              </w:numPr>
              <w:rPr>
                <w:sz w:val="16"/>
                <w:szCs w:val="16"/>
              </w:rPr>
            </w:pPr>
            <w:r w:rsidRPr="00550C91">
              <w:rPr>
                <w:sz w:val="16"/>
                <w:szCs w:val="16"/>
              </w:rPr>
              <w:t>Download the build artifact</w:t>
            </w:r>
            <w:r>
              <w:rPr>
                <w:sz w:val="16"/>
                <w:szCs w:val="16"/>
              </w:rPr>
              <w:t>s</w:t>
            </w:r>
            <w:r w:rsidRPr="00550C91">
              <w:rPr>
                <w:sz w:val="16"/>
                <w:szCs w:val="16"/>
              </w:rPr>
              <w:t xml:space="preserve"> from the Nexus </w:t>
            </w:r>
            <w:r w:rsidRPr="00550C91">
              <w:rPr>
                <w:b/>
                <w:sz w:val="16"/>
                <w:szCs w:val="16"/>
              </w:rPr>
              <w:t>DevOps-</w:t>
            </w:r>
            <w:r>
              <w:rPr>
                <w:b/>
                <w:sz w:val="16"/>
                <w:szCs w:val="16"/>
              </w:rPr>
              <w:t>DEV</w:t>
            </w:r>
            <w:r w:rsidRPr="00550C91">
              <w:rPr>
                <w:sz w:val="16"/>
                <w:szCs w:val="16"/>
              </w:rPr>
              <w:t xml:space="preserve"> repository to Jenkins, using </w:t>
            </w:r>
            <w:r>
              <w:rPr>
                <w:sz w:val="16"/>
                <w:szCs w:val="16"/>
              </w:rPr>
              <w:t>Curl</w:t>
            </w:r>
            <w:r w:rsidRPr="00550C91">
              <w:rPr>
                <w:sz w:val="16"/>
                <w:szCs w:val="16"/>
              </w:rPr>
              <w:t>.</w:t>
            </w:r>
          </w:p>
          <w:p w14:paraId="173F5FBF" w14:textId="77777777" w:rsidR="00BB4801" w:rsidRPr="00550C91" w:rsidRDefault="00BB4801" w:rsidP="00D100B2">
            <w:pPr>
              <w:pStyle w:val="Body"/>
              <w:numPr>
                <w:ilvl w:val="0"/>
                <w:numId w:val="51"/>
              </w:numPr>
              <w:rPr>
                <w:sz w:val="16"/>
                <w:szCs w:val="16"/>
              </w:rPr>
            </w:pPr>
            <w:r w:rsidRPr="00550C91">
              <w:rPr>
                <w:sz w:val="16"/>
                <w:szCs w:val="16"/>
              </w:rPr>
              <w:t>Upload the build artifact</w:t>
            </w:r>
            <w:r>
              <w:rPr>
                <w:sz w:val="16"/>
                <w:szCs w:val="16"/>
              </w:rPr>
              <w:t>s</w:t>
            </w:r>
            <w:r w:rsidRPr="00550C91">
              <w:rPr>
                <w:sz w:val="16"/>
                <w:szCs w:val="16"/>
              </w:rPr>
              <w:t xml:space="preserve"> from Jenkins to the Nexus </w:t>
            </w:r>
            <w:r w:rsidRPr="00550C91">
              <w:rPr>
                <w:b/>
                <w:sz w:val="16"/>
                <w:szCs w:val="16"/>
              </w:rPr>
              <w:t>DevOps-</w:t>
            </w:r>
            <w:r>
              <w:rPr>
                <w:b/>
                <w:sz w:val="16"/>
                <w:szCs w:val="16"/>
              </w:rPr>
              <w:t>QA</w:t>
            </w:r>
            <w:r w:rsidRPr="00550C91">
              <w:rPr>
                <w:sz w:val="16"/>
                <w:szCs w:val="16"/>
              </w:rPr>
              <w:t xml:space="preserve"> repository, using </w:t>
            </w:r>
            <w:r>
              <w:rPr>
                <w:sz w:val="16"/>
                <w:szCs w:val="16"/>
              </w:rPr>
              <w:t>Curl</w:t>
            </w:r>
            <w:r w:rsidRPr="00550C91">
              <w:rPr>
                <w:sz w:val="16"/>
                <w:szCs w:val="16"/>
              </w:rPr>
              <w:t>.</w:t>
            </w:r>
          </w:p>
          <w:p w14:paraId="7548EED0" w14:textId="77777777" w:rsidR="00BB4801" w:rsidRPr="00550C91" w:rsidRDefault="00BB4801" w:rsidP="00D100B2">
            <w:pPr>
              <w:pStyle w:val="Body"/>
              <w:numPr>
                <w:ilvl w:val="0"/>
                <w:numId w:val="51"/>
              </w:numPr>
              <w:rPr>
                <w:sz w:val="16"/>
                <w:szCs w:val="16"/>
              </w:rPr>
            </w:pPr>
            <w:r>
              <w:rPr>
                <w:sz w:val="16"/>
                <w:szCs w:val="16"/>
              </w:rPr>
              <w:t>Delete</w:t>
            </w:r>
            <w:r w:rsidRPr="00550C91">
              <w:rPr>
                <w:sz w:val="16"/>
                <w:szCs w:val="16"/>
              </w:rPr>
              <w:t xml:space="preserve"> the SiteScope monitor</w:t>
            </w:r>
            <w:r>
              <w:rPr>
                <w:sz w:val="16"/>
                <w:szCs w:val="16"/>
              </w:rPr>
              <w:t>s</w:t>
            </w:r>
            <w:r w:rsidRPr="00550C91">
              <w:rPr>
                <w:sz w:val="16"/>
                <w:szCs w:val="16"/>
              </w:rPr>
              <w:t xml:space="preserve"> for the new </w:t>
            </w:r>
            <w:r>
              <w:rPr>
                <w:sz w:val="16"/>
                <w:szCs w:val="16"/>
              </w:rPr>
              <w:t xml:space="preserve">QA </w:t>
            </w:r>
            <w:r w:rsidRPr="00550C91">
              <w:rPr>
                <w:sz w:val="16"/>
                <w:szCs w:val="16"/>
              </w:rPr>
              <w:t xml:space="preserve"> </w:t>
            </w:r>
            <w:r>
              <w:rPr>
                <w:sz w:val="16"/>
                <w:szCs w:val="16"/>
              </w:rPr>
              <w:t>servers</w:t>
            </w:r>
            <w:r w:rsidRPr="00550C91">
              <w:rPr>
                <w:sz w:val="16"/>
                <w:szCs w:val="16"/>
              </w:rPr>
              <w:t>.</w:t>
            </w:r>
          </w:p>
          <w:p w14:paraId="09FE85E5" w14:textId="77777777" w:rsidR="00BB4801" w:rsidRPr="00550C91" w:rsidRDefault="00BB4801" w:rsidP="00D100B2">
            <w:pPr>
              <w:pStyle w:val="Body"/>
              <w:numPr>
                <w:ilvl w:val="0"/>
                <w:numId w:val="51"/>
              </w:numPr>
              <w:rPr>
                <w:sz w:val="16"/>
                <w:szCs w:val="16"/>
              </w:rPr>
            </w:pPr>
            <w:r w:rsidRPr="00550C91">
              <w:rPr>
                <w:sz w:val="16"/>
                <w:szCs w:val="16"/>
              </w:rPr>
              <w:t xml:space="preserve">Un-provision the </w:t>
            </w:r>
            <w:r>
              <w:rPr>
                <w:sz w:val="16"/>
                <w:szCs w:val="16"/>
              </w:rPr>
              <w:t>QA</w:t>
            </w:r>
            <w:r w:rsidRPr="00550C91">
              <w:rPr>
                <w:sz w:val="16"/>
                <w:szCs w:val="16"/>
              </w:rPr>
              <w:t xml:space="preserve"> environment and remove </w:t>
            </w:r>
            <w:r>
              <w:rPr>
                <w:sz w:val="16"/>
                <w:szCs w:val="16"/>
              </w:rPr>
              <w:t>the QA servers</w:t>
            </w:r>
            <w:r w:rsidRPr="00550C91">
              <w:rPr>
                <w:sz w:val="16"/>
                <w:szCs w:val="16"/>
              </w:rPr>
              <w:t xml:space="preserve"> from the Chef managed servers list.</w:t>
            </w:r>
          </w:p>
        </w:tc>
      </w:tr>
      <w:tr w:rsidR="00BB4801" w:rsidRPr="00550C91" w14:paraId="7DC9A839" w14:textId="77777777" w:rsidTr="004132D7">
        <w:tc>
          <w:tcPr>
            <w:tcW w:w="1435" w:type="dxa"/>
          </w:tcPr>
          <w:p w14:paraId="731C444E" w14:textId="77777777" w:rsidR="00BB4801" w:rsidRPr="00550C91" w:rsidRDefault="00BB4801" w:rsidP="004132D7">
            <w:pPr>
              <w:pStyle w:val="Body"/>
              <w:ind w:left="0"/>
              <w:rPr>
                <w:sz w:val="16"/>
                <w:szCs w:val="16"/>
              </w:rPr>
            </w:pPr>
            <w:r w:rsidRPr="007D70FC">
              <w:rPr>
                <w:sz w:val="16"/>
                <w:szCs w:val="16"/>
              </w:rPr>
              <w:t>DEVOPS-R3.5-4-STG</w:t>
            </w:r>
          </w:p>
        </w:tc>
        <w:tc>
          <w:tcPr>
            <w:tcW w:w="1242" w:type="dxa"/>
          </w:tcPr>
          <w:p w14:paraId="1E7562E4" w14:textId="77777777" w:rsidR="00BB4801" w:rsidRPr="00550C91" w:rsidRDefault="00BB4801" w:rsidP="004132D7">
            <w:pPr>
              <w:pStyle w:val="Body"/>
              <w:ind w:left="0"/>
              <w:rPr>
                <w:sz w:val="16"/>
                <w:szCs w:val="16"/>
              </w:rPr>
            </w:pPr>
            <w:r w:rsidRPr="00550C91">
              <w:rPr>
                <w:sz w:val="16"/>
                <w:szCs w:val="16"/>
              </w:rPr>
              <w:t xml:space="preserve">Manual </w:t>
            </w:r>
            <w:r>
              <w:rPr>
                <w:sz w:val="16"/>
                <w:szCs w:val="16"/>
              </w:rPr>
              <w:t xml:space="preserve">(Trigger from the </w:t>
            </w:r>
            <w:r w:rsidRPr="00D531A9">
              <w:rPr>
                <w:b/>
                <w:sz w:val="16"/>
                <w:szCs w:val="16"/>
              </w:rPr>
              <w:t>DEVOPS-R3.5-PIPELINE</w:t>
            </w:r>
            <w:r>
              <w:rPr>
                <w:sz w:val="16"/>
                <w:szCs w:val="16"/>
              </w:rPr>
              <w:t xml:space="preserve"> view)</w:t>
            </w:r>
          </w:p>
        </w:tc>
        <w:tc>
          <w:tcPr>
            <w:tcW w:w="1571" w:type="dxa"/>
          </w:tcPr>
          <w:p w14:paraId="185F96BA" w14:textId="77777777" w:rsidR="00BB4801" w:rsidRPr="00550C91" w:rsidRDefault="00BB4801" w:rsidP="004132D7">
            <w:pPr>
              <w:pStyle w:val="Body"/>
              <w:ind w:left="0"/>
              <w:rPr>
                <w:sz w:val="16"/>
                <w:szCs w:val="16"/>
              </w:rPr>
            </w:pPr>
            <w:r w:rsidRPr="00550C91">
              <w:rPr>
                <w:sz w:val="16"/>
                <w:szCs w:val="16"/>
              </w:rPr>
              <w:t xml:space="preserve">Successful build for  </w:t>
            </w:r>
            <w:r w:rsidRPr="00D531A9">
              <w:rPr>
                <w:b/>
                <w:sz w:val="16"/>
                <w:szCs w:val="16"/>
              </w:rPr>
              <w:t>DEVOPS-R3.5-3-QA</w:t>
            </w:r>
            <w:r>
              <w:rPr>
                <w:sz w:val="16"/>
                <w:szCs w:val="16"/>
              </w:rPr>
              <w:t xml:space="preserve"> job.</w:t>
            </w:r>
          </w:p>
          <w:p w14:paraId="26262581" w14:textId="77777777" w:rsidR="00BB4801" w:rsidRPr="00550C91" w:rsidRDefault="00BB4801" w:rsidP="004132D7">
            <w:pPr>
              <w:pStyle w:val="Body"/>
              <w:ind w:left="0"/>
              <w:rPr>
                <w:sz w:val="16"/>
                <w:szCs w:val="16"/>
              </w:rPr>
            </w:pPr>
            <w:r w:rsidRPr="00550C91">
              <w:rPr>
                <w:sz w:val="16"/>
                <w:szCs w:val="16"/>
              </w:rPr>
              <w:t xml:space="preserve">The release RFC must be in </w:t>
            </w:r>
            <w:r w:rsidRPr="00550C91">
              <w:rPr>
                <w:b/>
                <w:sz w:val="16"/>
                <w:szCs w:val="16"/>
              </w:rPr>
              <w:t>Change Approved</w:t>
            </w:r>
            <w:r w:rsidRPr="00550C91">
              <w:rPr>
                <w:sz w:val="16"/>
                <w:szCs w:val="16"/>
              </w:rPr>
              <w:t xml:space="preserve"> or </w:t>
            </w:r>
            <w:r w:rsidRPr="00550C91">
              <w:rPr>
                <w:b/>
                <w:sz w:val="16"/>
                <w:szCs w:val="16"/>
              </w:rPr>
              <w:t xml:space="preserve">Change Implementation – Promoted to ST </w:t>
            </w:r>
            <w:r w:rsidRPr="00550C91">
              <w:rPr>
                <w:sz w:val="16"/>
                <w:szCs w:val="16"/>
              </w:rPr>
              <w:t xml:space="preserve">phase. </w:t>
            </w:r>
          </w:p>
          <w:p w14:paraId="207987BA" w14:textId="77777777" w:rsidR="00BB4801" w:rsidRPr="00550C91" w:rsidRDefault="00BB4801" w:rsidP="004132D7">
            <w:pPr>
              <w:pStyle w:val="Body"/>
              <w:ind w:left="0"/>
              <w:rPr>
                <w:sz w:val="16"/>
                <w:szCs w:val="16"/>
              </w:rPr>
            </w:pPr>
            <w:r w:rsidRPr="00550C91">
              <w:rPr>
                <w:sz w:val="16"/>
                <w:szCs w:val="16"/>
              </w:rPr>
              <w:lastRenderedPageBreak/>
              <w:t xml:space="preserve">The staging RFC must be in </w:t>
            </w:r>
            <w:r w:rsidRPr="00550C91">
              <w:rPr>
                <w:b/>
                <w:sz w:val="16"/>
                <w:szCs w:val="16"/>
              </w:rPr>
              <w:t>Execution</w:t>
            </w:r>
            <w:r w:rsidRPr="00550C91">
              <w:rPr>
                <w:sz w:val="16"/>
                <w:szCs w:val="16"/>
              </w:rPr>
              <w:t xml:space="preserve"> phase.</w:t>
            </w:r>
          </w:p>
        </w:tc>
        <w:tc>
          <w:tcPr>
            <w:tcW w:w="3960" w:type="dxa"/>
          </w:tcPr>
          <w:p w14:paraId="7158B772" w14:textId="77777777" w:rsidR="00BB4801" w:rsidRPr="00550C91" w:rsidRDefault="00BB4801" w:rsidP="004132D7">
            <w:pPr>
              <w:pStyle w:val="Body"/>
              <w:ind w:left="0"/>
              <w:rPr>
                <w:sz w:val="16"/>
                <w:szCs w:val="16"/>
              </w:rPr>
            </w:pPr>
            <w:r w:rsidRPr="00550C91">
              <w:rPr>
                <w:sz w:val="16"/>
                <w:szCs w:val="16"/>
              </w:rPr>
              <w:lastRenderedPageBreak/>
              <w:t>This project will:</w:t>
            </w:r>
          </w:p>
          <w:p w14:paraId="73827830" w14:textId="77777777" w:rsidR="00BB4801" w:rsidRPr="00550C91" w:rsidRDefault="00BB4801" w:rsidP="00D100B2">
            <w:pPr>
              <w:pStyle w:val="Body"/>
              <w:numPr>
                <w:ilvl w:val="0"/>
                <w:numId w:val="52"/>
              </w:numPr>
              <w:rPr>
                <w:sz w:val="16"/>
                <w:szCs w:val="16"/>
              </w:rPr>
            </w:pPr>
            <w:r w:rsidRPr="00550C91">
              <w:rPr>
                <w:sz w:val="16"/>
                <w:szCs w:val="16"/>
              </w:rPr>
              <w:t xml:space="preserve">Verify if the release RFC </w:t>
            </w:r>
            <w:r>
              <w:rPr>
                <w:sz w:val="16"/>
                <w:szCs w:val="16"/>
              </w:rPr>
              <w:t>is</w:t>
            </w:r>
            <w:r w:rsidRPr="00550C91">
              <w:rPr>
                <w:sz w:val="16"/>
                <w:szCs w:val="16"/>
              </w:rPr>
              <w:t xml:space="preserve"> </w:t>
            </w:r>
            <w:r>
              <w:rPr>
                <w:sz w:val="16"/>
                <w:szCs w:val="16"/>
              </w:rPr>
              <w:t>configured to allow promotion to</w:t>
            </w:r>
            <w:r w:rsidRPr="00550C91">
              <w:rPr>
                <w:sz w:val="16"/>
                <w:szCs w:val="16"/>
              </w:rPr>
              <w:t xml:space="preserve"> staging.</w:t>
            </w:r>
          </w:p>
          <w:p w14:paraId="6F49B94E" w14:textId="77777777" w:rsidR="00BB4801" w:rsidRPr="00550C91" w:rsidRDefault="00BB4801" w:rsidP="00D100B2">
            <w:pPr>
              <w:pStyle w:val="Body"/>
              <w:numPr>
                <w:ilvl w:val="0"/>
                <w:numId w:val="52"/>
              </w:numPr>
              <w:rPr>
                <w:sz w:val="16"/>
                <w:szCs w:val="16"/>
              </w:rPr>
            </w:pPr>
            <w:r w:rsidRPr="00550C91">
              <w:rPr>
                <w:sz w:val="16"/>
                <w:szCs w:val="16"/>
              </w:rPr>
              <w:t xml:space="preserve">Update the release RFC phase to </w:t>
            </w:r>
            <w:r w:rsidRPr="00550C91">
              <w:rPr>
                <w:b/>
                <w:sz w:val="16"/>
                <w:szCs w:val="16"/>
              </w:rPr>
              <w:t>Change Implementation – Promoted to ST</w:t>
            </w:r>
            <w:r w:rsidRPr="00550C91">
              <w:rPr>
                <w:sz w:val="16"/>
                <w:szCs w:val="16"/>
              </w:rPr>
              <w:t>.</w:t>
            </w:r>
          </w:p>
          <w:p w14:paraId="7A56C684" w14:textId="77777777" w:rsidR="00BB4801" w:rsidRPr="00550C91" w:rsidRDefault="00BB4801" w:rsidP="00D100B2">
            <w:pPr>
              <w:pStyle w:val="Body"/>
              <w:numPr>
                <w:ilvl w:val="0"/>
                <w:numId w:val="52"/>
              </w:numPr>
              <w:rPr>
                <w:sz w:val="16"/>
                <w:szCs w:val="16"/>
              </w:rPr>
            </w:pPr>
            <w:r w:rsidRPr="00550C91">
              <w:rPr>
                <w:sz w:val="16"/>
                <w:szCs w:val="16"/>
              </w:rPr>
              <w:t xml:space="preserve">Update the UCMDB </w:t>
            </w:r>
            <w:r>
              <w:rPr>
                <w:sz w:val="16"/>
                <w:szCs w:val="16"/>
              </w:rPr>
              <w:t>Business A</w:t>
            </w:r>
            <w:r w:rsidRPr="00550C91">
              <w:rPr>
                <w:sz w:val="16"/>
                <w:szCs w:val="16"/>
              </w:rPr>
              <w:t xml:space="preserve">pplication CI </w:t>
            </w:r>
            <w:r w:rsidRPr="00D531A9">
              <w:rPr>
                <w:b/>
                <w:sz w:val="16"/>
                <w:szCs w:val="16"/>
              </w:rPr>
              <w:t>status</w:t>
            </w:r>
            <w:r w:rsidRPr="00550C91">
              <w:rPr>
                <w:sz w:val="16"/>
                <w:szCs w:val="16"/>
              </w:rPr>
              <w:t xml:space="preserve"> </w:t>
            </w:r>
            <w:r>
              <w:rPr>
                <w:sz w:val="16"/>
                <w:szCs w:val="16"/>
              </w:rPr>
              <w:t>attribute</w:t>
            </w:r>
            <w:r w:rsidRPr="00550C91">
              <w:rPr>
                <w:sz w:val="16"/>
                <w:szCs w:val="16"/>
              </w:rPr>
              <w:t>.</w:t>
            </w:r>
          </w:p>
          <w:p w14:paraId="6E0AA66B" w14:textId="77777777" w:rsidR="00BB4801" w:rsidRPr="00550C91" w:rsidRDefault="00BB4801" w:rsidP="00D100B2">
            <w:pPr>
              <w:pStyle w:val="Body"/>
              <w:numPr>
                <w:ilvl w:val="0"/>
                <w:numId w:val="52"/>
              </w:numPr>
              <w:rPr>
                <w:sz w:val="16"/>
                <w:szCs w:val="16"/>
              </w:rPr>
            </w:pPr>
            <w:r w:rsidRPr="00550C91">
              <w:rPr>
                <w:sz w:val="16"/>
                <w:szCs w:val="16"/>
              </w:rPr>
              <w:t>Provision new STG environment</w:t>
            </w:r>
            <w:r>
              <w:rPr>
                <w:sz w:val="16"/>
                <w:szCs w:val="16"/>
              </w:rPr>
              <w:t xml:space="preserve"> (Linux and Windows servers)</w:t>
            </w:r>
            <w:r w:rsidRPr="00550C91">
              <w:rPr>
                <w:sz w:val="16"/>
                <w:szCs w:val="16"/>
              </w:rPr>
              <w:t>.</w:t>
            </w:r>
          </w:p>
          <w:p w14:paraId="299F4970" w14:textId="77777777" w:rsidR="00BB4801" w:rsidRPr="00550C91" w:rsidRDefault="00BB4801" w:rsidP="00D100B2">
            <w:pPr>
              <w:pStyle w:val="Body"/>
              <w:numPr>
                <w:ilvl w:val="0"/>
                <w:numId w:val="52"/>
              </w:numPr>
              <w:rPr>
                <w:sz w:val="16"/>
                <w:szCs w:val="16"/>
              </w:rPr>
            </w:pPr>
            <w:r>
              <w:rPr>
                <w:sz w:val="16"/>
                <w:szCs w:val="16"/>
              </w:rPr>
              <w:lastRenderedPageBreak/>
              <w:t>Bootstrap the STG servers to Chef and deploy the required applications and build artifacts</w:t>
            </w:r>
            <w:r w:rsidRPr="00550C91">
              <w:rPr>
                <w:sz w:val="16"/>
                <w:szCs w:val="16"/>
              </w:rPr>
              <w:t>.</w:t>
            </w:r>
          </w:p>
          <w:p w14:paraId="5ED11D2F" w14:textId="77777777" w:rsidR="00BB4801" w:rsidRPr="00550C91" w:rsidRDefault="00BB4801" w:rsidP="00D100B2">
            <w:pPr>
              <w:pStyle w:val="Body"/>
              <w:numPr>
                <w:ilvl w:val="0"/>
                <w:numId w:val="52"/>
              </w:numPr>
              <w:rPr>
                <w:sz w:val="16"/>
                <w:szCs w:val="16"/>
              </w:rPr>
            </w:pPr>
            <w:r>
              <w:rPr>
                <w:sz w:val="16"/>
                <w:szCs w:val="16"/>
              </w:rPr>
              <w:t>Add</w:t>
            </w:r>
            <w:r w:rsidRPr="00550C91">
              <w:rPr>
                <w:sz w:val="16"/>
                <w:szCs w:val="16"/>
              </w:rPr>
              <w:t xml:space="preserve"> SiteScope monitor</w:t>
            </w:r>
            <w:r>
              <w:rPr>
                <w:sz w:val="16"/>
                <w:szCs w:val="16"/>
              </w:rPr>
              <w:t>s</w:t>
            </w:r>
            <w:r w:rsidRPr="00550C91">
              <w:rPr>
                <w:sz w:val="16"/>
                <w:szCs w:val="16"/>
              </w:rPr>
              <w:t xml:space="preserve"> for the new </w:t>
            </w:r>
            <w:r>
              <w:rPr>
                <w:sz w:val="16"/>
                <w:szCs w:val="16"/>
              </w:rPr>
              <w:t>STG</w:t>
            </w:r>
            <w:r w:rsidRPr="00550C91">
              <w:rPr>
                <w:sz w:val="16"/>
                <w:szCs w:val="16"/>
              </w:rPr>
              <w:t xml:space="preserve"> </w:t>
            </w:r>
            <w:r>
              <w:rPr>
                <w:sz w:val="16"/>
                <w:szCs w:val="16"/>
              </w:rPr>
              <w:t>servers</w:t>
            </w:r>
            <w:r w:rsidRPr="00550C91">
              <w:rPr>
                <w:sz w:val="16"/>
                <w:szCs w:val="16"/>
              </w:rPr>
              <w:t>.</w:t>
            </w:r>
          </w:p>
          <w:p w14:paraId="17598991" w14:textId="77777777" w:rsidR="00BB4801" w:rsidRPr="00550C91" w:rsidRDefault="00BB4801" w:rsidP="00D100B2">
            <w:pPr>
              <w:pStyle w:val="Body"/>
              <w:numPr>
                <w:ilvl w:val="0"/>
                <w:numId w:val="52"/>
              </w:numPr>
              <w:rPr>
                <w:sz w:val="16"/>
                <w:szCs w:val="16"/>
              </w:rPr>
            </w:pPr>
            <w:r w:rsidRPr="00550C91">
              <w:rPr>
                <w:sz w:val="16"/>
                <w:szCs w:val="16"/>
              </w:rPr>
              <w:t>Test the new build artifact</w:t>
            </w:r>
            <w:r>
              <w:rPr>
                <w:sz w:val="16"/>
                <w:szCs w:val="16"/>
              </w:rPr>
              <w:t>s</w:t>
            </w:r>
            <w:r w:rsidRPr="00550C91">
              <w:rPr>
                <w:sz w:val="16"/>
                <w:szCs w:val="16"/>
              </w:rPr>
              <w:t xml:space="preserve"> using HP ALM, HP UFT</w:t>
            </w:r>
            <w:r>
              <w:rPr>
                <w:sz w:val="16"/>
                <w:szCs w:val="16"/>
              </w:rPr>
              <w:t xml:space="preserve"> and HP PC</w:t>
            </w:r>
            <w:r w:rsidRPr="00550C91">
              <w:rPr>
                <w:sz w:val="16"/>
                <w:szCs w:val="16"/>
              </w:rPr>
              <w:t>.</w:t>
            </w:r>
          </w:p>
          <w:p w14:paraId="60FF2BF5" w14:textId="77777777" w:rsidR="00BB4801" w:rsidRPr="00550C91" w:rsidRDefault="00BB4801" w:rsidP="00D100B2">
            <w:pPr>
              <w:pStyle w:val="Body"/>
              <w:numPr>
                <w:ilvl w:val="0"/>
                <w:numId w:val="52"/>
              </w:numPr>
              <w:rPr>
                <w:sz w:val="16"/>
                <w:szCs w:val="16"/>
              </w:rPr>
            </w:pPr>
            <w:r w:rsidRPr="00550C91">
              <w:rPr>
                <w:sz w:val="16"/>
                <w:szCs w:val="16"/>
              </w:rPr>
              <w:t>Download the build artifact</w:t>
            </w:r>
            <w:r>
              <w:rPr>
                <w:sz w:val="16"/>
                <w:szCs w:val="16"/>
              </w:rPr>
              <w:t>s</w:t>
            </w:r>
            <w:r w:rsidRPr="00550C91">
              <w:rPr>
                <w:sz w:val="16"/>
                <w:szCs w:val="16"/>
              </w:rPr>
              <w:t xml:space="preserve"> from the Nexus </w:t>
            </w:r>
            <w:r w:rsidRPr="00550C91">
              <w:rPr>
                <w:b/>
                <w:sz w:val="16"/>
                <w:szCs w:val="16"/>
              </w:rPr>
              <w:t>DevOps-</w:t>
            </w:r>
            <w:r>
              <w:rPr>
                <w:b/>
                <w:sz w:val="16"/>
                <w:szCs w:val="16"/>
              </w:rPr>
              <w:t>QA</w:t>
            </w:r>
            <w:r w:rsidRPr="00550C91">
              <w:rPr>
                <w:sz w:val="16"/>
                <w:szCs w:val="16"/>
              </w:rPr>
              <w:t xml:space="preserve"> repository to Jenkins, using </w:t>
            </w:r>
            <w:r>
              <w:rPr>
                <w:sz w:val="16"/>
                <w:szCs w:val="16"/>
              </w:rPr>
              <w:t>Curl</w:t>
            </w:r>
            <w:r w:rsidRPr="00550C91">
              <w:rPr>
                <w:sz w:val="16"/>
                <w:szCs w:val="16"/>
              </w:rPr>
              <w:t>.</w:t>
            </w:r>
          </w:p>
          <w:p w14:paraId="38463D42" w14:textId="77777777" w:rsidR="00BB4801" w:rsidRPr="00550C91" w:rsidRDefault="00BB4801" w:rsidP="00D100B2">
            <w:pPr>
              <w:pStyle w:val="Body"/>
              <w:numPr>
                <w:ilvl w:val="0"/>
                <w:numId w:val="52"/>
              </w:numPr>
              <w:rPr>
                <w:sz w:val="16"/>
                <w:szCs w:val="16"/>
              </w:rPr>
            </w:pPr>
            <w:r w:rsidRPr="00550C91">
              <w:rPr>
                <w:sz w:val="16"/>
                <w:szCs w:val="16"/>
              </w:rPr>
              <w:t>Upload the build artifact</w:t>
            </w:r>
            <w:r>
              <w:rPr>
                <w:sz w:val="16"/>
                <w:szCs w:val="16"/>
              </w:rPr>
              <w:t>s</w:t>
            </w:r>
            <w:r w:rsidRPr="00550C91">
              <w:rPr>
                <w:sz w:val="16"/>
                <w:szCs w:val="16"/>
              </w:rPr>
              <w:t xml:space="preserve"> from Jenkins to the Nexus </w:t>
            </w:r>
            <w:r w:rsidRPr="00550C91">
              <w:rPr>
                <w:b/>
                <w:sz w:val="16"/>
                <w:szCs w:val="16"/>
              </w:rPr>
              <w:t>DevOps-</w:t>
            </w:r>
            <w:r>
              <w:rPr>
                <w:b/>
                <w:sz w:val="16"/>
                <w:szCs w:val="16"/>
              </w:rPr>
              <w:t>STG</w:t>
            </w:r>
            <w:r w:rsidRPr="00550C91">
              <w:rPr>
                <w:sz w:val="16"/>
                <w:szCs w:val="16"/>
              </w:rPr>
              <w:t xml:space="preserve"> repository, using </w:t>
            </w:r>
            <w:r>
              <w:rPr>
                <w:sz w:val="16"/>
                <w:szCs w:val="16"/>
              </w:rPr>
              <w:t>Curl</w:t>
            </w:r>
            <w:r w:rsidRPr="00550C91">
              <w:rPr>
                <w:sz w:val="16"/>
                <w:szCs w:val="16"/>
              </w:rPr>
              <w:t>.</w:t>
            </w:r>
          </w:p>
          <w:p w14:paraId="79A8CBFD" w14:textId="77777777" w:rsidR="00BB4801" w:rsidRPr="00550C91" w:rsidRDefault="00BB4801" w:rsidP="00D100B2">
            <w:pPr>
              <w:pStyle w:val="Body"/>
              <w:numPr>
                <w:ilvl w:val="0"/>
                <w:numId w:val="52"/>
              </w:numPr>
              <w:rPr>
                <w:sz w:val="16"/>
                <w:szCs w:val="16"/>
              </w:rPr>
            </w:pPr>
            <w:r>
              <w:rPr>
                <w:sz w:val="16"/>
                <w:szCs w:val="16"/>
              </w:rPr>
              <w:t>Delete</w:t>
            </w:r>
            <w:r w:rsidRPr="00550C91">
              <w:rPr>
                <w:sz w:val="16"/>
                <w:szCs w:val="16"/>
              </w:rPr>
              <w:t xml:space="preserve"> the SiteScope monitor</w:t>
            </w:r>
            <w:r>
              <w:rPr>
                <w:sz w:val="16"/>
                <w:szCs w:val="16"/>
              </w:rPr>
              <w:t>s</w:t>
            </w:r>
            <w:r w:rsidRPr="00550C91">
              <w:rPr>
                <w:sz w:val="16"/>
                <w:szCs w:val="16"/>
              </w:rPr>
              <w:t xml:space="preserve"> for the new </w:t>
            </w:r>
            <w:r>
              <w:rPr>
                <w:sz w:val="16"/>
                <w:szCs w:val="16"/>
              </w:rPr>
              <w:t>STG servers</w:t>
            </w:r>
            <w:r w:rsidRPr="00550C91">
              <w:rPr>
                <w:sz w:val="16"/>
                <w:szCs w:val="16"/>
              </w:rPr>
              <w:t>.</w:t>
            </w:r>
          </w:p>
          <w:p w14:paraId="5BA69FE5" w14:textId="77777777" w:rsidR="00BB4801" w:rsidRPr="00550C91" w:rsidRDefault="00BB4801" w:rsidP="00D100B2">
            <w:pPr>
              <w:pStyle w:val="Body"/>
              <w:numPr>
                <w:ilvl w:val="0"/>
                <w:numId w:val="52"/>
              </w:numPr>
              <w:rPr>
                <w:sz w:val="16"/>
                <w:szCs w:val="16"/>
              </w:rPr>
            </w:pPr>
            <w:r w:rsidRPr="00550C91">
              <w:rPr>
                <w:sz w:val="16"/>
                <w:szCs w:val="16"/>
              </w:rPr>
              <w:t xml:space="preserve">Un-provision the </w:t>
            </w:r>
            <w:r>
              <w:rPr>
                <w:sz w:val="16"/>
                <w:szCs w:val="16"/>
              </w:rPr>
              <w:t>STG</w:t>
            </w:r>
            <w:r w:rsidRPr="00550C91">
              <w:rPr>
                <w:sz w:val="16"/>
                <w:szCs w:val="16"/>
              </w:rPr>
              <w:t xml:space="preserve"> environment and remove </w:t>
            </w:r>
            <w:r>
              <w:rPr>
                <w:sz w:val="16"/>
                <w:szCs w:val="16"/>
              </w:rPr>
              <w:t>the STG servers</w:t>
            </w:r>
            <w:r w:rsidRPr="00550C91">
              <w:rPr>
                <w:sz w:val="16"/>
                <w:szCs w:val="16"/>
              </w:rPr>
              <w:t xml:space="preserve"> from the Chef managed servers list.</w:t>
            </w:r>
          </w:p>
          <w:p w14:paraId="2250FF1E" w14:textId="77777777" w:rsidR="00BB4801" w:rsidRPr="00550C91" w:rsidRDefault="00BB4801" w:rsidP="00D100B2">
            <w:pPr>
              <w:pStyle w:val="Body"/>
              <w:numPr>
                <w:ilvl w:val="0"/>
                <w:numId w:val="52"/>
              </w:numPr>
              <w:rPr>
                <w:sz w:val="16"/>
                <w:szCs w:val="16"/>
              </w:rPr>
            </w:pPr>
            <w:r w:rsidRPr="00550C91">
              <w:rPr>
                <w:sz w:val="16"/>
                <w:szCs w:val="16"/>
              </w:rPr>
              <w:t xml:space="preserve">Update the UCMDB </w:t>
            </w:r>
            <w:r>
              <w:rPr>
                <w:sz w:val="16"/>
                <w:szCs w:val="16"/>
              </w:rPr>
              <w:t>Business A</w:t>
            </w:r>
            <w:r w:rsidRPr="00550C91">
              <w:rPr>
                <w:sz w:val="16"/>
                <w:szCs w:val="16"/>
              </w:rPr>
              <w:t xml:space="preserve">pplication CI </w:t>
            </w:r>
            <w:r w:rsidRPr="00550C91">
              <w:rPr>
                <w:b/>
                <w:sz w:val="16"/>
                <w:szCs w:val="16"/>
              </w:rPr>
              <w:t>Last Known Good</w:t>
            </w:r>
            <w:r w:rsidRPr="00550C91">
              <w:rPr>
                <w:sz w:val="16"/>
                <w:szCs w:val="16"/>
              </w:rPr>
              <w:t xml:space="preserve"> attribute with the current release number.</w:t>
            </w:r>
          </w:p>
          <w:p w14:paraId="1857DD18" w14:textId="77777777" w:rsidR="00BB4801" w:rsidRPr="00550C91" w:rsidRDefault="00BB4801" w:rsidP="00D100B2">
            <w:pPr>
              <w:pStyle w:val="Body"/>
              <w:numPr>
                <w:ilvl w:val="0"/>
                <w:numId w:val="52"/>
              </w:numPr>
              <w:rPr>
                <w:sz w:val="16"/>
                <w:szCs w:val="16"/>
              </w:rPr>
            </w:pPr>
            <w:r w:rsidRPr="00550C91">
              <w:rPr>
                <w:sz w:val="16"/>
                <w:szCs w:val="16"/>
              </w:rPr>
              <w:t>Close the staging RFC.</w:t>
            </w:r>
          </w:p>
        </w:tc>
      </w:tr>
      <w:tr w:rsidR="00BB4801" w:rsidRPr="00550C91" w14:paraId="69F6FCFE" w14:textId="77777777" w:rsidTr="004132D7">
        <w:tc>
          <w:tcPr>
            <w:tcW w:w="1435" w:type="dxa"/>
          </w:tcPr>
          <w:p w14:paraId="3C478FFD" w14:textId="77777777" w:rsidR="00BB4801" w:rsidRPr="00550C91" w:rsidRDefault="00BB4801" w:rsidP="004132D7">
            <w:pPr>
              <w:pStyle w:val="Body"/>
              <w:ind w:left="0"/>
              <w:rPr>
                <w:sz w:val="16"/>
                <w:szCs w:val="16"/>
              </w:rPr>
            </w:pPr>
            <w:r w:rsidRPr="007D70FC">
              <w:rPr>
                <w:sz w:val="16"/>
                <w:szCs w:val="16"/>
              </w:rPr>
              <w:lastRenderedPageBreak/>
              <w:t>DEVOPS-R3.5-5-PROD</w:t>
            </w:r>
          </w:p>
        </w:tc>
        <w:tc>
          <w:tcPr>
            <w:tcW w:w="1242" w:type="dxa"/>
          </w:tcPr>
          <w:p w14:paraId="206BAB5D" w14:textId="77777777" w:rsidR="00BB4801" w:rsidRPr="00550C91" w:rsidRDefault="00BB4801" w:rsidP="004132D7">
            <w:pPr>
              <w:pStyle w:val="Body"/>
              <w:ind w:left="0"/>
              <w:rPr>
                <w:sz w:val="16"/>
                <w:szCs w:val="16"/>
              </w:rPr>
            </w:pPr>
            <w:r w:rsidRPr="00550C91">
              <w:rPr>
                <w:sz w:val="16"/>
                <w:szCs w:val="16"/>
              </w:rPr>
              <w:t xml:space="preserve">Manual </w:t>
            </w:r>
            <w:r>
              <w:rPr>
                <w:sz w:val="16"/>
                <w:szCs w:val="16"/>
              </w:rPr>
              <w:t xml:space="preserve">(Trigger from the </w:t>
            </w:r>
            <w:r w:rsidRPr="00D531A9">
              <w:rPr>
                <w:b/>
                <w:sz w:val="16"/>
                <w:szCs w:val="16"/>
              </w:rPr>
              <w:t>DEVOPS-R3.5-PIPELINE</w:t>
            </w:r>
            <w:r>
              <w:rPr>
                <w:sz w:val="16"/>
                <w:szCs w:val="16"/>
              </w:rPr>
              <w:t xml:space="preserve"> view)</w:t>
            </w:r>
          </w:p>
        </w:tc>
        <w:tc>
          <w:tcPr>
            <w:tcW w:w="1571" w:type="dxa"/>
          </w:tcPr>
          <w:p w14:paraId="5D99C914" w14:textId="77777777" w:rsidR="00BB4801" w:rsidRPr="00550C91" w:rsidRDefault="00BB4801" w:rsidP="004132D7">
            <w:pPr>
              <w:pStyle w:val="Body"/>
              <w:ind w:left="0"/>
              <w:rPr>
                <w:sz w:val="16"/>
                <w:szCs w:val="16"/>
              </w:rPr>
            </w:pPr>
            <w:r w:rsidRPr="00550C91">
              <w:rPr>
                <w:sz w:val="16"/>
                <w:szCs w:val="16"/>
              </w:rPr>
              <w:t xml:space="preserve">Successful build for  </w:t>
            </w:r>
            <w:r w:rsidRPr="009411C5">
              <w:rPr>
                <w:b/>
                <w:sz w:val="16"/>
                <w:szCs w:val="16"/>
              </w:rPr>
              <w:t>DEVOPS-R3.5-4-STG</w:t>
            </w:r>
            <w:r>
              <w:rPr>
                <w:sz w:val="16"/>
                <w:szCs w:val="16"/>
              </w:rPr>
              <w:t xml:space="preserve"> job.</w:t>
            </w:r>
          </w:p>
          <w:p w14:paraId="6FC3EA3E" w14:textId="77777777" w:rsidR="00BB4801" w:rsidRPr="00550C91" w:rsidRDefault="00BB4801" w:rsidP="004132D7">
            <w:pPr>
              <w:pStyle w:val="Body"/>
              <w:ind w:left="0"/>
              <w:rPr>
                <w:sz w:val="16"/>
                <w:szCs w:val="16"/>
              </w:rPr>
            </w:pPr>
            <w:r w:rsidRPr="00550C91">
              <w:rPr>
                <w:sz w:val="16"/>
                <w:szCs w:val="16"/>
              </w:rPr>
              <w:t>The Release RFC must be in “Change Implementation – Promoted to PR”.</w:t>
            </w:r>
          </w:p>
          <w:p w14:paraId="49FE2E88" w14:textId="77777777" w:rsidR="00BB4801" w:rsidRPr="00550C91" w:rsidRDefault="00BB4801" w:rsidP="004132D7">
            <w:pPr>
              <w:pStyle w:val="Body"/>
              <w:ind w:left="0"/>
              <w:rPr>
                <w:sz w:val="16"/>
                <w:szCs w:val="16"/>
              </w:rPr>
            </w:pPr>
            <w:r w:rsidRPr="00550C91">
              <w:rPr>
                <w:sz w:val="16"/>
                <w:szCs w:val="16"/>
              </w:rPr>
              <w:t>The Production RFC must be in “Deployment” phase.</w:t>
            </w:r>
          </w:p>
        </w:tc>
        <w:tc>
          <w:tcPr>
            <w:tcW w:w="3960" w:type="dxa"/>
          </w:tcPr>
          <w:p w14:paraId="374BE15D" w14:textId="77777777" w:rsidR="00BB4801" w:rsidRPr="00550C91" w:rsidRDefault="00BB4801" w:rsidP="004132D7">
            <w:pPr>
              <w:pStyle w:val="Body"/>
              <w:ind w:left="0"/>
              <w:rPr>
                <w:sz w:val="16"/>
                <w:szCs w:val="16"/>
              </w:rPr>
            </w:pPr>
            <w:r w:rsidRPr="00550C91">
              <w:rPr>
                <w:sz w:val="16"/>
                <w:szCs w:val="16"/>
              </w:rPr>
              <w:t>This project will:</w:t>
            </w:r>
          </w:p>
          <w:p w14:paraId="75116AF9" w14:textId="77777777" w:rsidR="00BB4801" w:rsidRPr="00550C91" w:rsidRDefault="00BB4801" w:rsidP="00D100B2">
            <w:pPr>
              <w:pStyle w:val="Body"/>
              <w:numPr>
                <w:ilvl w:val="0"/>
                <w:numId w:val="53"/>
              </w:numPr>
              <w:rPr>
                <w:sz w:val="16"/>
                <w:szCs w:val="16"/>
              </w:rPr>
            </w:pPr>
            <w:r w:rsidRPr="00550C91">
              <w:rPr>
                <w:sz w:val="16"/>
                <w:szCs w:val="16"/>
              </w:rPr>
              <w:t xml:space="preserve">Verify if the release RFC </w:t>
            </w:r>
            <w:r>
              <w:rPr>
                <w:sz w:val="16"/>
                <w:szCs w:val="16"/>
              </w:rPr>
              <w:t>is</w:t>
            </w:r>
            <w:r w:rsidRPr="00550C91">
              <w:rPr>
                <w:sz w:val="16"/>
                <w:szCs w:val="16"/>
              </w:rPr>
              <w:t xml:space="preserve"> </w:t>
            </w:r>
            <w:r>
              <w:rPr>
                <w:sz w:val="16"/>
                <w:szCs w:val="16"/>
              </w:rPr>
              <w:t>configured to allow promotion to</w:t>
            </w:r>
            <w:r w:rsidRPr="00550C91">
              <w:rPr>
                <w:sz w:val="16"/>
                <w:szCs w:val="16"/>
              </w:rPr>
              <w:t xml:space="preserve"> </w:t>
            </w:r>
            <w:r>
              <w:rPr>
                <w:sz w:val="16"/>
                <w:szCs w:val="16"/>
              </w:rPr>
              <w:t>production</w:t>
            </w:r>
            <w:r w:rsidRPr="00550C91">
              <w:rPr>
                <w:sz w:val="16"/>
                <w:szCs w:val="16"/>
              </w:rPr>
              <w:t>.</w:t>
            </w:r>
          </w:p>
          <w:p w14:paraId="3841C985" w14:textId="77777777" w:rsidR="00BB4801" w:rsidRPr="00550C91" w:rsidRDefault="00BB4801" w:rsidP="00D100B2">
            <w:pPr>
              <w:pStyle w:val="Body"/>
              <w:numPr>
                <w:ilvl w:val="0"/>
                <w:numId w:val="53"/>
              </w:numPr>
              <w:rPr>
                <w:sz w:val="16"/>
                <w:szCs w:val="16"/>
              </w:rPr>
            </w:pPr>
            <w:r w:rsidRPr="00550C91">
              <w:rPr>
                <w:sz w:val="16"/>
                <w:szCs w:val="16"/>
              </w:rPr>
              <w:t xml:space="preserve">Update the release RFC phase to </w:t>
            </w:r>
            <w:r w:rsidRPr="00550C91">
              <w:rPr>
                <w:b/>
                <w:sz w:val="16"/>
                <w:szCs w:val="16"/>
              </w:rPr>
              <w:t>Change Implementation – Promoted to PR</w:t>
            </w:r>
            <w:r w:rsidRPr="00550C91">
              <w:rPr>
                <w:sz w:val="16"/>
                <w:szCs w:val="16"/>
              </w:rPr>
              <w:t>.</w:t>
            </w:r>
          </w:p>
          <w:p w14:paraId="4EDCBEEB" w14:textId="77777777" w:rsidR="00BB4801" w:rsidRPr="00550C91" w:rsidRDefault="00BB4801" w:rsidP="00D100B2">
            <w:pPr>
              <w:pStyle w:val="Body"/>
              <w:numPr>
                <w:ilvl w:val="0"/>
                <w:numId w:val="53"/>
              </w:numPr>
              <w:rPr>
                <w:sz w:val="16"/>
                <w:szCs w:val="16"/>
              </w:rPr>
            </w:pPr>
            <w:r w:rsidRPr="00550C91">
              <w:rPr>
                <w:sz w:val="16"/>
                <w:szCs w:val="16"/>
              </w:rPr>
              <w:t xml:space="preserve">Update the UCMDB </w:t>
            </w:r>
            <w:r>
              <w:rPr>
                <w:sz w:val="16"/>
                <w:szCs w:val="16"/>
              </w:rPr>
              <w:t>Business A</w:t>
            </w:r>
            <w:r w:rsidRPr="00550C91">
              <w:rPr>
                <w:sz w:val="16"/>
                <w:szCs w:val="16"/>
              </w:rPr>
              <w:t xml:space="preserve">pplication CI </w:t>
            </w:r>
            <w:r w:rsidRPr="00550C91">
              <w:rPr>
                <w:b/>
                <w:sz w:val="16"/>
                <w:szCs w:val="16"/>
              </w:rPr>
              <w:t>status</w:t>
            </w:r>
            <w:r w:rsidRPr="00550C91">
              <w:rPr>
                <w:sz w:val="16"/>
                <w:szCs w:val="16"/>
              </w:rPr>
              <w:t xml:space="preserve"> attribute.</w:t>
            </w:r>
          </w:p>
          <w:p w14:paraId="059521C7" w14:textId="77777777" w:rsidR="00BB4801" w:rsidRPr="00550C91" w:rsidRDefault="00BB4801" w:rsidP="00D100B2">
            <w:pPr>
              <w:pStyle w:val="Body"/>
              <w:numPr>
                <w:ilvl w:val="0"/>
                <w:numId w:val="53"/>
              </w:numPr>
              <w:rPr>
                <w:sz w:val="16"/>
                <w:szCs w:val="16"/>
              </w:rPr>
            </w:pPr>
            <w:r w:rsidRPr="00550C91">
              <w:rPr>
                <w:sz w:val="16"/>
                <w:szCs w:val="16"/>
              </w:rPr>
              <w:t xml:space="preserve">Disable the SiteScope application monitors on the PROD </w:t>
            </w:r>
            <w:r>
              <w:rPr>
                <w:sz w:val="16"/>
                <w:szCs w:val="16"/>
              </w:rPr>
              <w:t>servers</w:t>
            </w:r>
            <w:r w:rsidRPr="00550C91">
              <w:rPr>
                <w:sz w:val="16"/>
                <w:szCs w:val="16"/>
              </w:rPr>
              <w:t>.</w:t>
            </w:r>
          </w:p>
          <w:p w14:paraId="453D920E" w14:textId="77777777" w:rsidR="00BB4801" w:rsidRPr="00550C91" w:rsidRDefault="00BB4801" w:rsidP="00D100B2">
            <w:pPr>
              <w:pStyle w:val="Body"/>
              <w:numPr>
                <w:ilvl w:val="0"/>
                <w:numId w:val="53"/>
              </w:numPr>
              <w:rPr>
                <w:sz w:val="16"/>
                <w:szCs w:val="16"/>
              </w:rPr>
            </w:pPr>
            <w:r w:rsidRPr="00550C91">
              <w:rPr>
                <w:sz w:val="16"/>
                <w:szCs w:val="16"/>
              </w:rPr>
              <w:t xml:space="preserve">Re-deploy the </w:t>
            </w:r>
            <w:r>
              <w:rPr>
                <w:sz w:val="16"/>
                <w:szCs w:val="16"/>
              </w:rPr>
              <w:t xml:space="preserve">required </w:t>
            </w:r>
            <w:r w:rsidRPr="00550C91">
              <w:rPr>
                <w:sz w:val="16"/>
                <w:szCs w:val="16"/>
              </w:rPr>
              <w:t>build artifact</w:t>
            </w:r>
            <w:r>
              <w:rPr>
                <w:sz w:val="16"/>
                <w:szCs w:val="16"/>
              </w:rPr>
              <w:t>s</w:t>
            </w:r>
            <w:r w:rsidRPr="00550C91">
              <w:rPr>
                <w:sz w:val="16"/>
                <w:szCs w:val="16"/>
              </w:rPr>
              <w:t xml:space="preserve"> from Nexus to the PROD </w:t>
            </w:r>
            <w:r>
              <w:rPr>
                <w:sz w:val="16"/>
                <w:szCs w:val="16"/>
              </w:rPr>
              <w:t>servers</w:t>
            </w:r>
            <w:r w:rsidRPr="00550C91">
              <w:rPr>
                <w:sz w:val="16"/>
                <w:szCs w:val="16"/>
              </w:rPr>
              <w:t>, using Chef Recipes.</w:t>
            </w:r>
          </w:p>
          <w:p w14:paraId="6618F6DB" w14:textId="77777777" w:rsidR="00BB4801" w:rsidRPr="00550C91" w:rsidRDefault="00BB4801" w:rsidP="00D100B2">
            <w:pPr>
              <w:pStyle w:val="Body"/>
              <w:numPr>
                <w:ilvl w:val="0"/>
                <w:numId w:val="53"/>
              </w:numPr>
              <w:rPr>
                <w:sz w:val="16"/>
                <w:szCs w:val="16"/>
              </w:rPr>
            </w:pPr>
            <w:r w:rsidRPr="00550C91">
              <w:rPr>
                <w:sz w:val="16"/>
                <w:szCs w:val="16"/>
              </w:rPr>
              <w:t>Enable the SiteScope application monitors on the PROD environment.</w:t>
            </w:r>
          </w:p>
          <w:p w14:paraId="66C30C3E" w14:textId="77777777" w:rsidR="00BB4801" w:rsidRPr="00550C91" w:rsidRDefault="00BB4801" w:rsidP="00D100B2">
            <w:pPr>
              <w:pStyle w:val="Body"/>
              <w:numPr>
                <w:ilvl w:val="0"/>
                <w:numId w:val="53"/>
              </w:numPr>
              <w:rPr>
                <w:sz w:val="16"/>
                <w:szCs w:val="16"/>
              </w:rPr>
            </w:pPr>
            <w:r w:rsidRPr="00550C91">
              <w:rPr>
                <w:sz w:val="16"/>
                <w:szCs w:val="16"/>
              </w:rPr>
              <w:t>Test the new build artifact</w:t>
            </w:r>
            <w:r>
              <w:rPr>
                <w:sz w:val="16"/>
                <w:szCs w:val="16"/>
              </w:rPr>
              <w:t>s</w:t>
            </w:r>
            <w:r w:rsidRPr="00550C91">
              <w:rPr>
                <w:sz w:val="16"/>
                <w:szCs w:val="16"/>
              </w:rPr>
              <w:t xml:space="preserve"> on the PROD </w:t>
            </w:r>
            <w:r>
              <w:rPr>
                <w:sz w:val="16"/>
                <w:szCs w:val="16"/>
              </w:rPr>
              <w:t xml:space="preserve">environment using HP ALM, </w:t>
            </w:r>
            <w:r w:rsidRPr="00550C91">
              <w:rPr>
                <w:sz w:val="16"/>
                <w:szCs w:val="16"/>
              </w:rPr>
              <w:t>HP UFT</w:t>
            </w:r>
            <w:r>
              <w:rPr>
                <w:sz w:val="16"/>
                <w:szCs w:val="16"/>
              </w:rPr>
              <w:t xml:space="preserve"> and HP PC</w:t>
            </w:r>
            <w:r w:rsidRPr="00550C91">
              <w:rPr>
                <w:sz w:val="16"/>
                <w:szCs w:val="16"/>
              </w:rPr>
              <w:t>.</w:t>
            </w:r>
          </w:p>
          <w:p w14:paraId="63B99ACF" w14:textId="77777777" w:rsidR="00BB4801" w:rsidRPr="00550C91" w:rsidRDefault="00BB4801" w:rsidP="00D100B2">
            <w:pPr>
              <w:pStyle w:val="Body"/>
              <w:numPr>
                <w:ilvl w:val="0"/>
                <w:numId w:val="53"/>
              </w:numPr>
              <w:rPr>
                <w:sz w:val="16"/>
                <w:szCs w:val="16"/>
              </w:rPr>
            </w:pPr>
            <w:r w:rsidRPr="00550C91">
              <w:rPr>
                <w:sz w:val="16"/>
                <w:szCs w:val="16"/>
              </w:rPr>
              <w:t>Download the build artifact</w:t>
            </w:r>
            <w:r>
              <w:rPr>
                <w:sz w:val="16"/>
                <w:szCs w:val="16"/>
              </w:rPr>
              <w:t>s</w:t>
            </w:r>
            <w:r w:rsidRPr="00550C91">
              <w:rPr>
                <w:sz w:val="16"/>
                <w:szCs w:val="16"/>
              </w:rPr>
              <w:t xml:space="preserve"> from the Nexus </w:t>
            </w:r>
            <w:r w:rsidRPr="00550C91">
              <w:rPr>
                <w:b/>
                <w:sz w:val="16"/>
                <w:szCs w:val="16"/>
              </w:rPr>
              <w:t>DevOps-STG</w:t>
            </w:r>
            <w:r w:rsidRPr="00550C91">
              <w:rPr>
                <w:sz w:val="16"/>
                <w:szCs w:val="16"/>
              </w:rPr>
              <w:t xml:space="preserve"> repository to Jenkins, using </w:t>
            </w:r>
            <w:r>
              <w:rPr>
                <w:sz w:val="16"/>
                <w:szCs w:val="16"/>
              </w:rPr>
              <w:t>Curl</w:t>
            </w:r>
            <w:r w:rsidRPr="00550C91">
              <w:rPr>
                <w:sz w:val="16"/>
                <w:szCs w:val="16"/>
              </w:rPr>
              <w:t>.</w:t>
            </w:r>
          </w:p>
          <w:p w14:paraId="6274F3CE" w14:textId="77777777" w:rsidR="00BB4801" w:rsidRPr="00550C91" w:rsidRDefault="00BB4801" w:rsidP="00D100B2">
            <w:pPr>
              <w:pStyle w:val="Body"/>
              <w:numPr>
                <w:ilvl w:val="0"/>
                <w:numId w:val="53"/>
              </w:numPr>
              <w:rPr>
                <w:sz w:val="16"/>
                <w:szCs w:val="16"/>
              </w:rPr>
            </w:pPr>
            <w:r w:rsidRPr="00550C91">
              <w:rPr>
                <w:sz w:val="16"/>
                <w:szCs w:val="16"/>
              </w:rPr>
              <w:t>Upload the build artifact</w:t>
            </w:r>
            <w:r>
              <w:rPr>
                <w:sz w:val="16"/>
                <w:szCs w:val="16"/>
              </w:rPr>
              <w:t>s</w:t>
            </w:r>
            <w:r w:rsidRPr="00550C91">
              <w:rPr>
                <w:sz w:val="16"/>
                <w:szCs w:val="16"/>
              </w:rPr>
              <w:t xml:space="preserve"> from Jenkins to the Nexus </w:t>
            </w:r>
            <w:r w:rsidRPr="00550C91">
              <w:rPr>
                <w:b/>
                <w:sz w:val="16"/>
                <w:szCs w:val="16"/>
              </w:rPr>
              <w:t>DevOps-PROD</w:t>
            </w:r>
            <w:r w:rsidRPr="00550C91">
              <w:rPr>
                <w:sz w:val="16"/>
                <w:szCs w:val="16"/>
              </w:rPr>
              <w:t xml:space="preserve"> repository, using </w:t>
            </w:r>
            <w:r>
              <w:rPr>
                <w:sz w:val="16"/>
                <w:szCs w:val="16"/>
              </w:rPr>
              <w:t>Curl</w:t>
            </w:r>
            <w:r w:rsidRPr="00550C91">
              <w:rPr>
                <w:sz w:val="16"/>
                <w:szCs w:val="16"/>
              </w:rPr>
              <w:t>.</w:t>
            </w:r>
          </w:p>
          <w:p w14:paraId="3BBA024C" w14:textId="77777777" w:rsidR="00BB4801" w:rsidRPr="00550C91" w:rsidRDefault="00BB4801" w:rsidP="00D100B2">
            <w:pPr>
              <w:pStyle w:val="Body"/>
              <w:numPr>
                <w:ilvl w:val="0"/>
                <w:numId w:val="53"/>
              </w:numPr>
              <w:rPr>
                <w:sz w:val="16"/>
                <w:szCs w:val="16"/>
              </w:rPr>
            </w:pPr>
            <w:r w:rsidRPr="00550C91">
              <w:rPr>
                <w:sz w:val="16"/>
                <w:szCs w:val="16"/>
              </w:rPr>
              <w:t xml:space="preserve">Close the production </w:t>
            </w:r>
            <w:r>
              <w:rPr>
                <w:sz w:val="16"/>
                <w:szCs w:val="16"/>
              </w:rPr>
              <w:t>RFC</w:t>
            </w:r>
            <w:r w:rsidRPr="00550C91">
              <w:rPr>
                <w:sz w:val="16"/>
                <w:szCs w:val="16"/>
              </w:rPr>
              <w:t>.</w:t>
            </w:r>
          </w:p>
        </w:tc>
      </w:tr>
    </w:tbl>
    <w:p w14:paraId="43547EE1" w14:textId="77777777" w:rsidR="00BB4801" w:rsidRDefault="00BB4801" w:rsidP="00BB4801">
      <w:pPr>
        <w:pStyle w:val="Body"/>
        <w:ind w:left="0"/>
        <w:rPr>
          <w:b/>
        </w:rPr>
      </w:pPr>
    </w:p>
    <w:p w14:paraId="1B945914" w14:textId="77777777" w:rsidR="00BB4801" w:rsidRDefault="00BB4801" w:rsidP="00BB4801">
      <w:pPr>
        <w:pStyle w:val="Body"/>
        <w:ind w:left="0"/>
        <w:rPr>
          <w:b/>
        </w:rPr>
      </w:pPr>
    </w:p>
    <w:p w14:paraId="252A17DA" w14:textId="271B04E8" w:rsidR="00BB4801" w:rsidRDefault="00BB4801" w:rsidP="00BB4801">
      <w:pPr>
        <w:pStyle w:val="Body"/>
      </w:pPr>
      <w:r>
        <w:rPr>
          <w:b/>
        </w:rPr>
        <w:t>DEVOPS-MODULES</w:t>
      </w:r>
      <w:r w:rsidRPr="00550C91">
        <w:rPr>
          <w:b/>
        </w:rPr>
        <w:t>:</w:t>
      </w:r>
      <w:r w:rsidRPr="00DB2E8C">
        <w:t xml:space="preserve"> </w:t>
      </w:r>
      <w:r w:rsidRPr="00FB0087">
        <w:t>This</w:t>
      </w:r>
      <w:r>
        <w:t xml:space="preserve"> view contains the DevOps module jobs. Their purpose is to simplify the main job’s configurations by spliting different functionalities into different </w:t>
      </w:r>
      <w:del w:id="123" w:author="Niu, Cheng-Guang" w:date="2014-11-13T17:32:00Z">
        <w:r w:rsidDel="00AB614B">
          <w:delText>jobs</w:delText>
        </w:r>
      </w:del>
      <w:ins w:id="124" w:author="Niu, Cheng-Guang" w:date="2014-11-13T17:32:00Z">
        <w:r w:rsidR="00AB614B">
          <w:t>modules</w:t>
        </w:r>
      </w:ins>
      <w:r>
        <w:t>. This will allow developers to easily develop, test and plug a new feature to the DevOps solution. Th</w:t>
      </w:r>
      <w:ins w:id="125" w:author="Niu, Cheng-Guang" w:date="2014-11-13T17:33:00Z">
        <w:r w:rsidR="00AB614B">
          <w:t>ese modules</w:t>
        </w:r>
      </w:ins>
      <w:del w:id="126" w:author="Niu, Cheng-Guang" w:date="2014-11-13T17:33:00Z">
        <w:r w:rsidDel="00AB614B">
          <w:delText>ose job</w:delText>
        </w:r>
      </w:del>
      <w:r>
        <w:t xml:space="preserve">s are release specific and their name is used to identify in which release they are used. In future </w:t>
      </w:r>
      <w:ins w:id="127" w:author="Niu, Cheng-Guang" w:date="2014-11-13T17:33:00Z">
        <w:r w:rsidR="00AB614B">
          <w:t xml:space="preserve">these modules will </w:t>
        </w:r>
      </w:ins>
      <w:del w:id="128" w:author="Niu, Cheng-Guang" w:date="2014-11-13T17:33:00Z">
        <w:r w:rsidDel="00AB614B">
          <w:delText xml:space="preserve">their number will </w:delText>
        </w:r>
      </w:del>
      <w:r>
        <w:t>increase with each new release.</w:t>
      </w:r>
    </w:p>
    <w:p w14:paraId="5AE1D9E4" w14:textId="77777777" w:rsidR="00BB4801" w:rsidRPr="00550C91" w:rsidRDefault="00BB4801" w:rsidP="00BB4801">
      <w:pPr>
        <w:pStyle w:val="Body"/>
        <w:rPr>
          <w:b/>
        </w:rPr>
      </w:pPr>
      <w:r>
        <w:t>Example: DEVOPS-R3.5-… , means that this module is developed and tested in R3.5.</w:t>
      </w:r>
    </w:p>
    <w:tbl>
      <w:tblPr>
        <w:tblStyle w:val="TableGrid"/>
        <w:tblW w:w="0" w:type="auto"/>
        <w:tblInd w:w="1440" w:type="dxa"/>
        <w:tblLook w:val="04A0" w:firstRow="1" w:lastRow="0" w:firstColumn="1" w:lastColumn="0" w:noHBand="0" w:noVBand="1"/>
      </w:tblPr>
      <w:tblGrid>
        <w:gridCol w:w="3325"/>
        <w:gridCol w:w="4860"/>
      </w:tblGrid>
      <w:tr w:rsidR="00BB4801" w:rsidRPr="00550C91" w14:paraId="1896F327" w14:textId="77777777" w:rsidTr="004132D7">
        <w:tc>
          <w:tcPr>
            <w:tcW w:w="3325" w:type="dxa"/>
          </w:tcPr>
          <w:p w14:paraId="2570D58C" w14:textId="77777777" w:rsidR="00BB4801" w:rsidRPr="00550C91" w:rsidRDefault="00BB4801" w:rsidP="004132D7">
            <w:pPr>
              <w:pStyle w:val="Body"/>
              <w:ind w:left="0"/>
              <w:rPr>
                <w:b/>
              </w:rPr>
            </w:pPr>
            <w:r>
              <w:rPr>
                <w:b/>
              </w:rPr>
              <w:t>Job</w:t>
            </w:r>
            <w:r w:rsidRPr="00550C91">
              <w:rPr>
                <w:b/>
              </w:rPr>
              <w:t xml:space="preserve"> Name </w:t>
            </w:r>
          </w:p>
        </w:tc>
        <w:tc>
          <w:tcPr>
            <w:tcW w:w="4860" w:type="dxa"/>
          </w:tcPr>
          <w:p w14:paraId="74BD2DE7" w14:textId="77777777" w:rsidR="00BB4801" w:rsidRPr="00550C91" w:rsidRDefault="00BB4801" w:rsidP="004132D7">
            <w:pPr>
              <w:pStyle w:val="Body"/>
              <w:ind w:left="0"/>
              <w:rPr>
                <w:b/>
              </w:rPr>
            </w:pPr>
            <w:r>
              <w:rPr>
                <w:b/>
              </w:rPr>
              <w:t>Job</w:t>
            </w:r>
            <w:r w:rsidRPr="00550C91">
              <w:rPr>
                <w:b/>
              </w:rPr>
              <w:t xml:space="preserve"> Description </w:t>
            </w:r>
          </w:p>
        </w:tc>
      </w:tr>
      <w:tr w:rsidR="00BB4801" w:rsidRPr="00550C91" w14:paraId="69625056" w14:textId="77777777" w:rsidTr="004132D7">
        <w:tc>
          <w:tcPr>
            <w:tcW w:w="3325" w:type="dxa"/>
          </w:tcPr>
          <w:p w14:paraId="71FAD8EF" w14:textId="77777777" w:rsidR="00BB4801" w:rsidRPr="00550C91" w:rsidRDefault="00BB4801" w:rsidP="004132D7">
            <w:pPr>
              <w:pStyle w:val="Body"/>
              <w:ind w:left="0"/>
              <w:rPr>
                <w:sz w:val="16"/>
                <w:szCs w:val="16"/>
              </w:rPr>
            </w:pPr>
            <w:r w:rsidRPr="007D70FC">
              <w:rPr>
                <w:sz w:val="16"/>
                <w:szCs w:val="16"/>
              </w:rPr>
              <w:t>DEVOPS-R3.5-ALM-UFT-PC-TEST-DOTNET</w:t>
            </w:r>
          </w:p>
        </w:tc>
        <w:tc>
          <w:tcPr>
            <w:tcW w:w="4860" w:type="dxa"/>
          </w:tcPr>
          <w:p w14:paraId="3F614AC0" w14:textId="77777777" w:rsidR="00BB4801" w:rsidRDefault="00BB4801" w:rsidP="004132D7">
            <w:pPr>
              <w:pStyle w:val="Body"/>
              <w:ind w:left="0"/>
              <w:rPr>
                <w:sz w:val="16"/>
                <w:szCs w:val="16"/>
              </w:rPr>
            </w:pPr>
            <w:r>
              <w:rPr>
                <w:sz w:val="16"/>
                <w:szCs w:val="16"/>
              </w:rPr>
              <w:t>This module job will:</w:t>
            </w:r>
          </w:p>
          <w:p w14:paraId="127D8065" w14:textId="77777777" w:rsidR="00BB4801" w:rsidRDefault="00BB4801" w:rsidP="004132D7">
            <w:pPr>
              <w:pStyle w:val="Body"/>
              <w:ind w:left="0"/>
              <w:rPr>
                <w:sz w:val="16"/>
                <w:szCs w:val="16"/>
              </w:rPr>
            </w:pPr>
            <w:r>
              <w:rPr>
                <w:sz w:val="16"/>
                <w:szCs w:val="16"/>
              </w:rPr>
              <w:lastRenderedPageBreak/>
              <w:t xml:space="preserve">Create/update the PC_UFT_Test.dat file on the ALM server. This file contains parameters used during the </w:t>
            </w:r>
            <w:r w:rsidRPr="002A6DF7">
              <w:rPr>
                <w:b/>
                <w:sz w:val="16"/>
                <w:szCs w:val="16"/>
              </w:rPr>
              <w:t>iBank-dotNet</w:t>
            </w:r>
            <w:r>
              <w:rPr>
                <w:sz w:val="16"/>
                <w:szCs w:val="16"/>
              </w:rPr>
              <w:t xml:space="preserve"> application functional and performance testing. </w:t>
            </w:r>
          </w:p>
          <w:p w14:paraId="73B35198"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Root\iBank\iBank-dotNET(Functional Tests)</w:t>
            </w:r>
            <w:r w:rsidRPr="002A6DF7">
              <w:rPr>
                <w:sz w:val="16"/>
                <w:szCs w:val="16"/>
              </w:rPr>
              <w:t xml:space="preserve"> functional testing</w:t>
            </w:r>
            <w:r>
              <w:rPr>
                <w:sz w:val="16"/>
                <w:szCs w:val="16"/>
              </w:rPr>
              <w:t>.</w:t>
            </w:r>
          </w:p>
          <w:p w14:paraId="414E292F"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w:t>
            </w:r>
            <w:r>
              <w:rPr>
                <w:b/>
                <w:sz w:val="16"/>
                <w:szCs w:val="16"/>
              </w:rPr>
              <w:t>\</w:t>
            </w:r>
            <w:r w:rsidRPr="00C37C31">
              <w:rPr>
                <w:b/>
                <w:sz w:val="16"/>
                <w:szCs w:val="16"/>
              </w:rPr>
              <w:t>iBank-dotNET(Performance Test)</w:t>
            </w:r>
            <w:r w:rsidRPr="002A6DF7">
              <w:rPr>
                <w:sz w:val="16"/>
                <w:szCs w:val="16"/>
              </w:rPr>
              <w:t xml:space="preserve"> </w:t>
            </w:r>
            <w:r>
              <w:rPr>
                <w:sz w:val="16"/>
                <w:szCs w:val="16"/>
              </w:rPr>
              <w:t>performance</w:t>
            </w:r>
            <w:r w:rsidRPr="002A6DF7">
              <w:rPr>
                <w:sz w:val="16"/>
                <w:szCs w:val="16"/>
              </w:rPr>
              <w:t xml:space="preserve"> testing</w:t>
            </w:r>
            <w:r>
              <w:rPr>
                <w:sz w:val="16"/>
                <w:szCs w:val="16"/>
              </w:rPr>
              <w:t>.</w:t>
            </w:r>
          </w:p>
          <w:p w14:paraId="6E8EB861" w14:textId="77777777" w:rsidR="00BB4801" w:rsidRDefault="00BB4801" w:rsidP="004132D7">
            <w:pPr>
              <w:pStyle w:val="Body"/>
              <w:ind w:left="0"/>
              <w:rPr>
                <w:sz w:val="16"/>
                <w:szCs w:val="16"/>
              </w:rPr>
            </w:pPr>
          </w:p>
          <w:p w14:paraId="744445F0" w14:textId="77777777" w:rsidR="00BB4801" w:rsidRDefault="00BB4801" w:rsidP="004132D7">
            <w:pPr>
              <w:pStyle w:val="Body"/>
              <w:ind w:left="0"/>
              <w:rPr>
                <w:sz w:val="16"/>
                <w:szCs w:val="16"/>
              </w:rPr>
            </w:pPr>
            <w:r w:rsidRPr="00C37C31">
              <w:rPr>
                <w:sz w:val="16"/>
                <w:szCs w:val="16"/>
                <w:u w:val="single"/>
              </w:rPr>
              <w:t>ALM project details</w:t>
            </w:r>
            <w:r>
              <w:rPr>
                <w:sz w:val="16"/>
                <w:szCs w:val="16"/>
                <w:u w:val="single"/>
              </w:rPr>
              <w:t xml:space="preserve"> – iBank-dotNET</w:t>
            </w:r>
            <w:r>
              <w:rPr>
                <w:sz w:val="16"/>
                <w:szCs w:val="16"/>
              </w:rPr>
              <w:t>:</w:t>
            </w:r>
          </w:p>
          <w:p w14:paraId="7A3C0D2F" w14:textId="77777777" w:rsidR="00BB4801" w:rsidRDefault="00BB4801" w:rsidP="004132D7">
            <w:pPr>
              <w:pStyle w:val="Body"/>
              <w:ind w:left="0"/>
              <w:rPr>
                <w:sz w:val="16"/>
                <w:szCs w:val="16"/>
              </w:rPr>
            </w:pPr>
            <w:r>
              <w:rPr>
                <w:sz w:val="16"/>
                <w:szCs w:val="16"/>
              </w:rPr>
              <w:t xml:space="preserve">Domain: </w:t>
            </w:r>
            <w:r>
              <w:rPr>
                <w:b/>
                <w:sz w:val="16"/>
                <w:szCs w:val="16"/>
              </w:rPr>
              <w:t>DEVOPS</w:t>
            </w:r>
          </w:p>
          <w:p w14:paraId="6CD2ADCC" w14:textId="77777777" w:rsidR="00BB4801" w:rsidRPr="00550C91" w:rsidRDefault="00BB4801" w:rsidP="004132D7">
            <w:pPr>
              <w:pStyle w:val="Body"/>
              <w:ind w:left="0"/>
              <w:rPr>
                <w:sz w:val="16"/>
                <w:szCs w:val="16"/>
              </w:rPr>
            </w:pPr>
            <w:r>
              <w:rPr>
                <w:sz w:val="16"/>
                <w:szCs w:val="16"/>
              </w:rPr>
              <w:t xml:space="preserve">Project: </w:t>
            </w:r>
            <w:r>
              <w:rPr>
                <w:b/>
                <w:sz w:val="16"/>
                <w:szCs w:val="16"/>
              </w:rPr>
              <w:t>iBank_</w:t>
            </w:r>
            <w:r w:rsidRPr="00EF7573">
              <w:rPr>
                <w:b/>
                <w:sz w:val="16"/>
                <w:szCs w:val="16"/>
              </w:rPr>
              <w:t>Investing</w:t>
            </w:r>
          </w:p>
        </w:tc>
      </w:tr>
      <w:tr w:rsidR="00BB4801" w:rsidRPr="00550C91" w14:paraId="03243AC4" w14:textId="77777777" w:rsidTr="004132D7">
        <w:tc>
          <w:tcPr>
            <w:tcW w:w="3325" w:type="dxa"/>
          </w:tcPr>
          <w:p w14:paraId="7BB0DC5D" w14:textId="77777777" w:rsidR="00BB4801" w:rsidRPr="00550C91" w:rsidRDefault="00BB4801" w:rsidP="004132D7">
            <w:pPr>
              <w:pStyle w:val="Body"/>
              <w:ind w:left="0"/>
              <w:rPr>
                <w:sz w:val="16"/>
                <w:szCs w:val="16"/>
              </w:rPr>
            </w:pPr>
            <w:r w:rsidRPr="007D70FC">
              <w:rPr>
                <w:sz w:val="16"/>
                <w:szCs w:val="16"/>
              </w:rPr>
              <w:lastRenderedPageBreak/>
              <w:t>DEVOPS-R3.5-ALM-UFT-PC-TEST-JAVA</w:t>
            </w:r>
          </w:p>
        </w:tc>
        <w:tc>
          <w:tcPr>
            <w:tcW w:w="4860" w:type="dxa"/>
          </w:tcPr>
          <w:p w14:paraId="4B02D5EB" w14:textId="77777777" w:rsidR="00BB4801" w:rsidRDefault="00BB4801" w:rsidP="004132D7">
            <w:pPr>
              <w:pStyle w:val="Body"/>
              <w:ind w:left="0"/>
              <w:rPr>
                <w:sz w:val="16"/>
                <w:szCs w:val="16"/>
              </w:rPr>
            </w:pPr>
            <w:r>
              <w:rPr>
                <w:sz w:val="16"/>
                <w:szCs w:val="16"/>
              </w:rPr>
              <w:t>This module job will:</w:t>
            </w:r>
          </w:p>
          <w:p w14:paraId="46D57535" w14:textId="77777777" w:rsidR="00BB4801" w:rsidRDefault="00BB4801" w:rsidP="004132D7">
            <w:pPr>
              <w:pStyle w:val="Body"/>
              <w:ind w:left="0"/>
              <w:rPr>
                <w:sz w:val="16"/>
                <w:szCs w:val="16"/>
              </w:rPr>
            </w:pPr>
            <w:r>
              <w:rPr>
                <w:sz w:val="16"/>
                <w:szCs w:val="16"/>
              </w:rPr>
              <w:t xml:space="preserve">Create/update the PC_UFT_Test.dat file on the ALM server. This file contains parameters used during the </w:t>
            </w:r>
            <w:r w:rsidRPr="002A6DF7">
              <w:rPr>
                <w:b/>
                <w:sz w:val="16"/>
                <w:szCs w:val="16"/>
              </w:rPr>
              <w:t>iBank-</w:t>
            </w:r>
            <w:r>
              <w:rPr>
                <w:b/>
                <w:sz w:val="16"/>
                <w:szCs w:val="16"/>
              </w:rPr>
              <w:t xml:space="preserve">Java </w:t>
            </w:r>
            <w:r>
              <w:rPr>
                <w:sz w:val="16"/>
                <w:szCs w:val="16"/>
              </w:rPr>
              <w:t xml:space="preserve">application functional and performance testing. </w:t>
            </w:r>
          </w:p>
          <w:p w14:paraId="05FE4E1F"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Root\iBank\iBank-dotNET(Functional Tests)</w:t>
            </w:r>
            <w:r w:rsidRPr="002A6DF7">
              <w:rPr>
                <w:sz w:val="16"/>
                <w:szCs w:val="16"/>
              </w:rPr>
              <w:t xml:space="preserve"> functional testing</w:t>
            </w:r>
            <w:r>
              <w:rPr>
                <w:sz w:val="16"/>
                <w:szCs w:val="16"/>
              </w:rPr>
              <w:t>.</w:t>
            </w:r>
          </w:p>
          <w:p w14:paraId="0807A2E7"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Root\iBank\iBank-Java(Performance Tests)</w:t>
            </w:r>
            <w:r w:rsidRPr="002A6DF7">
              <w:rPr>
                <w:sz w:val="16"/>
                <w:szCs w:val="16"/>
              </w:rPr>
              <w:t xml:space="preserve"> </w:t>
            </w:r>
            <w:r>
              <w:rPr>
                <w:sz w:val="16"/>
                <w:szCs w:val="16"/>
              </w:rPr>
              <w:t>performance</w:t>
            </w:r>
            <w:r w:rsidRPr="002A6DF7">
              <w:rPr>
                <w:sz w:val="16"/>
                <w:szCs w:val="16"/>
              </w:rPr>
              <w:t xml:space="preserve"> testing</w:t>
            </w:r>
            <w:r>
              <w:rPr>
                <w:sz w:val="16"/>
                <w:szCs w:val="16"/>
              </w:rPr>
              <w:t>.</w:t>
            </w:r>
          </w:p>
          <w:p w14:paraId="28012EC4" w14:textId="77777777" w:rsidR="00BB4801" w:rsidRDefault="00BB4801" w:rsidP="004132D7">
            <w:pPr>
              <w:pStyle w:val="Body"/>
              <w:ind w:left="0"/>
              <w:rPr>
                <w:sz w:val="16"/>
                <w:szCs w:val="16"/>
              </w:rPr>
            </w:pPr>
          </w:p>
          <w:p w14:paraId="506BED8B" w14:textId="77777777" w:rsidR="00BB4801" w:rsidRDefault="00BB4801" w:rsidP="004132D7">
            <w:pPr>
              <w:pStyle w:val="Body"/>
              <w:ind w:left="0"/>
              <w:rPr>
                <w:sz w:val="16"/>
                <w:szCs w:val="16"/>
              </w:rPr>
            </w:pPr>
            <w:r w:rsidRPr="00C37C31">
              <w:rPr>
                <w:sz w:val="16"/>
                <w:szCs w:val="16"/>
                <w:u w:val="single"/>
              </w:rPr>
              <w:t>ALM project details</w:t>
            </w:r>
            <w:r>
              <w:rPr>
                <w:sz w:val="16"/>
                <w:szCs w:val="16"/>
                <w:u w:val="single"/>
              </w:rPr>
              <w:t xml:space="preserve"> – iBank-Java</w:t>
            </w:r>
            <w:r>
              <w:rPr>
                <w:sz w:val="16"/>
                <w:szCs w:val="16"/>
              </w:rPr>
              <w:t>:</w:t>
            </w:r>
          </w:p>
          <w:p w14:paraId="5784CD41" w14:textId="77777777" w:rsidR="00BB4801" w:rsidRDefault="00BB4801" w:rsidP="004132D7">
            <w:pPr>
              <w:pStyle w:val="Body"/>
              <w:ind w:left="0"/>
              <w:rPr>
                <w:sz w:val="16"/>
                <w:szCs w:val="16"/>
              </w:rPr>
            </w:pPr>
            <w:r>
              <w:rPr>
                <w:sz w:val="16"/>
                <w:szCs w:val="16"/>
              </w:rPr>
              <w:t xml:space="preserve">Domain: </w:t>
            </w:r>
            <w:r>
              <w:rPr>
                <w:b/>
                <w:sz w:val="16"/>
                <w:szCs w:val="16"/>
              </w:rPr>
              <w:t>DEVOPS</w:t>
            </w:r>
          </w:p>
          <w:p w14:paraId="1CC315B3" w14:textId="77777777" w:rsidR="00BB4801" w:rsidRPr="00550C91" w:rsidRDefault="00BB4801" w:rsidP="004132D7">
            <w:pPr>
              <w:pStyle w:val="Body"/>
              <w:ind w:left="0"/>
              <w:rPr>
                <w:sz w:val="16"/>
                <w:szCs w:val="16"/>
              </w:rPr>
            </w:pPr>
            <w:r>
              <w:rPr>
                <w:sz w:val="16"/>
                <w:szCs w:val="16"/>
              </w:rPr>
              <w:t xml:space="preserve">Project: </w:t>
            </w:r>
            <w:r>
              <w:rPr>
                <w:b/>
                <w:sz w:val="16"/>
                <w:szCs w:val="16"/>
              </w:rPr>
              <w:t>iBank_</w:t>
            </w:r>
            <w:r w:rsidRPr="00EF7573">
              <w:rPr>
                <w:b/>
                <w:sz w:val="16"/>
                <w:szCs w:val="16"/>
              </w:rPr>
              <w:t>In</w:t>
            </w:r>
            <w:r>
              <w:rPr>
                <w:b/>
                <w:sz w:val="16"/>
                <w:szCs w:val="16"/>
              </w:rPr>
              <w:t>ternetBanking</w:t>
            </w:r>
          </w:p>
        </w:tc>
      </w:tr>
      <w:tr w:rsidR="00BB4801" w:rsidRPr="00550C91" w14:paraId="0EBB03C6" w14:textId="77777777" w:rsidTr="004132D7">
        <w:tc>
          <w:tcPr>
            <w:tcW w:w="3325" w:type="dxa"/>
          </w:tcPr>
          <w:p w14:paraId="1FEF104D" w14:textId="77777777" w:rsidR="00BB4801" w:rsidRPr="00550C91" w:rsidRDefault="00BB4801" w:rsidP="004132D7">
            <w:pPr>
              <w:pStyle w:val="Body"/>
              <w:ind w:left="0"/>
              <w:rPr>
                <w:sz w:val="16"/>
                <w:szCs w:val="16"/>
              </w:rPr>
            </w:pPr>
            <w:r w:rsidRPr="007D70FC">
              <w:rPr>
                <w:sz w:val="16"/>
                <w:szCs w:val="16"/>
              </w:rPr>
              <w:t>DEVOPS-R3.5-ALM-UFT-PC-TEST-MT</w:t>
            </w:r>
          </w:p>
        </w:tc>
        <w:tc>
          <w:tcPr>
            <w:tcW w:w="4860" w:type="dxa"/>
          </w:tcPr>
          <w:p w14:paraId="31511C10" w14:textId="77777777" w:rsidR="00BB4801" w:rsidRDefault="00BB4801" w:rsidP="004132D7">
            <w:pPr>
              <w:pStyle w:val="Body"/>
              <w:ind w:left="0"/>
              <w:rPr>
                <w:sz w:val="16"/>
                <w:szCs w:val="16"/>
              </w:rPr>
            </w:pPr>
            <w:r>
              <w:rPr>
                <w:sz w:val="16"/>
                <w:szCs w:val="16"/>
              </w:rPr>
              <w:t>This module job will:</w:t>
            </w:r>
          </w:p>
          <w:p w14:paraId="0FAE643D" w14:textId="77777777" w:rsidR="00BB4801" w:rsidRDefault="00BB4801" w:rsidP="004132D7">
            <w:pPr>
              <w:pStyle w:val="Body"/>
              <w:ind w:left="0"/>
              <w:rPr>
                <w:sz w:val="16"/>
                <w:szCs w:val="16"/>
              </w:rPr>
            </w:pPr>
            <w:r>
              <w:rPr>
                <w:sz w:val="16"/>
                <w:szCs w:val="16"/>
              </w:rPr>
              <w:t xml:space="preserve">Create/update the PC_UFT_Test.dat file on the ALM server. This file contains parameters used during the </w:t>
            </w:r>
            <w:r w:rsidRPr="002A6DF7">
              <w:rPr>
                <w:b/>
                <w:sz w:val="16"/>
                <w:szCs w:val="16"/>
              </w:rPr>
              <w:t>iBank-dotNet</w:t>
            </w:r>
            <w:r>
              <w:rPr>
                <w:sz w:val="16"/>
                <w:szCs w:val="16"/>
              </w:rPr>
              <w:t xml:space="preserve"> and </w:t>
            </w:r>
            <w:r w:rsidRPr="002A6DF7">
              <w:rPr>
                <w:b/>
                <w:sz w:val="16"/>
                <w:szCs w:val="16"/>
              </w:rPr>
              <w:t>iBank-Java</w:t>
            </w:r>
            <w:r>
              <w:rPr>
                <w:sz w:val="16"/>
                <w:szCs w:val="16"/>
              </w:rPr>
              <w:t xml:space="preserve"> applications functional and performance testing. </w:t>
            </w:r>
          </w:p>
          <w:p w14:paraId="30482425"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w:t>
            </w:r>
            <w:r w:rsidRPr="00C37C31">
              <w:rPr>
                <w:b/>
                <w:sz w:val="16"/>
                <w:szCs w:val="16"/>
              </w:rPr>
              <w:t>iBank-MT(Functional Tests)</w:t>
            </w:r>
            <w:r w:rsidRPr="002A6DF7">
              <w:rPr>
                <w:sz w:val="16"/>
                <w:szCs w:val="16"/>
              </w:rPr>
              <w:t xml:space="preserve"> functional testing</w:t>
            </w:r>
            <w:r>
              <w:rPr>
                <w:sz w:val="16"/>
                <w:szCs w:val="16"/>
              </w:rPr>
              <w:t>.</w:t>
            </w:r>
          </w:p>
          <w:p w14:paraId="5A9F6AD1"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w:t>
            </w:r>
            <w:r w:rsidRPr="00CC46A5">
              <w:rPr>
                <w:b/>
                <w:sz w:val="16"/>
                <w:szCs w:val="16"/>
              </w:rPr>
              <w:t>iBank-dotNET(Performance Test)</w:t>
            </w:r>
            <w:r>
              <w:rPr>
                <w:b/>
                <w:sz w:val="16"/>
                <w:szCs w:val="16"/>
              </w:rPr>
              <w:t xml:space="preserve"> </w:t>
            </w:r>
            <w:r>
              <w:rPr>
                <w:sz w:val="16"/>
                <w:szCs w:val="16"/>
              </w:rPr>
              <w:t>performance</w:t>
            </w:r>
            <w:r w:rsidRPr="002A6DF7">
              <w:rPr>
                <w:sz w:val="16"/>
                <w:szCs w:val="16"/>
              </w:rPr>
              <w:t xml:space="preserve"> testing</w:t>
            </w:r>
            <w:r>
              <w:rPr>
                <w:sz w:val="16"/>
                <w:szCs w:val="16"/>
              </w:rPr>
              <w:t>.</w:t>
            </w:r>
          </w:p>
          <w:p w14:paraId="30D1C9CA" w14:textId="77777777" w:rsidR="00BB4801" w:rsidRDefault="00BB4801" w:rsidP="004132D7">
            <w:pPr>
              <w:pStyle w:val="Body"/>
              <w:ind w:left="0"/>
              <w:rPr>
                <w:sz w:val="16"/>
                <w:szCs w:val="16"/>
              </w:rPr>
            </w:pPr>
            <w:r>
              <w:rPr>
                <w:sz w:val="16"/>
                <w:szCs w:val="16"/>
              </w:rPr>
              <w:t xml:space="preserve">Trigger the </w:t>
            </w:r>
            <w:r w:rsidRPr="002A6DF7">
              <w:rPr>
                <w:b/>
                <w:sz w:val="16"/>
                <w:szCs w:val="16"/>
              </w:rPr>
              <w:t>Root\iBank\iBank-Java(Performance Tests)</w:t>
            </w:r>
            <w:r w:rsidRPr="002A6DF7">
              <w:rPr>
                <w:sz w:val="16"/>
                <w:szCs w:val="16"/>
              </w:rPr>
              <w:t xml:space="preserve"> </w:t>
            </w:r>
            <w:r>
              <w:rPr>
                <w:sz w:val="16"/>
                <w:szCs w:val="16"/>
              </w:rPr>
              <w:t>performance</w:t>
            </w:r>
            <w:r w:rsidRPr="002A6DF7">
              <w:rPr>
                <w:sz w:val="16"/>
                <w:szCs w:val="16"/>
              </w:rPr>
              <w:t xml:space="preserve"> testing</w:t>
            </w:r>
            <w:r>
              <w:rPr>
                <w:sz w:val="16"/>
                <w:szCs w:val="16"/>
              </w:rPr>
              <w:t>.</w:t>
            </w:r>
          </w:p>
          <w:p w14:paraId="7B371981" w14:textId="77777777" w:rsidR="00BB4801" w:rsidRDefault="00BB4801" w:rsidP="004132D7">
            <w:pPr>
              <w:pStyle w:val="Body"/>
              <w:ind w:left="0"/>
              <w:rPr>
                <w:sz w:val="16"/>
                <w:szCs w:val="16"/>
              </w:rPr>
            </w:pPr>
          </w:p>
          <w:p w14:paraId="0BDA62E0" w14:textId="77777777" w:rsidR="00BB4801" w:rsidRDefault="00BB4801" w:rsidP="004132D7">
            <w:pPr>
              <w:pStyle w:val="Body"/>
              <w:ind w:left="0"/>
              <w:rPr>
                <w:sz w:val="16"/>
                <w:szCs w:val="16"/>
              </w:rPr>
            </w:pPr>
            <w:r w:rsidRPr="00C37C31">
              <w:rPr>
                <w:sz w:val="16"/>
                <w:szCs w:val="16"/>
                <w:u w:val="single"/>
              </w:rPr>
              <w:t>ALM project details</w:t>
            </w:r>
            <w:r>
              <w:rPr>
                <w:sz w:val="16"/>
                <w:szCs w:val="16"/>
                <w:u w:val="single"/>
              </w:rPr>
              <w:t xml:space="preserve"> – iBank-Java</w:t>
            </w:r>
            <w:r>
              <w:rPr>
                <w:sz w:val="16"/>
                <w:szCs w:val="16"/>
              </w:rPr>
              <w:t>:</w:t>
            </w:r>
          </w:p>
          <w:p w14:paraId="540FEC56" w14:textId="77777777" w:rsidR="00BB4801" w:rsidRDefault="00BB4801" w:rsidP="004132D7">
            <w:pPr>
              <w:pStyle w:val="Body"/>
              <w:ind w:left="0"/>
              <w:rPr>
                <w:sz w:val="16"/>
                <w:szCs w:val="16"/>
              </w:rPr>
            </w:pPr>
            <w:r>
              <w:rPr>
                <w:sz w:val="16"/>
                <w:szCs w:val="16"/>
              </w:rPr>
              <w:t xml:space="preserve">Domain: </w:t>
            </w:r>
            <w:r>
              <w:rPr>
                <w:b/>
                <w:sz w:val="16"/>
                <w:szCs w:val="16"/>
              </w:rPr>
              <w:t>DEVOPS</w:t>
            </w:r>
          </w:p>
          <w:p w14:paraId="01EA8B98" w14:textId="77777777" w:rsidR="00BB4801" w:rsidRDefault="00BB4801" w:rsidP="004132D7">
            <w:pPr>
              <w:pStyle w:val="Body"/>
              <w:ind w:left="0"/>
              <w:rPr>
                <w:b/>
                <w:sz w:val="16"/>
                <w:szCs w:val="16"/>
              </w:rPr>
            </w:pPr>
            <w:r>
              <w:rPr>
                <w:sz w:val="16"/>
                <w:szCs w:val="16"/>
              </w:rPr>
              <w:t xml:space="preserve">Project: </w:t>
            </w:r>
            <w:r>
              <w:rPr>
                <w:b/>
                <w:sz w:val="16"/>
                <w:szCs w:val="16"/>
              </w:rPr>
              <w:t>iBank_</w:t>
            </w:r>
            <w:r w:rsidRPr="00EF7573">
              <w:rPr>
                <w:b/>
                <w:sz w:val="16"/>
                <w:szCs w:val="16"/>
              </w:rPr>
              <w:t>In</w:t>
            </w:r>
            <w:r>
              <w:rPr>
                <w:b/>
                <w:sz w:val="16"/>
                <w:szCs w:val="16"/>
              </w:rPr>
              <w:t>ternetBanking</w:t>
            </w:r>
          </w:p>
          <w:p w14:paraId="1DF9EC5C" w14:textId="77777777" w:rsidR="00BB4801" w:rsidRDefault="00BB4801" w:rsidP="004132D7">
            <w:pPr>
              <w:pStyle w:val="Body"/>
              <w:ind w:left="0"/>
              <w:rPr>
                <w:b/>
                <w:sz w:val="16"/>
                <w:szCs w:val="16"/>
              </w:rPr>
            </w:pPr>
          </w:p>
          <w:p w14:paraId="17ED4A5C" w14:textId="77777777" w:rsidR="00BB4801" w:rsidRDefault="00BB4801" w:rsidP="004132D7">
            <w:pPr>
              <w:pStyle w:val="Body"/>
              <w:ind w:left="0"/>
              <w:rPr>
                <w:sz w:val="16"/>
                <w:szCs w:val="16"/>
              </w:rPr>
            </w:pPr>
            <w:r w:rsidRPr="00C37C31">
              <w:rPr>
                <w:sz w:val="16"/>
                <w:szCs w:val="16"/>
                <w:u w:val="single"/>
              </w:rPr>
              <w:t>ALM project details</w:t>
            </w:r>
            <w:r>
              <w:rPr>
                <w:sz w:val="16"/>
                <w:szCs w:val="16"/>
                <w:u w:val="single"/>
              </w:rPr>
              <w:t xml:space="preserve"> – iBank-dotNET</w:t>
            </w:r>
            <w:r>
              <w:rPr>
                <w:sz w:val="16"/>
                <w:szCs w:val="16"/>
              </w:rPr>
              <w:t>:</w:t>
            </w:r>
          </w:p>
          <w:p w14:paraId="054A7A1A" w14:textId="77777777" w:rsidR="00BB4801" w:rsidRDefault="00BB4801" w:rsidP="004132D7">
            <w:pPr>
              <w:pStyle w:val="Body"/>
              <w:ind w:left="0"/>
              <w:rPr>
                <w:sz w:val="16"/>
                <w:szCs w:val="16"/>
              </w:rPr>
            </w:pPr>
            <w:r>
              <w:rPr>
                <w:sz w:val="16"/>
                <w:szCs w:val="16"/>
              </w:rPr>
              <w:t xml:space="preserve">Domain: </w:t>
            </w:r>
            <w:r>
              <w:rPr>
                <w:b/>
                <w:sz w:val="16"/>
                <w:szCs w:val="16"/>
              </w:rPr>
              <w:t>DEVOPS</w:t>
            </w:r>
          </w:p>
          <w:p w14:paraId="153AE049" w14:textId="77777777" w:rsidR="00BB4801" w:rsidRPr="00550C91" w:rsidRDefault="00BB4801" w:rsidP="004132D7">
            <w:pPr>
              <w:pStyle w:val="Body"/>
              <w:ind w:left="0"/>
              <w:rPr>
                <w:sz w:val="16"/>
                <w:szCs w:val="16"/>
              </w:rPr>
            </w:pPr>
            <w:r>
              <w:rPr>
                <w:sz w:val="16"/>
                <w:szCs w:val="16"/>
              </w:rPr>
              <w:t xml:space="preserve">Project: </w:t>
            </w:r>
            <w:r>
              <w:rPr>
                <w:b/>
                <w:sz w:val="16"/>
                <w:szCs w:val="16"/>
              </w:rPr>
              <w:t>iBank_</w:t>
            </w:r>
            <w:r w:rsidRPr="00EF7573">
              <w:rPr>
                <w:b/>
                <w:sz w:val="16"/>
                <w:szCs w:val="16"/>
              </w:rPr>
              <w:t>Investing</w:t>
            </w:r>
          </w:p>
        </w:tc>
      </w:tr>
      <w:tr w:rsidR="00BB4801" w:rsidRPr="00550C91" w14:paraId="748D235B" w14:textId="77777777" w:rsidTr="004132D7">
        <w:tc>
          <w:tcPr>
            <w:tcW w:w="3325" w:type="dxa"/>
          </w:tcPr>
          <w:p w14:paraId="378C7FB3" w14:textId="77777777" w:rsidR="00BB4801" w:rsidRPr="00550C91" w:rsidRDefault="00BB4801" w:rsidP="004132D7">
            <w:pPr>
              <w:pStyle w:val="Body"/>
              <w:ind w:left="0"/>
              <w:rPr>
                <w:sz w:val="16"/>
                <w:szCs w:val="16"/>
              </w:rPr>
            </w:pPr>
            <w:r w:rsidRPr="007D70FC">
              <w:rPr>
                <w:sz w:val="16"/>
                <w:szCs w:val="16"/>
              </w:rPr>
              <w:t>DEVOPS-R3.5-BUILD-iBank-GIT-DOTNET</w:t>
            </w:r>
          </w:p>
        </w:tc>
        <w:tc>
          <w:tcPr>
            <w:tcW w:w="4860" w:type="dxa"/>
          </w:tcPr>
          <w:p w14:paraId="240BB56B" w14:textId="77777777" w:rsidR="00BB4801" w:rsidRDefault="00BB4801" w:rsidP="004132D7">
            <w:pPr>
              <w:pStyle w:val="Body"/>
              <w:ind w:left="0"/>
              <w:rPr>
                <w:sz w:val="16"/>
                <w:szCs w:val="16"/>
              </w:rPr>
            </w:pPr>
            <w:r>
              <w:rPr>
                <w:sz w:val="16"/>
                <w:szCs w:val="16"/>
              </w:rPr>
              <w:t>This module job will:</w:t>
            </w:r>
          </w:p>
          <w:p w14:paraId="703B96F8" w14:textId="77777777" w:rsidR="00BB4801" w:rsidRDefault="00BB4801" w:rsidP="004132D7">
            <w:pPr>
              <w:pStyle w:val="Body"/>
              <w:ind w:left="0"/>
              <w:rPr>
                <w:sz w:val="16"/>
                <w:szCs w:val="16"/>
              </w:rPr>
            </w:pPr>
            <w:r>
              <w:rPr>
                <w:sz w:val="16"/>
                <w:szCs w:val="16"/>
              </w:rPr>
              <w:t>Check out the iBank-dotNET application source code from GIT.</w:t>
            </w:r>
          </w:p>
          <w:p w14:paraId="391BA4C6" w14:textId="77777777" w:rsidR="00BB4801" w:rsidRPr="00550C91" w:rsidRDefault="00BB4801" w:rsidP="004132D7">
            <w:pPr>
              <w:pStyle w:val="Body"/>
              <w:ind w:left="0"/>
              <w:rPr>
                <w:sz w:val="16"/>
                <w:szCs w:val="16"/>
              </w:rPr>
            </w:pPr>
            <w:r>
              <w:rPr>
                <w:sz w:val="16"/>
                <w:szCs w:val="16"/>
              </w:rPr>
              <w:t>Create new build artifact (</w:t>
            </w:r>
            <w:r w:rsidRPr="00AD7F07">
              <w:rPr>
                <w:b/>
                <w:sz w:val="16"/>
                <w:szCs w:val="16"/>
              </w:rPr>
              <w:t>MyProj.Web.zip</w:t>
            </w:r>
            <w:r>
              <w:rPr>
                <w:sz w:val="16"/>
                <w:szCs w:val="16"/>
              </w:rPr>
              <w:t xml:space="preserve"> IIS package), using the </w:t>
            </w:r>
            <w:r w:rsidRPr="00AD7F07">
              <w:rPr>
                <w:b/>
                <w:sz w:val="16"/>
                <w:szCs w:val="16"/>
              </w:rPr>
              <w:t>MSBuild.exe</w:t>
            </w:r>
            <w:r>
              <w:rPr>
                <w:sz w:val="16"/>
                <w:szCs w:val="16"/>
              </w:rPr>
              <w:t xml:space="preserve"> on the </w:t>
            </w:r>
            <w:r w:rsidRPr="00AD7F07">
              <w:rPr>
                <w:b/>
                <w:sz w:val="16"/>
                <w:szCs w:val="16"/>
              </w:rPr>
              <w:t>MSTools</w:t>
            </w:r>
            <w:r>
              <w:rPr>
                <w:sz w:val="16"/>
                <w:szCs w:val="16"/>
              </w:rPr>
              <w:t xml:space="preserve"> Jenkins slave.</w:t>
            </w:r>
          </w:p>
        </w:tc>
      </w:tr>
      <w:tr w:rsidR="00BB4801" w:rsidRPr="00550C91" w14:paraId="258990E4" w14:textId="77777777" w:rsidTr="004132D7">
        <w:tc>
          <w:tcPr>
            <w:tcW w:w="3325" w:type="dxa"/>
          </w:tcPr>
          <w:p w14:paraId="65925BAF" w14:textId="77777777" w:rsidR="00BB4801" w:rsidRPr="00550C91" w:rsidRDefault="00BB4801" w:rsidP="004132D7">
            <w:pPr>
              <w:pStyle w:val="Body"/>
              <w:ind w:left="0"/>
              <w:rPr>
                <w:sz w:val="16"/>
                <w:szCs w:val="16"/>
              </w:rPr>
            </w:pPr>
            <w:r w:rsidRPr="007D70FC">
              <w:rPr>
                <w:sz w:val="16"/>
                <w:szCs w:val="16"/>
              </w:rPr>
              <w:t>DEVOPS-R3.5-BUILD-iBank-TFS-DOTNET</w:t>
            </w:r>
          </w:p>
        </w:tc>
        <w:tc>
          <w:tcPr>
            <w:tcW w:w="4860" w:type="dxa"/>
          </w:tcPr>
          <w:p w14:paraId="3AD42BB4" w14:textId="77777777" w:rsidR="00BB4801" w:rsidRDefault="00BB4801" w:rsidP="004132D7">
            <w:pPr>
              <w:pStyle w:val="Body"/>
              <w:ind w:left="0"/>
              <w:rPr>
                <w:sz w:val="16"/>
                <w:szCs w:val="16"/>
              </w:rPr>
            </w:pPr>
            <w:r>
              <w:rPr>
                <w:sz w:val="16"/>
                <w:szCs w:val="16"/>
              </w:rPr>
              <w:t>This module job will:</w:t>
            </w:r>
          </w:p>
          <w:p w14:paraId="789D7E24" w14:textId="77777777" w:rsidR="00BB4801" w:rsidRDefault="00BB4801" w:rsidP="004132D7">
            <w:pPr>
              <w:pStyle w:val="Body"/>
              <w:ind w:left="0"/>
              <w:rPr>
                <w:sz w:val="16"/>
                <w:szCs w:val="16"/>
              </w:rPr>
            </w:pPr>
            <w:r>
              <w:rPr>
                <w:sz w:val="16"/>
                <w:szCs w:val="16"/>
              </w:rPr>
              <w:t>Check out the iBank-dotNET application source code from TFS.</w:t>
            </w:r>
          </w:p>
          <w:p w14:paraId="4CFD1E8B" w14:textId="77777777" w:rsidR="00BB4801" w:rsidRPr="00550C91" w:rsidRDefault="00BB4801" w:rsidP="004132D7">
            <w:pPr>
              <w:pStyle w:val="Body"/>
              <w:ind w:left="0"/>
              <w:rPr>
                <w:sz w:val="16"/>
                <w:szCs w:val="16"/>
              </w:rPr>
            </w:pPr>
            <w:r>
              <w:rPr>
                <w:sz w:val="16"/>
                <w:szCs w:val="16"/>
              </w:rPr>
              <w:lastRenderedPageBreak/>
              <w:t>Create new build artifact (</w:t>
            </w:r>
            <w:r w:rsidRPr="00AD7F07">
              <w:rPr>
                <w:b/>
                <w:sz w:val="16"/>
                <w:szCs w:val="16"/>
              </w:rPr>
              <w:t>MyProj.Web.zip</w:t>
            </w:r>
            <w:r>
              <w:rPr>
                <w:sz w:val="16"/>
                <w:szCs w:val="16"/>
              </w:rPr>
              <w:t xml:space="preserve"> IIS package), using the </w:t>
            </w:r>
            <w:r w:rsidRPr="00AD7F07">
              <w:rPr>
                <w:b/>
                <w:sz w:val="16"/>
                <w:szCs w:val="16"/>
              </w:rPr>
              <w:t>MSBuild.exe</w:t>
            </w:r>
            <w:r>
              <w:rPr>
                <w:sz w:val="16"/>
                <w:szCs w:val="16"/>
              </w:rPr>
              <w:t xml:space="preserve"> on the </w:t>
            </w:r>
            <w:r w:rsidRPr="00AD7F07">
              <w:rPr>
                <w:b/>
                <w:sz w:val="16"/>
                <w:szCs w:val="16"/>
              </w:rPr>
              <w:t>MSTools</w:t>
            </w:r>
            <w:r>
              <w:rPr>
                <w:sz w:val="16"/>
                <w:szCs w:val="16"/>
              </w:rPr>
              <w:t xml:space="preserve"> Jenkins slave.</w:t>
            </w:r>
          </w:p>
        </w:tc>
      </w:tr>
      <w:tr w:rsidR="00BB4801" w:rsidRPr="00550C91" w14:paraId="7648B151" w14:textId="77777777" w:rsidTr="004132D7">
        <w:tc>
          <w:tcPr>
            <w:tcW w:w="3325" w:type="dxa"/>
          </w:tcPr>
          <w:p w14:paraId="29883EDD" w14:textId="77777777" w:rsidR="00BB4801" w:rsidRPr="007D70FC" w:rsidRDefault="00BB4801" w:rsidP="004132D7">
            <w:pPr>
              <w:pStyle w:val="Body"/>
              <w:ind w:left="0"/>
              <w:rPr>
                <w:sz w:val="16"/>
                <w:szCs w:val="16"/>
              </w:rPr>
            </w:pPr>
            <w:r w:rsidRPr="007D70FC">
              <w:rPr>
                <w:sz w:val="16"/>
                <w:szCs w:val="16"/>
              </w:rPr>
              <w:lastRenderedPageBreak/>
              <w:t>DEVOPS-R3.5-CHEF-DEPLOY</w:t>
            </w:r>
          </w:p>
        </w:tc>
        <w:tc>
          <w:tcPr>
            <w:tcW w:w="4860" w:type="dxa"/>
          </w:tcPr>
          <w:p w14:paraId="6AE07B6D" w14:textId="77777777" w:rsidR="00BB4801" w:rsidRDefault="00BB4801" w:rsidP="004132D7">
            <w:pPr>
              <w:pStyle w:val="Body"/>
              <w:ind w:left="0"/>
              <w:rPr>
                <w:sz w:val="16"/>
                <w:szCs w:val="16"/>
              </w:rPr>
            </w:pPr>
            <w:r>
              <w:rPr>
                <w:sz w:val="16"/>
                <w:szCs w:val="16"/>
              </w:rPr>
              <w:t>This module job will:</w:t>
            </w:r>
          </w:p>
          <w:p w14:paraId="40EBE7F4" w14:textId="77777777" w:rsidR="00BB4801" w:rsidRDefault="00BB4801" w:rsidP="004132D7">
            <w:pPr>
              <w:pStyle w:val="Body"/>
              <w:ind w:left="0"/>
              <w:rPr>
                <w:sz w:val="16"/>
                <w:szCs w:val="16"/>
              </w:rPr>
            </w:pPr>
            <w:r>
              <w:rPr>
                <w:sz w:val="16"/>
                <w:szCs w:val="16"/>
              </w:rPr>
              <w:t>Bootstrap new servers to Chef.</w:t>
            </w:r>
          </w:p>
          <w:p w14:paraId="352E5016" w14:textId="77777777" w:rsidR="00BB4801" w:rsidRDefault="00BB4801" w:rsidP="004132D7">
            <w:pPr>
              <w:pStyle w:val="Body"/>
              <w:ind w:left="0"/>
              <w:rPr>
                <w:sz w:val="16"/>
                <w:szCs w:val="16"/>
              </w:rPr>
            </w:pPr>
            <w:r>
              <w:rPr>
                <w:sz w:val="16"/>
                <w:szCs w:val="16"/>
              </w:rPr>
              <w:t>Update node attributes on those servers.</w:t>
            </w:r>
          </w:p>
          <w:p w14:paraId="4CC32AAB" w14:textId="77777777" w:rsidR="00BB4801" w:rsidRPr="00550C91" w:rsidRDefault="00BB4801" w:rsidP="004132D7">
            <w:pPr>
              <w:pStyle w:val="Body"/>
              <w:ind w:left="0"/>
              <w:rPr>
                <w:sz w:val="16"/>
                <w:szCs w:val="16"/>
              </w:rPr>
            </w:pPr>
            <w:r>
              <w:rPr>
                <w:sz w:val="16"/>
                <w:szCs w:val="16"/>
              </w:rPr>
              <w:t>Attach and run a chef role/recipe on those servers to deploy the required applications and build artifacts.</w:t>
            </w:r>
          </w:p>
        </w:tc>
      </w:tr>
      <w:tr w:rsidR="00BB4801" w:rsidRPr="00550C91" w14:paraId="57358308" w14:textId="77777777" w:rsidTr="004132D7">
        <w:tc>
          <w:tcPr>
            <w:tcW w:w="3325" w:type="dxa"/>
          </w:tcPr>
          <w:p w14:paraId="5DC77067" w14:textId="77777777" w:rsidR="00BB4801" w:rsidRPr="007D70FC" w:rsidRDefault="00BB4801" w:rsidP="004132D7">
            <w:pPr>
              <w:pStyle w:val="Body"/>
              <w:ind w:left="0"/>
              <w:rPr>
                <w:sz w:val="16"/>
                <w:szCs w:val="16"/>
              </w:rPr>
            </w:pPr>
            <w:r w:rsidRPr="007D70FC">
              <w:rPr>
                <w:sz w:val="16"/>
                <w:szCs w:val="16"/>
              </w:rPr>
              <w:t>DEVOPS-R3.5-CHEF-MANAGE</w:t>
            </w:r>
          </w:p>
        </w:tc>
        <w:tc>
          <w:tcPr>
            <w:tcW w:w="4860" w:type="dxa"/>
          </w:tcPr>
          <w:p w14:paraId="4730028C" w14:textId="77777777" w:rsidR="00BB4801" w:rsidRDefault="00BB4801" w:rsidP="004132D7">
            <w:pPr>
              <w:pStyle w:val="Body"/>
              <w:ind w:left="0"/>
              <w:rPr>
                <w:sz w:val="16"/>
                <w:szCs w:val="16"/>
              </w:rPr>
            </w:pPr>
            <w:r>
              <w:rPr>
                <w:sz w:val="16"/>
                <w:szCs w:val="16"/>
              </w:rPr>
              <w:t>This module job will:</w:t>
            </w:r>
          </w:p>
          <w:p w14:paraId="17DE9A9D" w14:textId="77777777" w:rsidR="00BB4801" w:rsidRDefault="00BB4801" w:rsidP="004132D7">
            <w:pPr>
              <w:pStyle w:val="Body"/>
              <w:ind w:left="0"/>
              <w:rPr>
                <w:sz w:val="16"/>
                <w:szCs w:val="16"/>
              </w:rPr>
            </w:pPr>
            <w:r>
              <w:rPr>
                <w:sz w:val="16"/>
                <w:szCs w:val="16"/>
              </w:rPr>
              <w:t>Update node attributes on iBank production servers.</w:t>
            </w:r>
          </w:p>
          <w:p w14:paraId="51DE4623" w14:textId="77777777" w:rsidR="00BB4801" w:rsidRPr="00550C91" w:rsidRDefault="00BB4801" w:rsidP="004132D7">
            <w:pPr>
              <w:pStyle w:val="Body"/>
              <w:ind w:left="0"/>
              <w:rPr>
                <w:sz w:val="16"/>
                <w:szCs w:val="16"/>
              </w:rPr>
            </w:pPr>
            <w:r>
              <w:rPr>
                <w:sz w:val="16"/>
                <w:szCs w:val="16"/>
              </w:rPr>
              <w:t>Attach and run a chef recipe on those servers to re-deploy the required build artifacts.</w:t>
            </w:r>
          </w:p>
        </w:tc>
      </w:tr>
      <w:tr w:rsidR="00BB4801" w:rsidRPr="00550C91" w14:paraId="0D62C04A" w14:textId="77777777" w:rsidTr="004132D7">
        <w:tc>
          <w:tcPr>
            <w:tcW w:w="3325" w:type="dxa"/>
          </w:tcPr>
          <w:p w14:paraId="3AF0AD56" w14:textId="77777777" w:rsidR="00BB4801" w:rsidRPr="007D70FC" w:rsidRDefault="00BB4801" w:rsidP="004132D7">
            <w:pPr>
              <w:pStyle w:val="Body"/>
              <w:ind w:left="0"/>
              <w:rPr>
                <w:sz w:val="16"/>
                <w:szCs w:val="16"/>
              </w:rPr>
            </w:pPr>
            <w:r w:rsidRPr="007D70FC">
              <w:rPr>
                <w:sz w:val="16"/>
                <w:szCs w:val="16"/>
              </w:rPr>
              <w:t>DEVOPS-R3.5-CHEF-UNDEPLOY</w:t>
            </w:r>
          </w:p>
        </w:tc>
        <w:tc>
          <w:tcPr>
            <w:tcW w:w="4860" w:type="dxa"/>
          </w:tcPr>
          <w:p w14:paraId="3E369781" w14:textId="77777777" w:rsidR="00BB4801" w:rsidRDefault="00BB4801" w:rsidP="004132D7">
            <w:pPr>
              <w:pStyle w:val="Body"/>
              <w:ind w:left="0"/>
              <w:rPr>
                <w:sz w:val="16"/>
                <w:szCs w:val="16"/>
              </w:rPr>
            </w:pPr>
            <w:r>
              <w:rPr>
                <w:sz w:val="16"/>
                <w:szCs w:val="16"/>
              </w:rPr>
              <w:t>This module job will:</w:t>
            </w:r>
          </w:p>
          <w:p w14:paraId="4F5F12D8" w14:textId="77777777" w:rsidR="00BB4801" w:rsidRPr="00550C91" w:rsidRDefault="00BB4801" w:rsidP="004132D7">
            <w:pPr>
              <w:pStyle w:val="Body"/>
              <w:ind w:left="0"/>
              <w:rPr>
                <w:sz w:val="16"/>
                <w:szCs w:val="16"/>
              </w:rPr>
            </w:pPr>
            <w:r>
              <w:rPr>
                <w:sz w:val="16"/>
                <w:szCs w:val="16"/>
              </w:rPr>
              <w:t>Delete servers from the Chef managed server list.</w:t>
            </w:r>
          </w:p>
        </w:tc>
      </w:tr>
      <w:tr w:rsidR="00BB4801" w:rsidRPr="00550C91" w14:paraId="2432EDDE" w14:textId="77777777" w:rsidTr="004132D7">
        <w:tc>
          <w:tcPr>
            <w:tcW w:w="3325" w:type="dxa"/>
          </w:tcPr>
          <w:p w14:paraId="207785DD" w14:textId="77777777" w:rsidR="00BB4801" w:rsidRPr="007D70FC" w:rsidRDefault="00BB4801" w:rsidP="004132D7">
            <w:pPr>
              <w:pStyle w:val="Body"/>
              <w:ind w:left="0"/>
              <w:rPr>
                <w:sz w:val="16"/>
                <w:szCs w:val="16"/>
              </w:rPr>
            </w:pPr>
            <w:r w:rsidRPr="007D70FC">
              <w:rPr>
                <w:sz w:val="16"/>
                <w:szCs w:val="16"/>
              </w:rPr>
              <w:t>DEVOPS-R3.5-CSA-PROVISION</w:t>
            </w:r>
          </w:p>
        </w:tc>
        <w:tc>
          <w:tcPr>
            <w:tcW w:w="4860" w:type="dxa"/>
          </w:tcPr>
          <w:p w14:paraId="245744DB" w14:textId="77777777" w:rsidR="00BB4801" w:rsidRDefault="00BB4801" w:rsidP="004132D7">
            <w:pPr>
              <w:pStyle w:val="Body"/>
              <w:ind w:left="0"/>
              <w:rPr>
                <w:sz w:val="16"/>
                <w:szCs w:val="16"/>
              </w:rPr>
            </w:pPr>
            <w:r>
              <w:rPr>
                <w:sz w:val="16"/>
                <w:szCs w:val="16"/>
              </w:rPr>
              <w:t>This module job will:</w:t>
            </w:r>
          </w:p>
          <w:p w14:paraId="42F949AB" w14:textId="77777777" w:rsidR="00BB480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provision new server(s) through CSA service published in the Global Shared catalog.</w:t>
            </w:r>
          </w:p>
          <w:p w14:paraId="708C033A" w14:textId="77777777" w:rsidR="00BB4801" w:rsidRDefault="00BB4801" w:rsidP="004132D7">
            <w:pPr>
              <w:pStyle w:val="Body"/>
              <w:ind w:left="0"/>
              <w:rPr>
                <w:sz w:val="16"/>
                <w:szCs w:val="16"/>
              </w:rPr>
            </w:pPr>
            <w:r>
              <w:rPr>
                <w:sz w:val="16"/>
                <w:szCs w:val="16"/>
              </w:rPr>
              <w:t>Parse the OO result file to get the ip address(es) for the new server(s).</w:t>
            </w:r>
          </w:p>
          <w:p w14:paraId="4664CDAB" w14:textId="77777777" w:rsidR="00BB4801" w:rsidRPr="00550C91" w:rsidRDefault="00BB4801" w:rsidP="004132D7">
            <w:pPr>
              <w:pStyle w:val="Body"/>
              <w:ind w:left="0"/>
              <w:rPr>
                <w:sz w:val="16"/>
                <w:szCs w:val="16"/>
              </w:rPr>
            </w:pPr>
            <w:r>
              <w:rPr>
                <w:sz w:val="16"/>
                <w:szCs w:val="16"/>
              </w:rPr>
              <w:t>The CSA services are configured to provision Linux/Windows servers in VMWare vCenter, by cloning predefined Virtual Machine templates.</w:t>
            </w:r>
          </w:p>
        </w:tc>
      </w:tr>
      <w:tr w:rsidR="00BB4801" w:rsidRPr="00550C91" w14:paraId="54B46E71" w14:textId="77777777" w:rsidTr="004132D7">
        <w:tc>
          <w:tcPr>
            <w:tcW w:w="3325" w:type="dxa"/>
          </w:tcPr>
          <w:p w14:paraId="50DC21D5" w14:textId="77777777" w:rsidR="00BB4801" w:rsidRPr="007D70FC" w:rsidRDefault="00BB4801" w:rsidP="004132D7">
            <w:pPr>
              <w:pStyle w:val="Body"/>
              <w:ind w:left="0"/>
              <w:rPr>
                <w:sz w:val="16"/>
                <w:szCs w:val="16"/>
              </w:rPr>
            </w:pPr>
            <w:r w:rsidRPr="007D70FC">
              <w:rPr>
                <w:sz w:val="16"/>
                <w:szCs w:val="16"/>
              </w:rPr>
              <w:t>DEVOPS-R3.5-CSA-UNPROVISION</w:t>
            </w:r>
          </w:p>
        </w:tc>
        <w:tc>
          <w:tcPr>
            <w:tcW w:w="4860" w:type="dxa"/>
          </w:tcPr>
          <w:p w14:paraId="280ACD75" w14:textId="77777777" w:rsidR="00BB4801" w:rsidRDefault="00BB4801" w:rsidP="004132D7">
            <w:pPr>
              <w:pStyle w:val="Body"/>
              <w:ind w:left="0"/>
              <w:rPr>
                <w:sz w:val="16"/>
                <w:szCs w:val="16"/>
              </w:rPr>
            </w:pPr>
            <w:r>
              <w:rPr>
                <w:sz w:val="16"/>
                <w:szCs w:val="16"/>
              </w:rPr>
              <w:t>This module job will:</w:t>
            </w:r>
          </w:p>
          <w:p w14:paraId="4178DC9E"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un-provision existing server(s), which was/were created through CSA service.</w:t>
            </w:r>
          </w:p>
        </w:tc>
      </w:tr>
      <w:tr w:rsidR="00BB4801" w:rsidRPr="00550C91" w14:paraId="37FFDA9B" w14:textId="77777777" w:rsidTr="004132D7">
        <w:tc>
          <w:tcPr>
            <w:tcW w:w="3325" w:type="dxa"/>
          </w:tcPr>
          <w:p w14:paraId="28FDC51C" w14:textId="77777777" w:rsidR="00BB4801" w:rsidRPr="007D70FC" w:rsidRDefault="00BB4801" w:rsidP="004132D7">
            <w:pPr>
              <w:pStyle w:val="Body"/>
              <w:ind w:left="0"/>
              <w:rPr>
                <w:sz w:val="16"/>
                <w:szCs w:val="16"/>
              </w:rPr>
            </w:pPr>
            <w:r w:rsidRPr="007D70FC">
              <w:rPr>
                <w:sz w:val="16"/>
                <w:szCs w:val="16"/>
              </w:rPr>
              <w:t>DEVOPS-R3.5-DV-INT-DOTNET</w:t>
            </w:r>
          </w:p>
        </w:tc>
        <w:tc>
          <w:tcPr>
            <w:tcW w:w="4860" w:type="dxa"/>
          </w:tcPr>
          <w:p w14:paraId="2A7F97C4" w14:textId="77777777" w:rsidR="00BB4801" w:rsidRPr="00550C91" w:rsidRDefault="00BB4801" w:rsidP="004132D7">
            <w:pPr>
              <w:pStyle w:val="Body"/>
              <w:ind w:left="0"/>
              <w:rPr>
                <w:sz w:val="16"/>
                <w:szCs w:val="16"/>
              </w:rPr>
            </w:pPr>
            <w:r w:rsidRPr="00550C91">
              <w:rPr>
                <w:sz w:val="16"/>
                <w:szCs w:val="16"/>
              </w:rPr>
              <w:t xml:space="preserve">This </w:t>
            </w:r>
            <w:r>
              <w:rPr>
                <w:sz w:val="16"/>
                <w:szCs w:val="16"/>
              </w:rPr>
              <w:t>module job</w:t>
            </w:r>
            <w:r w:rsidRPr="00550C91">
              <w:rPr>
                <w:sz w:val="16"/>
                <w:szCs w:val="16"/>
              </w:rPr>
              <w:t xml:space="preserve"> will:</w:t>
            </w:r>
          </w:p>
          <w:p w14:paraId="7BEE16D0" w14:textId="77777777" w:rsidR="00BB4801" w:rsidRDefault="00BB4801" w:rsidP="004132D7">
            <w:pPr>
              <w:pStyle w:val="Body"/>
              <w:ind w:left="0"/>
              <w:rPr>
                <w:sz w:val="16"/>
                <w:szCs w:val="16"/>
              </w:rPr>
            </w:pPr>
            <w:r w:rsidRPr="00550C91">
              <w:rPr>
                <w:sz w:val="16"/>
                <w:szCs w:val="16"/>
              </w:rPr>
              <w:t xml:space="preserve">Provision new </w:t>
            </w:r>
            <w:r w:rsidRPr="00CE294C">
              <w:rPr>
                <w:sz w:val="16"/>
                <w:szCs w:val="16"/>
              </w:rPr>
              <w:t>DV-INT-DOTNET</w:t>
            </w:r>
            <w:r>
              <w:rPr>
                <w:sz w:val="16"/>
                <w:szCs w:val="16"/>
              </w:rPr>
              <w:t xml:space="preserve"> </w:t>
            </w:r>
            <w:r w:rsidRPr="00550C91">
              <w:rPr>
                <w:sz w:val="16"/>
                <w:szCs w:val="16"/>
              </w:rPr>
              <w:t>environment</w:t>
            </w:r>
            <w:r>
              <w:rPr>
                <w:sz w:val="16"/>
                <w:szCs w:val="16"/>
              </w:rPr>
              <w:t xml:space="preserve"> (Windows server).</w:t>
            </w:r>
          </w:p>
          <w:p w14:paraId="77EE16E1" w14:textId="77777777" w:rsidR="00BB4801" w:rsidRPr="00550C91" w:rsidRDefault="00BB4801" w:rsidP="004132D7">
            <w:pPr>
              <w:pStyle w:val="Body"/>
              <w:ind w:left="0"/>
              <w:rPr>
                <w:sz w:val="16"/>
                <w:szCs w:val="16"/>
              </w:rPr>
            </w:pPr>
            <w:r>
              <w:rPr>
                <w:sz w:val="16"/>
                <w:szCs w:val="16"/>
              </w:rPr>
              <w:t>Bootstrap the DV-INT</w:t>
            </w:r>
            <w:r w:rsidRPr="00CE294C">
              <w:rPr>
                <w:sz w:val="16"/>
                <w:szCs w:val="16"/>
              </w:rPr>
              <w:t>-DOTNET</w:t>
            </w:r>
            <w:r>
              <w:rPr>
                <w:sz w:val="16"/>
                <w:szCs w:val="16"/>
              </w:rPr>
              <w:t xml:space="preserve"> server to Chef and deploy the required applications and build artifact. </w:t>
            </w:r>
          </w:p>
          <w:p w14:paraId="03F0B68B" w14:textId="77777777" w:rsidR="00BB4801" w:rsidRPr="00550C91" w:rsidRDefault="00BB4801" w:rsidP="004132D7">
            <w:pPr>
              <w:pStyle w:val="Body"/>
              <w:ind w:left="0"/>
              <w:rPr>
                <w:sz w:val="16"/>
                <w:szCs w:val="16"/>
              </w:rPr>
            </w:pPr>
            <w:r>
              <w:rPr>
                <w:sz w:val="16"/>
                <w:szCs w:val="16"/>
              </w:rPr>
              <w:t xml:space="preserve">Start SV simulation for the </w:t>
            </w:r>
            <w:commentRangeStart w:id="129"/>
            <w:r w:rsidRPr="00CE294C">
              <w:rPr>
                <w:b/>
                <w:sz w:val="16"/>
                <w:szCs w:val="16"/>
              </w:rPr>
              <w:t>iBank-Java</w:t>
            </w:r>
            <w:r>
              <w:rPr>
                <w:sz w:val="16"/>
                <w:szCs w:val="16"/>
              </w:rPr>
              <w:t xml:space="preserve"> </w:t>
            </w:r>
            <w:commentRangeEnd w:id="129"/>
            <w:r w:rsidR="000652D6">
              <w:rPr>
                <w:rStyle w:val="CommentReference"/>
              </w:rPr>
              <w:commentReference w:id="129"/>
            </w:r>
            <w:r>
              <w:rPr>
                <w:sz w:val="16"/>
                <w:szCs w:val="16"/>
              </w:rPr>
              <w:t>application</w:t>
            </w:r>
            <w:r w:rsidRPr="00550C91">
              <w:rPr>
                <w:sz w:val="16"/>
                <w:szCs w:val="16"/>
              </w:rPr>
              <w:t>.</w:t>
            </w:r>
          </w:p>
          <w:p w14:paraId="4497AF43" w14:textId="77777777" w:rsidR="00BB4801" w:rsidRPr="00550C91" w:rsidRDefault="00BB4801" w:rsidP="004132D7">
            <w:pPr>
              <w:pStyle w:val="Body"/>
              <w:ind w:left="0"/>
              <w:rPr>
                <w:sz w:val="16"/>
                <w:szCs w:val="16"/>
              </w:rPr>
            </w:pPr>
            <w:r w:rsidRPr="00550C91">
              <w:rPr>
                <w:sz w:val="16"/>
                <w:szCs w:val="16"/>
              </w:rPr>
              <w:t>Test the new build artifact using HP ALM, HP UFT</w:t>
            </w:r>
            <w:r>
              <w:rPr>
                <w:sz w:val="16"/>
                <w:szCs w:val="16"/>
              </w:rPr>
              <w:t xml:space="preserve"> and HP PC</w:t>
            </w:r>
            <w:r w:rsidRPr="00550C91">
              <w:rPr>
                <w:sz w:val="16"/>
                <w:szCs w:val="16"/>
              </w:rPr>
              <w:t>.</w:t>
            </w:r>
          </w:p>
          <w:p w14:paraId="0A2B8319" w14:textId="77777777" w:rsidR="00BB4801" w:rsidRPr="00550C91" w:rsidRDefault="00BB4801" w:rsidP="004132D7">
            <w:pPr>
              <w:pStyle w:val="Body"/>
              <w:ind w:left="0"/>
              <w:rPr>
                <w:sz w:val="16"/>
                <w:szCs w:val="16"/>
              </w:rPr>
            </w:pPr>
            <w:r>
              <w:rPr>
                <w:sz w:val="16"/>
                <w:szCs w:val="16"/>
              </w:rPr>
              <w:t xml:space="preserve">Stop the SV simulation for the </w:t>
            </w:r>
            <w:r w:rsidRPr="00CE294C">
              <w:rPr>
                <w:b/>
                <w:sz w:val="16"/>
                <w:szCs w:val="16"/>
              </w:rPr>
              <w:t>iBank-Java</w:t>
            </w:r>
            <w:r>
              <w:rPr>
                <w:sz w:val="16"/>
                <w:szCs w:val="16"/>
              </w:rPr>
              <w:t xml:space="preserve"> application</w:t>
            </w:r>
            <w:r w:rsidRPr="00550C91">
              <w:rPr>
                <w:sz w:val="16"/>
                <w:szCs w:val="16"/>
              </w:rPr>
              <w:t>.</w:t>
            </w:r>
          </w:p>
          <w:p w14:paraId="4250FCD2" w14:textId="77777777" w:rsidR="00BB4801" w:rsidRPr="00550C91" w:rsidRDefault="00BB4801" w:rsidP="004132D7">
            <w:pPr>
              <w:pStyle w:val="Body"/>
              <w:ind w:left="0"/>
              <w:rPr>
                <w:sz w:val="16"/>
                <w:szCs w:val="16"/>
              </w:rPr>
            </w:pPr>
            <w:r w:rsidRPr="00550C91">
              <w:rPr>
                <w:sz w:val="16"/>
                <w:szCs w:val="16"/>
              </w:rPr>
              <w:t xml:space="preserve">Un-provision the </w:t>
            </w:r>
            <w:r w:rsidRPr="00CE294C">
              <w:rPr>
                <w:sz w:val="16"/>
                <w:szCs w:val="16"/>
              </w:rPr>
              <w:t>DV-INT-DOTNET</w:t>
            </w:r>
            <w:r>
              <w:rPr>
                <w:sz w:val="16"/>
                <w:szCs w:val="16"/>
              </w:rPr>
              <w:t xml:space="preserve"> </w:t>
            </w:r>
            <w:r w:rsidRPr="00550C91">
              <w:rPr>
                <w:sz w:val="16"/>
                <w:szCs w:val="16"/>
              </w:rPr>
              <w:t xml:space="preserve">environment and remove </w:t>
            </w:r>
            <w:r>
              <w:rPr>
                <w:sz w:val="16"/>
                <w:szCs w:val="16"/>
              </w:rPr>
              <w:t xml:space="preserve">the </w:t>
            </w:r>
            <w:r w:rsidRPr="00CE294C">
              <w:rPr>
                <w:sz w:val="16"/>
                <w:szCs w:val="16"/>
              </w:rPr>
              <w:t>DV-INT-DOTNET</w:t>
            </w:r>
            <w:r>
              <w:rPr>
                <w:sz w:val="16"/>
                <w:szCs w:val="16"/>
              </w:rPr>
              <w:t xml:space="preserve"> server</w:t>
            </w:r>
            <w:r w:rsidRPr="00550C91">
              <w:rPr>
                <w:sz w:val="16"/>
                <w:szCs w:val="16"/>
              </w:rPr>
              <w:t xml:space="preserve"> from the Chef managed servers list.</w:t>
            </w:r>
          </w:p>
        </w:tc>
      </w:tr>
      <w:tr w:rsidR="00BB4801" w:rsidRPr="00550C91" w14:paraId="065D6457" w14:textId="77777777" w:rsidTr="004132D7">
        <w:tc>
          <w:tcPr>
            <w:tcW w:w="3325" w:type="dxa"/>
          </w:tcPr>
          <w:p w14:paraId="6D724FBC" w14:textId="77777777" w:rsidR="00BB4801" w:rsidRPr="007D70FC" w:rsidRDefault="00BB4801" w:rsidP="004132D7">
            <w:pPr>
              <w:pStyle w:val="Body"/>
              <w:ind w:left="0"/>
              <w:rPr>
                <w:sz w:val="16"/>
                <w:szCs w:val="16"/>
              </w:rPr>
            </w:pPr>
            <w:r w:rsidRPr="007D70FC">
              <w:rPr>
                <w:sz w:val="16"/>
                <w:szCs w:val="16"/>
              </w:rPr>
              <w:t>DEVOPS-R3.5-DV-INT-JAVA</w:t>
            </w:r>
          </w:p>
        </w:tc>
        <w:tc>
          <w:tcPr>
            <w:tcW w:w="4860" w:type="dxa"/>
          </w:tcPr>
          <w:p w14:paraId="5569E0EC" w14:textId="77777777" w:rsidR="00BB4801" w:rsidRPr="00550C91" w:rsidRDefault="00BB4801" w:rsidP="004132D7">
            <w:pPr>
              <w:pStyle w:val="Body"/>
              <w:ind w:left="0"/>
              <w:rPr>
                <w:sz w:val="16"/>
                <w:szCs w:val="16"/>
              </w:rPr>
            </w:pPr>
            <w:r w:rsidRPr="00550C91">
              <w:rPr>
                <w:sz w:val="16"/>
                <w:szCs w:val="16"/>
              </w:rPr>
              <w:t xml:space="preserve">This </w:t>
            </w:r>
            <w:r>
              <w:rPr>
                <w:sz w:val="16"/>
                <w:szCs w:val="16"/>
              </w:rPr>
              <w:t>module job</w:t>
            </w:r>
            <w:r w:rsidRPr="00550C91">
              <w:rPr>
                <w:sz w:val="16"/>
                <w:szCs w:val="16"/>
              </w:rPr>
              <w:t xml:space="preserve"> will:</w:t>
            </w:r>
          </w:p>
          <w:p w14:paraId="59E6A0DD" w14:textId="77777777" w:rsidR="00BB4801" w:rsidRDefault="00BB4801" w:rsidP="004132D7">
            <w:pPr>
              <w:pStyle w:val="Body"/>
              <w:ind w:left="0"/>
              <w:rPr>
                <w:sz w:val="16"/>
                <w:szCs w:val="16"/>
              </w:rPr>
            </w:pPr>
            <w:r w:rsidRPr="00550C91">
              <w:rPr>
                <w:sz w:val="16"/>
                <w:szCs w:val="16"/>
              </w:rPr>
              <w:t xml:space="preserve">Provision new </w:t>
            </w:r>
            <w:r w:rsidRPr="00CE294C">
              <w:rPr>
                <w:sz w:val="16"/>
                <w:szCs w:val="16"/>
              </w:rPr>
              <w:t>DV-INT-</w:t>
            </w:r>
            <w:r>
              <w:rPr>
                <w:sz w:val="16"/>
                <w:szCs w:val="16"/>
              </w:rPr>
              <w:t xml:space="preserve">JAVA </w:t>
            </w:r>
            <w:r w:rsidRPr="00550C91">
              <w:rPr>
                <w:sz w:val="16"/>
                <w:szCs w:val="16"/>
              </w:rPr>
              <w:t>environment</w:t>
            </w:r>
            <w:r>
              <w:rPr>
                <w:sz w:val="16"/>
                <w:szCs w:val="16"/>
              </w:rPr>
              <w:t xml:space="preserve"> (Linux server).</w:t>
            </w:r>
          </w:p>
          <w:p w14:paraId="7FB62409" w14:textId="77777777" w:rsidR="00BB4801" w:rsidRPr="00550C91" w:rsidRDefault="00BB4801" w:rsidP="004132D7">
            <w:pPr>
              <w:pStyle w:val="Body"/>
              <w:ind w:left="0"/>
              <w:rPr>
                <w:sz w:val="16"/>
                <w:szCs w:val="16"/>
              </w:rPr>
            </w:pPr>
            <w:r>
              <w:rPr>
                <w:sz w:val="16"/>
                <w:szCs w:val="16"/>
              </w:rPr>
              <w:t>Bootstrap the DV-INT</w:t>
            </w:r>
            <w:r w:rsidRPr="00CE294C">
              <w:rPr>
                <w:sz w:val="16"/>
                <w:szCs w:val="16"/>
              </w:rPr>
              <w:t>-</w:t>
            </w:r>
            <w:r>
              <w:rPr>
                <w:sz w:val="16"/>
                <w:szCs w:val="16"/>
              </w:rPr>
              <w:t xml:space="preserve">JAVA server to Chef and deploy the required applications and build artifact. </w:t>
            </w:r>
          </w:p>
          <w:p w14:paraId="099160BD" w14:textId="77777777" w:rsidR="00BB4801" w:rsidRPr="00550C91" w:rsidRDefault="00BB4801" w:rsidP="004132D7">
            <w:pPr>
              <w:pStyle w:val="Body"/>
              <w:ind w:left="0"/>
              <w:rPr>
                <w:sz w:val="16"/>
                <w:szCs w:val="16"/>
              </w:rPr>
            </w:pPr>
            <w:r w:rsidRPr="00550C91">
              <w:rPr>
                <w:sz w:val="16"/>
                <w:szCs w:val="16"/>
              </w:rPr>
              <w:t>Test the new build artifact using HP ALM, HP UFT</w:t>
            </w:r>
            <w:r>
              <w:rPr>
                <w:sz w:val="16"/>
                <w:szCs w:val="16"/>
              </w:rPr>
              <w:t xml:space="preserve"> and HP PC</w:t>
            </w:r>
            <w:r w:rsidRPr="00550C91">
              <w:rPr>
                <w:sz w:val="16"/>
                <w:szCs w:val="16"/>
              </w:rPr>
              <w:t>.</w:t>
            </w:r>
          </w:p>
          <w:p w14:paraId="2938E2B1" w14:textId="77777777" w:rsidR="00BB4801" w:rsidRPr="00550C91" w:rsidRDefault="00BB4801" w:rsidP="004132D7">
            <w:pPr>
              <w:pStyle w:val="Body"/>
              <w:ind w:left="0"/>
              <w:rPr>
                <w:sz w:val="16"/>
                <w:szCs w:val="16"/>
              </w:rPr>
            </w:pPr>
            <w:r w:rsidRPr="00550C91">
              <w:rPr>
                <w:sz w:val="16"/>
                <w:szCs w:val="16"/>
              </w:rPr>
              <w:t xml:space="preserve">Un-provision the </w:t>
            </w:r>
            <w:r w:rsidRPr="00CE294C">
              <w:rPr>
                <w:sz w:val="16"/>
                <w:szCs w:val="16"/>
              </w:rPr>
              <w:t>DV-INT-</w:t>
            </w:r>
            <w:r>
              <w:rPr>
                <w:sz w:val="16"/>
                <w:szCs w:val="16"/>
              </w:rPr>
              <w:t xml:space="preserve">JAVA </w:t>
            </w:r>
            <w:r w:rsidRPr="00550C91">
              <w:rPr>
                <w:sz w:val="16"/>
                <w:szCs w:val="16"/>
              </w:rPr>
              <w:t xml:space="preserve">environment and remove </w:t>
            </w:r>
            <w:r>
              <w:rPr>
                <w:sz w:val="16"/>
                <w:szCs w:val="16"/>
              </w:rPr>
              <w:t xml:space="preserve">the </w:t>
            </w:r>
            <w:r w:rsidRPr="00CE294C">
              <w:rPr>
                <w:sz w:val="16"/>
                <w:szCs w:val="16"/>
              </w:rPr>
              <w:t>DV-INT-</w:t>
            </w:r>
            <w:r>
              <w:rPr>
                <w:sz w:val="16"/>
                <w:szCs w:val="16"/>
              </w:rPr>
              <w:t>JAVA server</w:t>
            </w:r>
            <w:r w:rsidRPr="00550C91">
              <w:rPr>
                <w:sz w:val="16"/>
                <w:szCs w:val="16"/>
              </w:rPr>
              <w:t xml:space="preserve"> from the Chef managed servers list.</w:t>
            </w:r>
          </w:p>
        </w:tc>
      </w:tr>
      <w:tr w:rsidR="00BB4801" w:rsidRPr="00550C91" w14:paraId="43D26A8F" w14:textId="77777777" w:rsidTr="004132D7">
        <w:tc>
          <w:tcPr>
            <w:tcW w:w="3325" w:type="dxa"/>
          </w:tcPr>
          <w:p w14:paraId="47DF0E62" w14:textId="77777777" w:rsidR="00BB4801" w:rsidRPr="007D70FC" w:rsidRDefault="00BB4801" w:rsidP="004132D7">
            <w:pPr>
              <w:pStyle w:val="Body"/>
              <w:ind w:left="0"/>
              <w:rPr>
                <w:sz w:val="16"/>
                <w:szCs w:val="16"/>
              </w:rPr>
            </w:pPr>
            <w:r w:rsidRPr="007D70FC">
              <w:rPr>
                <w:sz w:val="16"/>
                <w:szCs w:val="16"/>
              </w:rPr>
              <w:t>DEVOPS-R3.5-JENKINS-iBank-GIT-DOTNET</w:t>
            </w:r>
          </w:p>
        </w:tc>
        <w:tc>
          <w:tcPr>
            <w:tcW w:w="4860" w:type="dxa"/>
          </w:tcPr>
          <w:p w14:paraId="5337A8F5" w14:textId="77777777" w:rsidR="00BB4801" w:rsidRDefault="00BB4801" w:rsidP="004132D7">
            <w:pPr>
              <w:pStyle w:val="Body"/>
              <w:ind w:left="0"/>
              <w:rPr>
                <w:sz w:val="16"/>
                <w:szCs w:val="16"/>
              </w:rPr>
            </w:pPr>
            <w:r>
              <w:rPr>
                <w:sz w:val="16"/>
                <w:szCs w:val="16"/>
              </w:rPr>
              <w:t>This module job will:</w:t>
            </w:r>
          </w:p>
          <w:p w14:paraId="1959934D" w14:textId="77777777" w:rsidR="00BB4801" w:rsidRDefault="00BB4801" w:rsidP="004132D7">
            <w:pPr>
              <w:pStyle w:val="Body"/>
              <w:ind w:left="0"/>
              <w:rPr>
                <w:sz w:val="16"/>
                <w:szCs w:val="16"/>
              </w:rPr>
            </w:pPr>
            <w:r>
              <w:rPr>
                <w:sz w:val="16"/>
                <w:szCs w:val="16"/>
              </w:rPr>
              <w:t xml:space="preserve">Trigger the </w:t>
            </w:r>
            <w:r w:rsidRPr="007D1A01">
              <w:rPr>
                <w:b/>
                <w:sz w:val="16"/>
                <w:szCs w:val="16"/>
              </w:rPr>
              <w:t>DEVOPS-R3.5-BUILD-iBank-GIT-DOTNET</w:t>
            </w:r>
            <w:r>
              <w:rPr>
                <w:b/>
                <w:sz w:val="16"/>
                <w:szCs w:val="16"/>
              </w:rPr>
              <w:t xml:space="preserve"> </w:t>
            </w:r>
            <w:r>
              <w:rPr>
                <w:sz w:val="16"/>
                <w:szCs w:val="16"/>
              </w:rPr>
              <w:t>Jenkins module job to create new iBank-dotNET build artifact from the GIT repository and will download the build artifact to the local workspace.</w:t>
            </w:r>
          </w:p>
          <w:p w14:paraId="1C74B1B7" w14:textId="77777777" w:rsidR="00BB4801" w:rsidRPr="007D1A01" w:rsidRDefault="00BB4801" w:rsidP="004132D7">
            <w:pPr>
              <w:pStyle w:val="Body"/>
              <w:ind w:left="0"/>
              <w:rPr>
                <w:sz w:val="16"/>
                <w:szCs w:val="16"/>
              </w:rPr>
            </w:pPr>
            <w:r>
              <w:rPr>
                <w:sz w:val="16"/>
                <w:szCs w:val="16"/>
              </w:rPr>
              <w:t xml:space="preserve">Upload the new iBank-dotNet build artifact from the local workspace to the Nexus </w:t>
            </w:r>
            <w:r w:rsidRPr="000B634B">
              <w:rPr>
                <w:b/>
                <w:sz w:val="16"/>
                <w:szCs w:val="16"/>
              </w:rPr>
              <w:t>DevOps-BUILD</w:t>
            </w:r>
            <w:r>
              <w:rPr>
                <w:b/>
                <w:sz w:val="16"/>
                <w:szCs w:val="16"/>
              </w:rPr>
              <w:t xml:space="preserve"> </w:t>
            </w:r>
            <w:r>
              <w:rPr>
                <w:sz w:val="16"/>
                <w:szCs w:val="16"/>
              </w:rPr>
              <w:t>repository, by using Curl.</w:t>
            </w:r>
          </w:p>
        </w:tc>
      </w:tr>
      <w:tr w:rsidR="00BB4801" w:rsidRPr="00550C91" w14:paraId="35FDF256" w14:textId="77777777" w:rsidTr="004132D7">
        <w:tc>
          <w:tcPr>
            <w:tcW w:w="3325" w:type="dxa"/>
          </w:tcPr>
          <w:p w14:paraId="7A4EC8D0" w14:textId="77777777" w:rsidR="00BB4801" w:rsidRPr="007D70FC" w:rsidRDefault="00BB4801" w:rsidP="004132D7">
            <w:pPr>
              <w:pStyle w:val="Body"/>
              <w:ind w:left="0"/>
              <w:rPr>
                <w:sz w:val="16"/>
                <w:szCs w:val="16"/>
              </w:rPr>
            </w:pPr>
            <w:r w:rsidRPr="007D70FC">
              <w:rPr>
                <w:sz w:val="16"/>
                <w:szCs w:val="16"/>
              </w:rPr>
              <w:lastRenderedPageBreak/>
              <w:t>DEVOPS-R3.5-JENKINS-iBank-GIT-JAVA</w:t>
            </w:r>
          </w:p>
        </w:tc>
        <w:tc>
          <w:tcPr>
            <w:tcW w:w="4860" w:type="dxa"/>
          </w:tcPr>
          <w:p w14:paraId="3B7ABDBD" w14:textId="77777777" w:rsidR="00BB4801" w:rsidRDefault="00BB4801" w:rsidP="004132D7">
            <w:pPr>
              <w:pStyle w:val="Body"/>
              <w:ind w:left="0"/>
              <w:rPr>
                <w:sz w:val="16"/>
                <w:szCs w:val="16"/>
              </w:rPr>
            </w:pPr>
            <w:r>
              <w:rPr>
                <w:sz w:val="16"/>
                <w:szCs w:val="16"/>
              </w:rPr>
              <w:t>This module job will:</w:t>
            </w:r>
          </w:p>
          <w:p w14:paraId="6ECDBDF8" w14:textId="77777777" w:rsidR="00BB4801" w:rsidRDefault="00BB4801" w:rsidP="004132D7">
            <w:pPr>
              <w:pStyle w:val="Body"/>
              <w:ind w:left="0"/>
              <w:rPr>
                <w:sz w:val="16"/>
                <w:szCs w:val="16"/>
              </w:rPr>
            </w:pPr>
            <w:r>
              <w:rPr>
                <w:sz w:val="16"/>
                <w:szCs w:val="16"/>
              </w:rPr>
              <w:t>Check out the iBank-JAVA application source code from GIT.</w:t>
            </w:r>
          </w:p>
          <w:p w14:paraId="65FDC9C7" w14:textId="77777777" w:rsidR="00BB4801" w:rsidRDefault="00BB4801" w:rsidP="004132D7">
            <w:pPr>
              <w:pStyle w:val="Body"/>
              <w:ind w:left="0"/>
              <w:rPr>
                <w:sz w:val="16"/>
                <w:szCs w:val="16"/>
              </w:rPr>
            </w:pPr>
            <w:r>
              <w:rPr>
                <w:sz w:val="16"/>
                <w:szCs w:val="16"/>
              </w:rPr>
              <w:t>Create new build artifact (</w:t>
            </w:r>
            <w:r w:rsidRPr="000B634B">
              <w:rPr>
                <w:b/>
                <w:sz w:val="16"/>
                <w:szCs w:val="16"/>
              </w:rPr>
              <w:t>ibank-1.0.war</w:t>
            </w:r>
            <w:r>
              <w:rPr>
                <w:b/>
                <w:sz w:val="16"/>
                <w:szCs w:val="16"/>
              </w:rPr>
              <w:t xml:space="preserve"> </w:t>
            </w:r>
            <w:r>
              <w:rPr>
                <w:sz w:val="16"/>
                <w:szCs w:val="16"/>
              </w:rPr>
              <w:t xml:space="preserve">package),by using </w:t>
            </w:r>
            <w:r w:rsidRPr="000B634B">
              <w:rPr>
                <w:b/>
                <w:sz w:val="16"/>
                <w:szCs w:val="16"/>
              </w:rPr>
              <w:t>Maven</w:t>
            </w:r>
            <w:r>
              <w:rPr>
                <w:sz w:val="16"/>
                <w:szCs w:val="16"/>
              </w:rPr>
              <w:t>.</w:t>
            </w:r>
          </w:p>
          <w:p w14:paraId="5432CCB4" w14:textId="77777777" w:rsidR="00BB4801" w:rsidRDefault="00BB4801" w:rsidP="004132D7">
            <w:pPr>
              <w:pStyle w:val="Body"/>
              <w:ind w:left="0"/>
              <w:rPr>
                <w:sz w:val="16"/>
                <w:szCs w:val="16"/>
              </w:rPr>
            </w:pPr>
            <w:r>
              <w:rPr>
                <w:sz w:val="16"/>
                <w:szCs w:val="16"/>
              </w:rPr>
              <w:t xml:space="preserve">Upload the new </w:t>
            </w:r>
            <w:r w:rsidRPr="000B634B">
              <w:rPr>
                <w:b/>
                <w:sz w:val="16"/>
                <w:szCs w:val="16"/>
              </w:rPr>
              <w:t>iBank-JAVA</w:t>
            </w:r>
            <w:r>
              <w:rPr>
                <w:sz w:val="16"/>
                <w:szCs w:val="16"/>
              </w:rPr>
              <w:t xml:space="preserve"> build artifact to the Nexus </w:t>
            </w:r>
            <w:r w:rsidRPr="000B634B">
              <w:rPr>
                <w:b/>
                <w:sz w:val="16"/>
                <w:szCs w:val="16"/>
              </w:rPr>
              <w:t>DevOps-BUILD</w:t>
            </w:r>
            <w:r>
              <w:rPr>
                <w:sz w:val="16"/>
                <w:szCs w:val="16"/>
              </w:rPr>
              <w:t xml:space="preserve"> repository.</w:t>
            </w:r>
          </w:p>
          <w:p w14:paraId="3BE4076F" w14:textId="77777777" w:rsidR="00BB4801" w:rsidRPr="000B634B" w:rsidRDefault="00BB4801" w:rsidP="004132D7">
            <w:pPr>
              <w:pStyle w:val="Body"/>
              <w:ind w:left="0"/>
              <w:rPr>
                <w:sz w:val="16"/>
                <w:szCs w:val="16"/>
              </w:rPr>
            </w:pPr>
            <w:r>
              <w:rPr>
                <w:sz w:val="16"/>
                <w:szCs w:val="16"/>
              </w:rPr>
              <w:t xml:space="preserve">Trigger the </w:t>
            </w:r>
            <w:r w:rsidRPr="000B634B">
              <w:rPr>
                <w:b/>
                <w:sz w:val="16"/>
                <w:szCs w:val="16"/>
              </w:rPr>
              <w:t>DEVOPS-R3.5-DV-INT-JAVA</w:t>
            </w:r>
            <w:r>
              <w:rPr>
                <w:b/>
                <w:sz w:val="16"/>
                <w:szCs w:val="16"/>
              </w:rPr>
              <w:t xml:space="preserve"> </w:t>
            </w:r>
            <w:r w:rsidRPr="000B634B">
              <w:rPr>
                <w:sz w:val="16"/>
                <w:szCs w:val="16"/>
              </w:rPr>
              <w:t>module job</w:t>
            </w:r>
            <w:r>
              <w:rPr>
                <w:sz w:val="16"/>
                <w:szCs w:val="16"/>
              </w:rPr>
              <w:t xml:space="preserve"> to execute DV Integration testing on the iBank-JAVA application.</w:t>
            </w:r>
          </w:p>
        </w:tc>
      </w:tr>
      <w:tr w:rsidR="00BB4801" w:rsidRPr="00550C91" w14:paraId="5FBD3068" w14:textId="77777777" w:rsidTr="004132D7">
        <w:tc>
          <w:tcPr>
            <w:tcW w:w="3325" w:type="dxa"/>
          </w:tcPr>
          <w:p w14:paraId="6A468BE1" w14:textId="77777777" w:rsidR="00BB4801" w:rsidRPr="007D70FC" w:rsidRDefault="00BB4801" w:rsidP="004132D7">
            <w:pPr>
              <w:pStyle w:val="Body"/>
              <w:ind w:left="0"/>
              <w:rPr>
                <w:sz w:val="16"/>
                <w:szCs w:val="16"/>
              </w:rPr>
            </w:pPr>
            <w:r w:rsidRPr="007D70FC">
              <w:rPr>
                <w:sz w:val="16"/>
                <w:szCs w:val="16"/>
              </w:rPr>
              <w:t>DEVOPS-R3.5-JENKINS-iBank-TFS-DOTNET</w:t>
            </w:r>
          </w:p>
        </w:tc>
        <w:tc>
          <w:tcPr>
            <w:tcW w:w="4860" w:type="dxa"/>
          </w:tcPr>
          <w:p w14:paraId="2F71313F" w14:textId="77777777" w:rsidR="00BB4801" w:rsidRDefault="00BB4801" w:rsidP="004132D7">
            <w:pPr>
              <w:pStyle w:val="Body"/>
              <w:ind w:left="0"/>
              <w:rPr>
                <w:sz w:val="16"/>
                <w:szCs w:val="16"/>
              </w:rPr>
            </w:pPr>
            <w:r>
              <w:rPr>
                <w:sz w:val="16"/>
                <w:szCs w:val="16"/>
              </w:rPr>
              <w:t>This module job will:</w:t>
            </w:r>
          </w:p>
          <w:p w14:paraId="247B170E" w14:textId="77777777" w:rsidR="00BB4801" w:rsidRDefault="00BB4801" w:rsidP="004132D7">
            <w:pPr>
              <w:pStyle w:val="Body"/>
              <w:ind w:left="0"/>
              <w:rPr>
                <w:sz w:val="16"/>
                <w:szCs w:val="16"/>
              </w:rPr>
            </w:pPr>
            <w:r>
              <w:rPr>
                <w:sz w:val="16"/>
                <w:szCs w:val="16"/>
              </w:rPr>
              <w:t xml:space="preserve">Trigger the </w:t>
            </w:r>
            <w:r w:rsidRPr="000B634B">
              <w:rPr>
                <w:b/>
                <w:sz w:val="16"/>
                <w:szCs w:val="16"/>
              </w:rPr>
              <w:t>DEVOPS-R3.5-BUILD-iBank-TFS-DOTNET</w:t>
            </w:r>
            <w:r>
              <w:rPr>
                <w:sz w:val="16"/>
                <w:szCs w:val="16"/>
              </w:rPr>
              <w:t>Jenkins module job to create new iBank-dotNET build artifact from the TFS repository and will download the build artifact to the local workspace.</w:t>
            </w:r>
          </w:p>
          <w:p w14:paraId="21302D69" w14:textId="77777777" w:rsidR="00BB4801" w:rsidRDefault="00BB4801" w:rsidP="004132D7">
            <w:pPr>
              <w:pStyle w:val="Body"/>
              <w:ind w:left="0"/>
              <w:rPr>
                <w:sz w:val="16"/>
                <w:szCs w:val="16"/>
              </w:rPr>
            </w:pPr>
            <w:r>
              <w:rPr>
                <w:sz w:val="16"/>
                <w:szCs w:val="16"/>
              </w:rPr>
              <w:t xml:space="preserve">Upload the new iBank-dotNet build artifact from the local workspace to the Nexus </w:t>
            </w:r>
            <w:r w:rsidRPr="000B634B">
              <w:rPr>
                <w:b/>
                <w:sz w:val="16"/>
                <w:szCs w:val="16"/>
              </w:rPr>
              <w:t>DevOps-BUILD</w:t>
            </w:r>
            <w:r>
              <w:rPr>
                <w:b/>
                <w:sz w:val="16"/>
                <w:szCs w:val="16"/>
              </w:rPr>
              <w:t xml:space="preserve"> </w:t>
            </w:r>
            <w:r>
              <w:rPr>
                <w:sz w:val="16"/>
                <w:szCs w:val="16"/>
              </w:rPr>
              <w:t>repository, by using Curl.</w:t>
            </w:r>
          </w:p>
          <w:p w14:paraId="504AC6E5" w14:textId="77777777" w:rsidR="00BB4801" w:rsidRPr="00550C91" w:rsidRDefault="00BB4801" w:rsidP="004132D7">
            <w:pPr>
              <w:pStyle w:val="Body"/>
              <w:ind w:left="0"/>
              <w:rPr>
                <w:sz w:val="16"/>
                <w:szCs w:val="16"/>
              </w:rPr>
            </w:pPr>
            <w:r>
              <w:rPr>
                <w:sz w:val="16"/>
                <w:szCs w:val="16"/>
              </w:rPr>
              <w:t xml:space="preserve">Trigger the </w:t>
            </w:r>
            <w:r w:rsidRPr="000B634B">
              <w:rPr>
                <w:b/>
                <w:sz w:val="16"/>
                <w:szCs w:val="16"/>
              </w:rPr>
              <w:t>DEVOPS-R3.5-DV-INT-DOTNET</w:t>
            </w:r>
            <w:r>
              <w:rPr>
                <w:b/>
                <w:sz w:val="16"/>
                <w:szCs w:val="16"/>
              </w:rPr>
              <w:t xml:space="preserve"> </w:t>
            </w:r>
            <w:r w:rsidRPr="000B634B">
              <w:rPr>
                <w:sz w:val="16"/>
                <w:szCs w:val="16"/>
              </w:rPr>
              <w:t>module job</w:t>
            </w:r>
            <w:r>
              <w:rPr>
                <w:sz w:val="16"/>
                <w:szCs w:val="16"/>
              </w:rPr>
              <w:t xml:space="preserve"> to execute DV Integration testing on the </w:t>
            </w:r>
            <w:r w:rsidRPr="000B634B">
              <w:rPr>
                <w:b/>
                <w:sz w:val="16"/>
                <w:szCs w:val="16"/>
              </w:rPr>
              <w:t>iBank-dotNET</w:t>
            </w:r>
            <w:r>
              <w:rPr>
                <w:sz w:val="16"/>
                <w:szCs w:val="16"/>
              </w:rPr>
              <w:t xml:space="preserve"> and </w:t>
            </w:r>
            <w:r w:rsidRPr="000B634B">
              <w:rPr>
                <w:b/>
                <w:sz w:val="16"/>
                <w:szCs w:val="16"/>
              </w:rPr>
              <w:t>iBank-Java</w:t>
            </w:r>
            <w:r>
              <w:rPr>
                <w:sz w:val="16"/>
                <w:szCs w:val="16"/>
              </w:rPr>
              <w:t xml:space="preserve"> application, by using SV simulation for the </w:t>
            </w:r>
            <w:r w:rsidRPr="000B634B">
              <w:rPr>
                <w:b/>
                <w:sz w:val="16"/>
                <w:szCs w:val="16"/>
              </w:rPr>
              <w:t>iBank-Java</w:t>
            </w:r>
            <w:r>
              <w:rPr>
                <w:sz w:val="16"/>
                <w:szCs w:val="16"/>
              </w:rPr>
              <w:t xml:space="preserve"> application.</w:t>
            </w:r>
          </w:p>
        </w:tc>
      </w:tr>
      <w:tr w:rsidR="00BB4801" w:rsidRPr="00550C91" w14:paraId="57D1513A" w14:textId="77777777" w:rsidTr="004132D7">
        <w:tc>
          <w:tcPr>
            <w:tcW w:w="3325" w:type="dxa"/>
          </w:tcPr>
          <w:p w14:paraId="77F6F13A" w14:textId="77777777" w:rsidR="00BB4801" w:rsidRPr="007D70FC" w:rsidRDefault="00BB4801" w:rsidP="004132D7">
            <w:pPr>
              <w:pStyle w:val="Body"/>
              <w:ind w:left="0"/>
              <w:rPr>
                <w:sz w:val="16"/>
                <w:szCs w:val="16"/>
              </w:rPr>
            </w:pPr>
            <w:r w:rsidRPr="007D70FC">
              <w:rPr>
                <w:sz w:val="16"/>
                <w:szCs w:val="16"/>
              </w:rPr>
              <w:t>DEVOPS-R3.5-SITESCOPE-MANAGE</w:t>
            </w:r>
          </w:p>
        </w:tc>
        <w:tc>
          <w:tcPr>
            <w:tcW w:w="4860" w:type="dxa"/>
          </w:tcPr>
          <w:p w14:paraId="57912A0A" w14:textId="77777777" w:rsidR="00BB4801" w:rsidRDefault="00BB4801" w:rsidP="004132D7">
            <w:pPr>
              <w:pStyle w:val="Body"/>
              <w:ind w:left="0"/>
              <w:rPr>
                <w:sz w:val="16"/>
                <w:szCs w:val="16"/>
              </w:rPr>
            </w:pPr>
            <w:r>
              <w:rPr>
                <w:sz w:val="16"/>
                <w:szCs w:val="16"/>
              </w:rPr>
              <w:t>This module job will:</w:t>
            </w:r>
          </w:p>
          <w:p w14:paraId="7706B817"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disable Sitescope application monitors for the iBank-Java and  iBank-dotNET applications in production environment.</w:t>
            </w:r>
          </w:p>
        </w:tc>
      </w:tr>
      <w:tr w:rsidR="00BB4801" w:rsidRPr="00550C91" w14:paraId="567C9649" w14:textId="77777777" w:rsidTr="004132D7">
        <w:tc>
          <w:tcPr>
            <w:tcW w:w="3325" w:type="dxa"/>
          </w:tcPr>
          <w:p w14:paraId="1425F61D" w14:textId="77777777" w:rsidR="00BB4801" w:rsidRPr="007D70FC" w:rsidRDefault="00BB4801" w:rsidP="004132D7">
            <w:pPr>
              <w:pStyle w:val="Body"/>
              <w:ind w:left="0"/>
              <w:rPr>
                <w:sz w:val="16"/>
                <w:szCs w:val="16"/>
              </w:rPr>
            </w:pPr>
            <w:r w:rsidRPr="007D70FC">
              <w:rPr>
                <w:sz w:val="16"/>
                <w:szCs w:val="16"/>
              </w:rPr>
              <w:t>DEVOPS-R3.5-SITESCOPE-MONITOR</w:t>
            </w:r>
          </w:p>
        </w:tc>
        <w:tc>
          <w:tcPr>
            <w:tcW w:w="4860" w:type="dxa"/>
          </w:tcPr>
          <w:p w14:paraId="0F5F7A6C" w14:textId="77777777" w:rsidR="00BB4801" w:rsidRDefault="00BB4801" w:rsidP="004132D7">
            <w:pPr>
              <w:pStyle w:val="Body"/>
              <w:ind w:left="0"/>
              <w:rPr>
                <w:sz w:val="16"/>
                <w:szCs w:val="16"/>
              </w:rPr>
            </w:pPr>
            <w:r>
              <w:rPr>
                <w:sz w:val="16"/>
                <w:szCs w:val="16"/>
              </w:rPr>
              <w:t>This module job will:</w:t>
            </w:r>
          </w:p>
          <w:p w14:paraId="5CE84A70"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add Sitescope monitors for the iBank-Java and  iBank-dotNET applications.</w:t>
            </w:r>
          </w:p>
        </w:tc>
      </w:tr>
      <w:tr w:rsidR="00BB4801" w:rsidRPr="00550C91" w14:paraId="7496345D" w14:textId="77777777" w:rsidTr="004132D7">
        <w:tc>
          <w:tcPr>
            <w:tcW w:w="3325" w:type="dxa"/>
          </w:tcPr>
          <w:p w14:paraId="049E4212" w14:textId="77777777" w:rsidR="00BB4801" w:rsidRPr="007D70FC" w:rsidRDefault="00BB4801" w:rsidP="004132D7">
            <w:pPr>
              <w:pStyle w:val="Body"/>
              <w:ind w:left="0"/>
              <w:rPr>
                <w:sz w:val="16"/>
                <w:szCs w:val="16"/>
              </w:rPr>
            </w:pPr>
            <w:r w:rsidRPr="007D70FC">
              <w:rPr>
                <w:sz w:val="16"/>
                <w:szCs w:val="16"/>
              </w:rPr>
              <w:t>DEVOPS-R3.5-SITESCOPE-UNMONITOR</w:t>
            </w:r>
          </w:p>
        </w:tc>
        <w:tc>
          <w:tcPr>
            <w:tcW w:w="4860" w:type="dxa"/>
          </w:tcPr>
          <w:p w14:paraId="46594DF5" w14:textId="77777777" w:rsidR="00BB4801" w:rsidRDefault="00BB4801" w:rsidP="004132D7">
            <w:pPr>
              <w:pStyle w:val="Body"/>
              <w:ind w:left="0"/>
              <w:rPr>
                <w:sz w:val="16"/>
                <w:szCs w:val="16"/>
              </w:rPr>
            </w:pPr>
            <w:r>
              <w:rPr>
                <w:sz w:val="16"/>
                <w:szCs w:val="16"/>
              </w:rPr>
              <w:t>This module job will:</w:t>
            </w:r>
          </w:p>
          <w:p w14:paraId="6B108A4A"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delete Sitescope monitors for the iBank-Java and  iBank-dotNET applications.</w:t>
            </w:r>
          </w:p>
        </w:tc>
      </w:tr>
      <w:tr w:rsidR="00BB4801" w:rsidRPr="00550C91" w14:paraId="4A622D4D" w14:textId="77777777" w:rsidTr="004132D7">
        <w:tc>
          <w:tcPr>
            <w:tcW w:w="3325" w:type="dxa"/>
          </w:tcPr>
          <w:p w14:paraId="4163BAD0" w14:textId="77777777" w:rsidR="00BB4801" w:rsidRPr="007D70FC" w:rsidRDefault="00BB4801" w:rsidP="004132D7">
            <w:pPr>
              <w:pStyle w:val="Body"/>
              <w:ind w:left="0"/>
              <w:rPr>
                <w:sz w:val="16"/>
                <w:szCs w:val="16"/>
              </w:rPr>
            </w:pPr>
            <w:r w:rsidRPr="007D70FC">
              <w:rPr>
                <w:sz w:val="16"/>
                <w:szCs w:val="16"/>
              </w:rPr>
              <w:t>DEVOPS-R3.5-SM-CLOSE-PROD</w:t>
            </w:r>
          </w:p>
        </w:tc>
        <w:tc>
          <w:tcPr>
            <w:tcW w:w="4860" w:type="dxa"/>
          </w:tcPr>
          <w:p w14:paraId="2A028E1D" w14:textId="77777777" w:rsidR="00BB4801" w:rsidRDefault="00BB4801" w:rsidP="004132D7">
            <w:pPr>
              <w:pStyle w:val="Body"/>
              <w:ind w:left="0"/>
              <w:rPr>
                <w:sz w:val="16"/>
                <w:szCs w:val="16"/>
              </w:rPr>
            </w:pPr>
            <w:r>
              <w:rPr>
                <w:sz w:val="16"/>
                <w:szCs w:val="16"/>
              </w:rPr>
              <w:t>This module job will:</w:t>
            </w:r>
          </w:p>
          <w:p w14:paraId="3F12AC20"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close the SM production RFC ticket.</w:t>
            </w:r>
          </w:p>
        </w:tc>
      </w:tr>
      <w:tr w:rsidR="00BB4801" w:rsidRPr="00550C91" w14:paraId="7F8D6E26" w14:textId="77777777" w:rsidTr="004132D7">
        <w:tc>
          <w:tcPr>
            <w:tcW w:w="3325" w:type="dxa"/>
          </w:tcPr>
          <w:p w14:paraId="3370CF78" w14:textId="77777777" w:rsidR="00BB4801" w:rsidRPr="007D70FC" w:rsidRDefault="00BB4801" w:rsidP="004132D7">
            <w:pPr>
              <w:pStyle w:val="Body"/>
              <w:ind w:left="0"/>
              <w:rPr>
                <w:sz w:val="16"/>
                <w:szCs w:val="16"/>
              </w:rPr>
            </w:pPr>
            <w:r w:rsidRPr="007D70FC">
              <w:rPr>
                <w:sz w:val="16"/>
                <w:szCs w:val="16"/>
              </w:rPr>
              <w:t>DEVOPS-R3.5-SM-CLOSE-STG</w:t>
            </w:r>
          </w:p>
        </w:tc>
        <w:tc>
          <w:tcPr>
            <w:tcW w:w="4860" w:type="dxa"/>
          </w:tcPr>
          <w:p w14:paraId="09D40909" w14:textId="77777777" w:rsidR="00BB4801" w:rsidRDefault="00BB4801" w:rsidP="004132D7">
            <w:pPr>
              <w:pStyle w:val="Body"/>
              <w:ind w:left="0"/>
              <w:rPr>
                <w:sz w:val="16"/>
                <w:szCs w:val="16"/>
              </w:rPr>
            </w:pPr>
            <w:r>
              <w:rPr>
                <w:sz w:val="16"/>
                <w:szCs w:val="16"/>
              </w:rPr>
              <w:t>This module job will:</w:t>
            </w:r>
          </w:p>
          <w:p w14:paraId="266B5AF7"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close the SM staging RFC ticket.</w:t>
            </w:r>
          </w:p>
        </w:tc>
      </w:tr>
      <w:tr w:rsidR="00BB4801" w:rsidRPr="00550C91" w14:paraId="16B5EC32" w14:textId="77777777" w:rsidTr="004132D7">
        <w:tc>
          <w:tcPr>
            <w:tcW w:w="3325" w:type="dxa"/>
          </w:tcPr>
          <w:p w14:paraId="6FC79F63" w14:textId="77777777" w:rsidR="00BB4801" w:rsidRPr="007D70FC" w:rsidRDefault="00BB4801" w:rsidP="004132D7">
            <w:pPr>
              <w:pStyle w:val="Body"/>
              <w:ind w:left="0"/>
              <w:rPr>
                <w:sz w:val="16"/>
                <w:szCs w:val="16"/>
              </w:rPr>
            </w:pPr>
            <w:r w:rsidRPr="007D70FC">
              <w:rPr>
                <w:sz w:val="16"/>
                <w:szCs w:val="16"/>
              </w:rPr>
              <w:t>DEVOPS-R3.5-SM-RELEASE-PROD</w:t>
            </w:r>
          </w:p>
        </w:tc>
        <w:tc>
          <w:tcPr>
            <w:tcW w:w="4860" w:type="dxa"/>
          </w:tcPr>
          <w:p w14:paraId="583A9545" w14:textId="77777777" w:rsidR="00BB4801" w:rsidRDefault="00BB4801" w:rsidP="004132D7">
            <w:pPr>
              <w:pStyle w:val="Body"/>
              <w:ind w:left="0"/>
              <w:rPr>
                <w:sz w:val="16"/>
                <w:szCs w:val="16"/>
              </w:rPr>
            </w:pPr>
            <w:r>
              <w:rPr>
                <w:sz w:val="16"/>
                <w:szCs w:val="16"/>
              </w:rPr>
              <w:t>This module job will:</w:t>
            </w:r>
          </w:p>
          <w:p w14:paraId="5A7D5F17"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 xml:space="preserve">job with parameters to verify that  the SM release RFC </w:t>
            </w:r>
            <w:r w:rsidRPr="00550C91">
              <w:rPr>
                <w:sz w:val="16"/>
                <w:szCs w:val="16"/>
              </w:rPr>
              <w:t xml:space="preserve">phase </w:t>
            </w:r>
            <w:r>
              <w:rPr>
                <w:sz w:val="16"/>
                <w:szCs w:val="16"/>
              </w:rPr>
              <w:t>is</w:t>
            </w:r>
            <w:r w:rsidRPr="00550C91">
              <w:rPr>
                <w:sz w:val="16"/>
                <w:szCs w:val="16"/>
              </w:rPr>
              <w:t xml:space="preserve"> </w:t>
            </w:r>
            <w:r w:rsidRPr="00550C91">
              <w:rPr>
                <w:b/>
                <w:sz w:val="16"/>
                <w:szCs w:val="16"/>
              </w:rPr>
              <w:t xml:space="preserve">Change Implementation – Promoted to </w:t>
            </w:r>
            <w:r>
              <w:rPr>
                <w:b/>
                <w:sz w:val="16"/>
                <w:szCs w:val="16"/>
              </w:rPr>
              <w:t>PR</w:t>
            </w:r>
            <w:r>
              <w:rPr>
                <w:sz w:val="16"/>
                <w:szCs w:val="16"/>
              </w:rPr>
              <w:t>.</w:t>
            </w:r>
          </w:p>
        </w:tc>
      </w:tr>
      <w:tr w:rsidR="00BB4801" w:rsidRPr="00550C91" w14:paraId="05852853" w14:textId="77777777" w:rsidTr="004132D7">
        <w:tc>
          <w:tcPr>
            <w:tcW w:w="3325" w:type="dxa"/>
          </w:tcPr>
          <w:p w14:paraId="5C32F0C9" w14:textId="77777777" w:rsidR="00BB4801" w:rsidRPr="007D70FC" w:rsidRDefault="00BB4801" w:rsidP="004132D7">
            <w:pPr>
              <w:pStyle w:val="Body"/>
              <w:ind w:left="0"/>
              <w:rPr>
                <w:sz w:val="16"/>
                <w:szCs w:val="16"/>
              </w:rPr>
            </w:pPr>
            <w:r w:rsidRPr="007D70FC">
              <w:rPr>
                <w:sz w:val="16"/>
                <w:szCs w:val="16"/>
              </w:rPr>
              <w:t>DEVOPS-R3.5-SM-RELEASE-STG</w:t>
            </w:r>
          </w:p>
        </w:tc>
        <w:tc>
          <w:tcPr>
            <w:tcW w:w="4860" w:type="dxa"/>
          </w:tcPr>
          <w:p w14:paraId="294C38D2" w14:textId="77777777" w:rsidR="00BB4801" w:rsidRDefault="00BB4801" w:rsidP="004132D7">
            <w:pPr>
              <w:pStyle w:val="Body"/>
              <w:ind w:left="0"/>
              <w:rPr>
                <w:sz w:val="16"/>
                <w:szCs w:val="16"/>
              </w:rPr>
            </w:pPr>
            <w:r>
              <w:rPr>
                <w:sz w:val="16"/>
                <w:szCs w:val="16"/>
              </w:rPr>
              <w:t>This module job will:</w:t>
            </w:r>
          </w:p>
          <w:p w14:paraId="6C2C960C"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 xml:space="preserve">job with parameters to update the SM release RFC </w:t>
            </w:r>
            <w:r w:rsidRPr="00550C91">
              <w:rPr>
                <w:sz w:val="16"/>
                <w:szCs w:val="16"/>
              </w:rPr>
              <w:t xml:space="preserve">phase to </w:t>
            </w:r>
            <w:r w:rsidRPr="00550C91">
              <w:rPr>
                <w:b/>
                <w:sz w:val="16"/>
                <w:szCs w:val="16"/>
              </w:rPr>
              <w:t>Change Implementation – Promoted to ST</w:t>
            </w:r>
            <w:r>
              <w:rPr>
                <w:sz w:val="16"/>
                <w:szCs w:val="16"/>
              </w:rPr>
              <w:t>.</w:t>
            </w:r>
          </w:p>
        </w:tc>
      </w:tr>
      <w:tr w:rsidR="00BB4801" w:rsidRPr="00550C91" w14:paraId="6917FACF" w14:textId="77777777" w:rsidTr="004132D7">
        <w:tc>
          <w:tcPr>
            <w:tcW w:w="3325" w:type="dxa"/>
          </w:tcPr>
          <w:p w14:paraId="6068A33C" w14:textId="77777777" w:rsidR="00BB4801" w:rsidRPr="007D70FC" w:rsidRDefault="00BB4801" w:rsidP="004132D7">
            <w:pPr>
              <w:pStyle w:val="Body"/>
              <w:ind w:left="0"/>
              <w:rPr>
                <w:sz w:val="16"/>
                <w:szCs w:val="16"/>
              </w:rPr>
            </w:pPr>
            <w:r w:rsidRPr="007D70FC">
              <w:rPr>
                <w:sz w:val="16"/>
                <w:szCs w:val="16"/>
              </w:rPr>
              <w:t>DEVOPS-R3.5-SV-MANAGE</w:t>
            </w:r>
          </w:p>
        </w:tc>
        <w:tc>
          <w:tcPr>
            <w:tcW w:w="4860" w:type="dxa"/>
          </w:tcPr>
          <w:p w14:paraId="294B1FA5" w14:textId="77777777" w:rsidR="00BB4801" w:rsidRDefault="00BB4801" w:rsidP="004132D7">
            <w:pPr>
              <w:pStyle w:val="Body"/>
              <w:ind w:left="0"/>
              <w:rPr>
                <w:sz w:val="16"/>
                <w:szCs w:val="16"/>
              </w:rPr>
            </w:pPr>
            <w:r>
              <w:rPr>
                <w:sz w:val="16"/>
                <w:szCs w:val="16"/>
              </w:rPr>
              <w:t>This module job will:</w:t>
            </w:r>
          </w:p>
          <w:p w14:paraId="4209D788" w14:textId="77777777" w:rsidR="00BB480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job with parameters to start/stop a simulation on the SV server.</w:t>
            </w:r>
          </w:p>
          <w:p w14:paraId="0E9E470A" w14:textId="77777777" w:rsidR="00BB4801" w:rsidRPr="00207FA6" w:rsidRDefault="00BB4801" w:rsidP="004132D7">
            <w:pPr>
              <w:pStyle w:val="Body"/>
              <w:ind w:left="0"/>
              <w:rPr>
                <w:sz w:val="16"/>
                <w:szCs w:val="16"/>
              </w:rPr>
            </w:pPr>
            <w:r w:rsidRPr="00207FA6">
              <w:rPr>
                <w:b/>
                <w:sz w:val="16"/>
                <w:szCs w:val="16"/>
              </w:rPr>
              <w:t>Note:</w:t>
            </w:r>
            <w:r>
              <w:rPr>
                <w:b/>
                <w:sz w:val="16"/>
                <w:szCs w:val="16"/>
              </w:rPr>
              <w:t xml:space="preserve"> </w:t>
            </w:r>
            <w:r>
              <w:rPr>
                <w:sz w:val="16"/>
                <w:szCs w:val="16"/>
              </w:rPr>
              <w:t xml:space="preserve">This module job must be executed on the </w:t>
            </w:r>
            <w:r>
              <w:rPr>
                <w:b/>
                <w:sz w:val="16"/>
                <w:szCs w:val="16"/>
              </w:rPr>
              <w:t>SV</w:t>
            </w:r>
            <w:r>
              <w:rPr>
                <w:sz w:val="16"/>
                <w:szCs w:val="16"/>
              </w:rPr>
              <w:t xml:space="preserve"> Jenkins slave.</w:t>
            </w:r>
          </w:p>
        </w:tc>
      </w:tr>
      <w:tr w:rsidR="00BB4801" w:rsidRPr="00550C91" w14:paraId="62030352" w14:textId="77777777" w:rsidTr="004132D7">
        <w:tc>
          <w:tcPr>
            <w:tcW w:w="3325" w:type="dxa"/>
          </w:tcPr>
          <w:p w14:paraId="57FDCF88" w14:textId="77777777" w:rsidR="00BB4801" w:rsidRPr="007D70FC" w:rsidRDefault="00BB4801" w:rsidP="004132D7">
            <w:pPr>
              <w:pStyle w:val="Body"/>
              <w:ind w:left="0"/>
              <w:rPr>
                <w:sz w:val="16"/>
                <w:szCs w:val="16"/>
              </w:rPr>
            </w:pPr>
            <w:r w:rsidRPr="007D70FC">
              <w:rPr>
                <w:sz w:val="16"/>
                <w:szCs w:val="16"/>
              </w:rPr>
              <w:t>DEVOPS-R3.5-UCMDB-LAST-GOOD-CI</w:t>
            </w:r>
          </w:p>
        </w:tc>
        <w:tc>
          <w:tcPr>
            <w:tcW w:w="4860" w:type="dxa"/>
          </w:tcPr>
          <w:p w14:paraId="3F0F89AB" w14:textId="77777777" w:rsidR="00BB4801" w:rsidRDefault="00BB4801" w:rsidP="004132D7">
            <w:pPr>
              <w:pStyle w:val="Body"/>
              <w:ind w:left="0"/>
              <w:rPr>
                <w:sz w:val="16"/>
                <w:szCs w:val="16"/>
              </w:rPr>
            </w:pPr>
            <w:r>
              <w:rPr>
                <w:sz w:val="16"/>
                <w:szCs w:val="16"/>
              </w:rPr>
              <w:t>This module job will:</w:t>
            </w:r>
          </w:p>
          <w:p w14:paraId="52214939" w14:textId="77777777" w:rsidR="00BB4801" w:rsidRPr="00550C91" w:rsidRDefault="00BB4801" w:rsidP="004132D7">
            <w:pPr>
              <w:pStyle w:val="Body"/>
              <w:ind w:left="0"/>
              <w:rPr>
                <w:sz w:val="16"/>
                <w:szCs w:val="16"/>
              </w:rPr>
            </w:pPr>
            <w:r>
              <w:rPr>
                <w:sz w:val="16"/>
                <w:szCs w:val="16"/>
              </w:rPr>
              <w:lastRenderedPageBreak/>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 xml:space="preserve">job with parameters to update the UCMDB Business Application CI </w:t>
            </w:r>
            <w:r>
              <w:rPr>
                <w:b/>
                <w:sz w:val="16"/>
                <w:szCs w:val="16"/>
              </w:rPr>
              <w:t xml:space="preserve">last_known_good </w:t>
            </w:r>
            <w:r>
              <w:rPr>
                <w:sz w:val="16"/>
                <w:szCs w:val="16"/>
              </w:rPr>
              <w:t>attribute with the current release build number.</w:t>
            </w:r>
          </w:p>
        </w:tc>
      </w:tr>
      <w:tr w:rsidR="00BB4801" w:rsidRPr="00550C91" w14:paraId="504DB4EE" w14:textId="77777777" w:rsidTr="004132D7">
        <w:tc>
          <w:tcPr>
            <w:tcW w:w="3325" w:type="dxa"/>
          </w:tcPr>
          <w:p w14:paraId="28A3450B" w14:textId="77777777" w:rsidR="00BB4801" w:rsidRPr="007D70FC" w:rsidRDefault="00BB4801" w:rsidP="004132D7">
            <w:pPr>
              <w:pStyle w:val="Body"/>
              <w:ind w:left="0"/>
              <w:rPr>
                <w:sz w:val="16"/>
                <w:szCs w:val="16"/>
              </w:rPr>
            </w:pPr>
            <w:r w:rsidRPr="007D70FC">
              <w:rPr>
                <w:sz w:val="16"/>
                <w:szCs w:val="16"/>
              </w:rPr>
              <w:lastRenderedPageBreak/>
              <w:t>DEVOPS-R3.5-UCMDB-UPDATE-CI</w:t>
            </w:r>
          </w:p>
        </w:tc>
        <w:tc>
          <w:tcPr>
            <w:tcW w:w="4860" w:type="dxa"/>
          </w:tcPr>
          <w:p w14:paraId="1A9C9230" w14:textId="77777777" w:rsidR="00BB4801" w:rsidRDefault="00BB4801" w:rsidP="004132D7">
            <w:pPr>
              <w:pStyle w:val="Body"/>
              <w:ind w:left="0"/>
              <w:rPr>
                <w:sz w:val="16"/>
                <w:szCs w:val="16"/>
              </w:rPr>
            </w:pPr>
            <w:r>
              <w:rPr>
                <w:sz w:val="16"/>
                <w:szCs w:val="16"/>
              </w:rPr>
              <w:t>This module job will:</w:t>
            </w:r>
          </w:p>
          <w:p w14:paraId="03A0F117" w14:textId="77777777" w:rsidR="00BB4801" w:rsidRPr="00550C91" w:rsidRDefault="00BB4801" w:rsidP="004132D7">
            <w:pPr>
              <w:pStyle w:val="Body"/>
              <w:ind w:left="0"/>
              <w:rPr>
                <w:sz w:val="16"/>
                <w:szCs w:val="16"/>
              </w:rPr>
            </w:pPr>
            <w:r>
              <w:rPr>
                <w:sz w:val="16"/>
                <w:szCs w:val="16"/>
              </w:rPr>
              <w:t xml:space="preserve">Trigger the </w:t>
            </w:r>
            <w:r w:rsidRPr="00672DD2">
              <w:rPr>
                <w:b/>
                <w:sz w:val="16"/>
                <w:szCs w:val="16"/>
              </w:rPr>
              <w:t>DEVOPS_LIB_OO_10</w:t>
            </w:r>
            <w:r>
              <w:rPr>
                <w:b/>
                <w:sz w:val="16"/>
                <w:szCs w:val="16"/>
              </w:rPr>
              <w:t xml:space="preserve"> </w:t>
            </w:r>
            <w:r w:rsidRPr="00672DD2">
              <w:rPr>
                <w:sz w:val="16"/>
                <w:szCs w:val="16"/>
              </w:rPr>
              <w:t xml:space="preserve">lib </w:t>
            </w:r>
            <w:r>
              <w:rPr>
                <w:sz w:val="16"/>
                <w:szCs w:val="16"/>
              </w:rPr>
              <w:t xml:space="preserve">job with parameters to update the UCMDB Business Application CI </w:t>
            </w:r>
            <w:r>
              <w:rPr>
                <w:b/>
                <w:sz w:val="16"/>
                <w:szCs w:val="16"/>
              </w:rPr>
              <w:t xml:space="preserve">status </w:t>
            </w:r>
            <w:r>
              <w:rPr>
                <w:sz w:val="16"/>
                <w:szCs w:val="16"/>
              </w:rPr>
              <w:t xml:space="preserve">and </w:t>
            </w:r>
            <w:r>
              <w:rPr>
                <w:b/>
                <w:sz w:val="16"/>
                <w:szCs w:val="16"/>
              </w:rPr>
              <w:t xml:space="preserve">version </w:t>
            </w:r>
            <w:r>
              <w:rPr>
                <w:sz w:val="16"/>
                <w:szCs w:val="16"/>
              </w:rPr>
              <w:t>attributes with the current release status and build number.</w:t>
            </w:r>
          </w:p>
        </w:tc>
      </w:tr>
    </w:tbl>
    <w:p w14:paraId="5022E36E" w14:textId="77777777" w:rsidR="00BB4801" w:rsidRDefault="00BB4801" w:rsidP="00BB4801">
      <w:pPr>
        <w:pStyle w:val="Body"/>
        <w:ind w:left="0"/>
        <w:rPr>
          <w:b/>
        </w:rPr>
      </w:pPr>
    </w:p>
    <w:p w14:paraId="657BCC0C" w14:textId="77777777" w:rsidR="00BB4801" w:rsidRPr="00550C91" w:rsidRDefault="00BB4801" w:rsidP="00BB4801">
      <w:pPr>
        <w:pStyle w:val="Body"/>
        <w:rPr>
          <w:b/>
        </w:rPr>
      </w:pPr>
      <w:r>
        <w:rPr>
          <w:b/>
        </w:rPr>
        <w:t>DEVOPS-LIB</w:t>
      </w:r>
      <w:r w:rsidRPr="00550C91">
        <w:rPr>
          <w:b/>
        </w:rPr>
        <w:t>:</w:t>
      </w:r>
      <w:r w:rsidRPr="003305B8">
        <w:t xml:space="preserve"> </w:t>
      </w:r>
      <w:r w:rsidRPr="00FB0087">
        <w:t>This</w:t>
      </w:r>
      <w:r>
        <w:t xml:space="preserve"> view contains the DevOps lib jobs. Their purpose is to simplify the main and module job’s configurations by spliting single functionality into re-usable lib jobs. Those jobs are NOT release specific and will be used in all future releases.</w:t>
      </w:r>
    </w:p>
    <w:tbl>
      <w:tblPr>
        <w:tblStyle w:val="TableGrid"/>
        <w:tblW w:w="0" w:type="auto"/>
        <w:tblInd w:w="1440" w:type="dxa"/>
        <w:tblLook w:val="04A0" w:firstRow="1" w:lastRow="0" w:firstColumn="1" w:lastColumn="0" w:noHBand="0" w:noVBand="1"/>
      </w:tblPr>
      <w:tblGrid>
        <w:gridCol w:w="3325"/>
        <w:gridCol w:w="4860"/>
      </w:tblGrid>
      <w:tr w:rsidR="00BB4801" w:rsidRPr="00550C91" w14:paraId="51944193" w14:textId="77777777" w:rsidTr="004132D7">
        <w:tc>
          <w:tcPr>
            <w:tcW w:w="3325" w:type="dxa"/>
          </w:tcPr>
          <w:p w14:paraId="594FE770" w14:textId="77777777" w:rsidR="00BB4801" w:rsidRPr="00550C91" w:rsidRDefault="00BB4801" w:rsidP="004132D7">
            <w:pPr>
              <w:pStyle w:val="Body"/>
              <w:ind w:left="0"/>
              <w:rPr>
                <w:b/>
              </w:rPr>
            </w:pPr>
            <w:r>
              <w:rPr>
                <w:b/>
              </w:rPr>
              <w:t>Job</w:t>
            </w:r>
            <w:r w:rsidRPr="00550C91">
              <w:rPr>
                <w:b/>
              </w:rPr>
              <w:t xml:space="preserve"> Name </w:t>
            </w:r>
          </w:p>
        </w:tc>
        <w:tc>
          <w:tcPr>
            <w:tcW w:w="4860" w:type="dxa"/>
          </w:tcPr>
          <w:p w14:paraId="696E8FEC" w14:textId="77777777" w:rsidR="00BB4801" w:rsidRPr="00550C91" w:rsidRDefault="00BB4801" w:rsidP="004132D7">
            <w:pPr>
              <w:pStyle w:val="Body"/>
              <w:ind w:left="0"/>
              <w:rPr>
                <w:b/>
              </w:rPr>
            </w:pPr>
            <w:r>
              <w:rPr>
                <w:b/>
              </w:rPr>
              <w:t>Job</w:t>
            </w:r>
            <w:r w:rsidRPr="00550C91">
              <w:rPr>
                <w:b/>
              </w:rPr>
              <w:t xml:space="preserve"> Description </w:t>
            </w:r>
          </w:p>
        </w:tc>
      </w:tr>
      <w:tr w:rsidR="00BB4801" w:rsidRPr="00550C91" w14:paraId="353AD5F2" w14:textId="77777777" w:rsidTr="004132D7">
        <w:tc>
          <w:tcPr>
            <w:tcW w:w="3325" w:type="dxa"/>
          </w:tcPr>
          <w:p w14:paraId="3FA4935F" w14:textId="77777777" w:rsidR="00BB4801" w:rsidRPr="00550C91" w:rsidRDefault="00BB4801" w:rsidP="004132D7">
            <w:pPr>
              <w:pStyle w:val="Body"/>
              <w:ind w:left="0"/>
              <w:rPr>
                <w:sz w:val="16"/>
                <w:szCs w:val="16"/>
              </w:rPr>
            </w:pPr>
            <w:r w:rsidRPr="00470793">
              <w:rPr>
                <w:sz w:val="16"/>
                <w:szCs w:val="16"/>
              </w:rPr>
              <w:t>DEVOPS_LIB_OO_10</w:t>
            </w:r>
          </w:p>
        </w:tc>
        <w:tc>
          <w:tcPr>
            <w:tcW w:w="4860" w:type="dxa"/>
          </w:tcPr>
          <w:p w14:paraId="27B67DBA" w14:textId="77777777" w:rsidR="00BB4801" w:rsidRDefault="00BB4801" w:rsidP="004132D7">
            <w:pPr>
              <w:pStyle w:val="Body"/>
              <w:ind w:left="0"/>
              <w:rPr>
                <w:sz w:val="16"/>
                <w:szCs w:val="16"/>
              </w:rPr>
            </w:pPr>
            <w:r>
              <w:rPr>
                <w:sz w:val="16"/>
                <w:szCs w:val="16"/>
              </w:rPr>
              <w:t>This module job will:</w:t>
            </w:r>
          </w:p>
          <w:p w14:paraId="1F0216B9" w14:textId="77777777" w:rsidR="00BB4801" w:rsidRDefault="00BB4801" w:rsidP="004132D7">
            <w:pPr>
              <w:pStyle w:val="Body"/>
              <w:ind w:left="0"/>
              <w:rPr>
                <w:sz w:val="16"/>
                <w:szCs w:val="16"/>
              </w:rPr>
            </w:pPr>
            <w:r>
              <w:rPr>
                <w:sz w:val="16"/>
                <w:szCs w:val="16"/>
              </w:rPr>
              <w:t xml:space="preserve">Invoke the </w:t>
            </w:r>
            <w:r w:rsidRPr="00207FA6">
              <w:rPr>
                <w:b/>
                <w:sz w:val="16"/>
                <w:szCs w:val="16"/>
              </w:rPr>
              <w:t>flowinvoke.pl</w:t>
            </w:r>
            <w:r>
              <w:rPr>
                <w:sz w:val="16"/>
                <w:szCs w:val="16"/>
              </w:rPr>
              <w:t xml:space="preserve"> with parameters to trigger a new OO workflow on a selected HP Operations Orchestration server.</w:t>
            </w:r>
          </w:p>
          <w:p w14:paraId="2E2E7BFE" w14:textId="77777777" w:rsidR="00BB4801" w:rsidRDefault="00BB4801" w:rsidP="004132D7">
            <w:pPr>
              <w:pStyle w:val="Body"/>
              <w:ind w:left="0"/>
              <w:rPr>
                <w:sz w:val="16"/>
                <w:szCs w:val="16"/>
              </w:rPr>
            </w:pPr>
            <w:r>
              <w:rPr>
                <w:sz w:val="16"/>
                <w:szCs w:val="16"/>
              </w:rPr>
              <w:t>The job will wait for the OO workflow to finish and will store the OO results into a file in the job’s workspace.</w:t>
            </w:r>
          </w:p>
          <w:p w14:paraId="48578F5F" w14:textId="77777777" w:rsidR="00BB4801" w:rsidRDefault="00BB4801" w:rsidP="004132D7">
            <w:pPr>
              <w:pStyle w:val="Body"/>
              <w:ind w:left="0"/>
              <w:rPr>
                <w:sz w:val="16"/>
                <w:szCs w:val="16"/>
              </w:rPr>
            </w:pPr>
          </w:p>
          <w:p w14:paraId="62241005" w14:textId="77777777" w:rsidR="00BB4801" w:rsidRDefault="00BB4801" w:rsidP="004132D7">
            <w:pPr>
              <w:pStyle w:val="Body"/>
              <w:ind w:left="0"/>
              <w:rPr>
                <w:sz w:val="16"/>
                <w:szCs w:val="16"/>
              </w:rPr>
            </w:pPr>
            <w:r>
              <w:rPr>
                <w:sz w:val="16"/>
                <w:szCs w:val="16"/>
              </w:rPr>
              <w:t>Flowinvoke.pl input parameters:</w:t>
            </w:r>
          </w:p>
          <w:p w14:paraId="1C8767DC" w14:textId="77777777" w:rsidR="00BB4801" w:rsidRDefault="00BB4801" w:rsidP="004132D7">
            <w:pPr>
              <w:pStyle w:val="Body"/>
              <w:ind w:left="0"/>
              <w:rPr>
                <w:sz w:val="16"/>
                <w:szCs w:val="16"/>
              </w:rPr>
            </w:pPr>
            <w:r w:rsidRPr="00207FA6">
              <w:rPr>
                <w:sz w:val="16"/>
                <w:szCs w:val="16"/>
              </w:rPr>
              <w:t>--host $OO_HOST</w:t>
            </w:r>
            <w:r>
              <w:rPr>
                <w:sz w:val="16"/>
                <w:szCs w:val="16"/>
              </w:rPr>
              <w:t xml:space="preserve"> (the OO server ipaddress/hostname/FQDN)</w:t>
            </w:r>
          </w:p>
          <w:p w14:paraId="11A826CF" w14:textId="77777777" w:rsidR="00BB4801" w:rsidRDefault="00BB4801" w:rsidP="004132D7">
            <w:pPr>
              <w:pStyle w:val="Body"/>
              <w:ind w:left="0"/>
              <w:rPr>
                <w:sz w:val="16"/>
                <w:szCs w:val="16"/>
              </w:rPr>
            </w:pPr>
            <w:r w:rsidRPr="00207FA6">
              <w:rPr>
                <w:sz w:val="16"/>
                <w:szCs w:val="16"/>
              </w:rPr>
              <w:t>--uuid $UUID</w:t>
            </w:r>
            <w:r>
              <w:rPr>
                <w:sz w:val="16"/>
                <w:szCs w:val="16"/>
              </w:rPr>
              <w:t xml:space="preserve"> (the OO workflow UUID)</w:t>
            </w:r>
          </w:p>
          <w:p w14:paraId="7AE59C67" w14:textId="77777777" w:rsidR="00BB4801" w:rsidRDefault="00BB4801" w:rsidP="004132D7">
            <w:pPr>
              <w:pStyle w:val="Body"/>
              <w:ind w:left="0"/>
              <w:rPr>
                <w:sz w:val="16"/>
                <w:szCs w:val="16"/>
              </w:rPr>
            </w:pPr>
            <w:r w:rsidRPr="00207FA6">
              <w:rPr>
                <w:sz w:val="16"/>
                <w:szCs w:val="16"/>
              </w:rPr>
              <w:t xml:space="preserve">--user </w:t>
            </w:r>
            <w:r>
              <w:rPr>
                <w:sz w:val="16"/>
                <w:szCs w:val="16"/>
              </w:rPr>
              <w:t>$OO_USERNAME (clear text OO username)</w:t>
            </w:r>
          </w:p>
          <w:p w14:paraId="55AE0704" w14:textId="77777777" w:rsidR="00BB4801" w:rsidRDefault="00BB4801" w:rsidP="004132D7">
            <w:pPr>
              <w:pStyle w:val="Body"/>
              <w:ind w:left="0"/>
              <w:rPr>
                <w:sz w:val="16"/>
                <w:szCs w:val="16"/>
              </w:rPr>
            </w:pPr>
            <w:r w:rsidRPr="00207FA6">
              <w:rPr>
                <w:sz w:val="16"/>
                <w:szCs w:val="16"/>
              </w:rPr>
              <w:t xml:space="preserve">--password </w:t>
            </w:r>
            <w:r>
              <w:rPr>
                <w:sz w:val="16"/>
                <w:szCs w:val="16"/>
              </w:rPr>
              <w:t>$OO_PASSWORD (clear text OO password)</w:t>
            </w:r>
          </w:p>
          <w:p w14:paraId="104FF800" w14:textId="77777777" w:rsidR="00BB4801" w:rsidRDefault="00BB4801" w:rsidP="004132D7">
            <w:pPr>
              <w:pStyle w:val="Body"/>
              <w:ind w:left="0"/>
              <w:rPr>
                <w:sz w:val="16"/>
                <w:szCs w:val="16"/>
              </w:rPr>
            </w:pPr>
            <w:r>
              <w:rPr>
                <w:sz w:val="16"/>
                <w:szCs w:val="16"/>
              </w:rPr>
              <w:t>--input $OO_PARAM_NAME=$OO_PARAM_VALUE (for each OO input parameter provided as key=value pair)</w:t>
            </w:r>
          </w:p>
          <w:p w14:paraId="66E9DFC7" w14:textId="77777777" w:rsidR="00BB4801" w:rsidRPr="00550C91" w:rsidRDefault="00BB4801" w:rsidP="004132D7">
            <w:pPr>
              <w:pStyle w:val="Body"/>
              <w:ind w:left="0"/>
              <w:rPr>
                <w:sz w:val="16"/>
                <w:szCs w:val="16"/>
              </w:rPr>
            </w:pPr>
            <w:r>
              <w:rPr>
                <w:sz w:val="16"/>
                <w:szCs w:val="16"/>
              </w:rPr>
              <w:t>--credentials $OO_CREDENTIALS (the encrypted combination for username:password, using the ./flowinvoke –e option)</w:t>
            </w:r>
          </w:p>
        </w:tc>
      </w:tr>
    </w:tbl>
    <w:p w14:paraId="2D2E7A09" w14:textId="77777777" w:rsidR="00BB4801" w:rsidRDefault="00BB4801" w:rsidP="00BB4801">
      <w:pPr>
        <w:pStyle w:val="Body"/>
        <w:ind w:left="0"/>
        <w:rPr>
          <w:b/>
        </w:rPr>
      </w:pPr>
    </w:p>
    <w:p w14:paraId="6B0C6BEE" w14:textId="77777777" w:rsidR="00BB4801" w:rsidRDefault="00BB4801" w:rsidP="00BB4801">
      <w:pPr>
        <w:pStyle w:val="Body"/>
      </w:pPr>
      <w:r>
        <w:rPr>
          <w:b/>
        </w:rPr>
        <w:t>DEVOPS-R3.5-PIPELINE</w:t>
      </w:r>
      <w:r w:rsidRPr="00550C91">
        <w:rPr>
          <w:b/>
        </w:rPr>
        <w:t>:</w:t>
      </w:r>
      <w:r w:rsidRPr="003305B8">
        <w:t xml:space="preserve"> </w:t>
      </w:r>
      <w:r w:rsidRPr="00FB0087">
        <w:t>This</w:t>
      </w:r>
      <w:r>
        <w:t xml:space="preserve"> view is used to dislay the DevOps pipeline. It is also required to trigger manual promotion from </w:t>
      </w:r>
      <w:r w:rsidRPr="00BB4801">
        <w:rPr>
          <w:b/>
          <w:sz w:val="16"/>
          <w:szCs w:val="16"/>
        </w:rPr>
        <w:t>DEVOPS-R3.5-2-TEST</w:t>
      </w:r>
      <w:r>
        <w:t xml:space="preserve"> to </w:t>
      </w:r>
      <w:r w:rsidRPr="00BB4801">
        <w:rPr>
          <w:b/>
          <w:sz w:val="16"/>
          <w:szCs w:val="16"/>
        </w:rPr>
        <w:t>DEVOPS-R3.5-3-QA</w:t>
      </w:r>
      <w:r>
        <w:t xml:space="preserve">, </w:t>
      </w:r>
      <w:r w:rsidRPr="00BB4801">
        <w:rPr>
          <w:b/>
          <w:sz w:val="16"/>
          <w:szCs w:val="16"/>
        </w:rPr>
        <w:t>DEVOPS-R3.5-2-QA</w:t>
      </w:r>
      <w:r>
        <w:rPr>
          <w:sz w:val="16"/>
          <w:szCs w:val="16"/>
        </w:rPr>
        <w:t xml:space="preserve"> to </w:t>
      </w:r>
      <w:r w:rsidRPr="00BB4801">
        <w:rPr>
          <w:b/>
          <w:sz w:val="16"/>
          <w:szCs w:val="16"/>
        </w:rPr>
        <w:t>DEVOPS-R3.5-2-STG</w:t>
      </w:r>
      <w:r w:rsidRPr="00BB4801">
        <w:rPr>
          <w:sz w:val="16"/>
          <w:szCs w:val="16"/>
        </w:rPr>
        <w:t xml:space="preserve"> and </w:t>
      </w:r>
      <w:r w:rsidRPr="00BB4801">
        <w:rPr>
          <w:b/>
          <w:sz w:val="16"/>
          <w:szCs w:val="16"/>
        </w:rPr>
        <w:t>DEVOPS-R3.5-2-STG</w:t>
      </w:r>
      <w:r>
        <w:rPr>
          <w:sz w:val="16"/>
          <w:szCs w:val="16"/>
        </w:rPr>
        <w:t xml:space="preserve"> to </w:t>
      </w:r>
      <w:r w:rsidRPr="00BB4801">
        <w:rPr>
          <w:b/>
          <w:sz w:val="16"/>
          <w:szCs w:val="16"/>
        </w:rPr>
        <w:t>DEVOPS-R3.5-2-PROD</w:t>
      </w:r>
      <w:r>
        <w:rPr>
          <w:sz w:val="16"/>
          <w:szCs w:val="16"/>
        </w:rPr>
        <w:t xml:space="preserve">. </w:t>
      </w:r>
      <w:r w:rsidRPr="00BB4801">
        <w:t xml:space="preserve">The pipeline view will display the relationship between all used Main jobs, Module jobs and Lib jobs used in the </w:t>
      </w:r>
      <w:r>
        <w:t>specific release.</w:t>
      </w:r>
    </w:p>
    <w:p w14:paraId="15444C5B" w14:textId="7831FF45" w:rsidR="00BB4801" w:rsidRDefault="00BB4801" w:rsidP="00BB4801">
      <w:pPr>
        <w:pStyle w:val="Body"/>
        <w:rPr>
          <w:b/>
        </w:rPr>
      </w:pPr>
      <w:r>
        <w:rPr>
          <w:b/>
          <w:noProof/>
        </w:rPr>
        <w:drawing>
          <wp:inline distT="0" distB="0" distL="0" distR="0" wp14:anchorId="4067C0BF" wp14:editId="4CB45DDA">
            <wp:extent cx="5479085" cy="1330636"/>
            <wp:effectExtent l="0" t="0" r="762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9674" cy="1338065"/>
                    </a:xfrm>
                    <a:prstGeom prst="rect">
                      <a:avLst/>
                    </a:prstGeom>
                    <a:noFill/>
                    <a:ln>
                      <a:noFill/>
                    </a:ln>
                  </pic:spPr>
                </pic:pic>
              </a:graphicData>
            </a:graphic>
          </wp:inline>
        </w:drawing>
      </w:r>
    </w:p>
    <w:p w14:paraId="311AED75" w14:textId="77777777" w:rsidR="00BB4801" w:rsidRPr="00BB4801" w:rsidRDefault="00BB4801" w:rsidP="00BB4801">
      <w:pPr>
        <w:pStyle w:val="Body"/>
        <w:rPr>
          <w:b/>
        </w:rPr>
      </w:pPr>
    </w:p>
    <w:p w14:paraId="222E8BE8" w14:textId="789808CF" w:rsidR="00E16A64" w:rsidRPr="00550C91" w:rsidRDefault="00E16A64" w:rsidP="00CE611F">
      <w:pPr>
        <w:pStyle w:val="h3Head3"/>
      </w:pPr>
      <w:bookmarkStart w:id="130" w:name="_Toc403410065"/>
      <w:r w:rsidRPr="00CD76C0">
        <w:t>Jenkins plug</w:t>
      </w:r>
      <w:r w:rsidR="001F4250" w:rsidRPr="00CD76C0">
        <w:t>-</w:t>
      </w:r>
      <w:r w:rsidRPr="00CD76C0">
        <w:t>in configuration</w:t>
      </w:r>
      <w:r w:rsidR="001F4250" w:rsidRPr="00CD76C0">
        <w:t xml:space="preserve"> for DevOps</w:t>
      </w:r>
      <w:r w:rsidR="00D83FC8" w:rsidRPr="00CD76C0">
        <w:t xml:space="preserve"> (System Configuration)</w:t>
      </w:r>
      <w:bookmarkEnd w:id="130"/>
    </w:p>
    <w:p w14:paraId="6EB9FD59" w14:textId="77777777" w:rsidR="00E16A64" w:rsidRPr="00550C91" w:rsidRDefault="00DB1D2F" w:rsidP="00E16A64">
      <w:pPr>
        <w:pStyle w:val="Body"/>
      </w:pPr>
      <w:r w:rsidRPr="00550C91">
        <w:t xml:space="preserve">This solution requires basic </w:t>
      </w:r>
      <w:r w:rsidR="00E16A64" w:rsidRPr="00550C91">
        <w:t>configur</w:t>
      </w:r>
      <w:r w:rsidRPr="00550C91">
        <w:t xml:space="preserve">ation for some of the already installed </w:t>
      </w:r>
      <w:r w:rsidR="00E16A64" w:rsidRPr="00550C91">
        <w:t>Jenkins plugins</w:t>
      </w:r>
      <w:r w:rsidRPr="00550C91">
        <w:t>. Please</w:t>
      </w:r>
      <w:r w:rsidR="00E16A64" w:rsidRPr="00550C91">
        <w:t>, complete the following steps:</w:t>
      </w:r>
    </w:p>
    <w:p w14:paraId="703936C4" w14:textId="77777777" w:rsidR="00E16A64" w:rsidRPr="00550C91" w:rsidRDefault="00110E4C" w:rsidP="00D65B58">
      <w:pPr>
        <w:pStyle w:val="snStepNext"/>
        <w:numPr>
          <w:ilvl w:val="0"/>
          <w:numId w:val="118"/>
        </w:numPr>
      </w:pPr>
      <w:r w:rsidRPr="00550C91">
        <w:t xml:space="preserve">Open the Jenkins web </w:t>
      </w:r>
      <w:r w:rsidR="00255753" w:rsidRPr="00550C91">
        <w:t>UI</w:t>
      </w:r>
      <w:r w:rsidRPr="00550C91">
        <w:t>, and go</w:t>
      </w:r>
      <w:r w:rsidR="00E16A64" w:rsidRPr="00550C91">
        <w:t xml:space="preserve"> to </w:t>
      </w:r>
      <w:r w:rsidRPr="00377E9F">
        <w:rPr>
          <w:b/>
        </w:rPr>
        <w:t>Manage Jenkins</w:t>
      </w:r>
      <w:r w:rsidR="00255753" w:rsidRPr="00377E9F">
        <w:rPr>
          <w:b/>
        </w:rPr>
        <w:t xml:space="preserve"> </w:t>
      </w:r>
      <w:r w:rsidRPr="00550C91">
        <w:t>-&gt;</w:t>
      </w:r>
      <w:r w:rsidR="00255753" w:rsidRPr="00550C91">
        <w:t xml:space="preserve"> </w:t>
      </w:r>
      <w:r w:rsidRPr="00377E9F">
        <w:rPr>
          <w:b/>
        </w:rPr>
        <w:t>Configure System</w:t>
      </w:r>
      <w:r w:rsidR="00E16A64" w:rsidRPr="00550C91">
        <w:t>.</w:t>
      </w:r>
    </w:p>
    <w:p w14:paraId="5DF6EBB9" w14:textId="77777777" w:rsidR="00CB0E56" w:rsidRPr="00550C91" w:rsidRDefault="00CB0E56" w:rsidP="002636C3">
      <w:pPr>
        <w:pStyle w:val="snStepNext"/>
        <w:numPr>
          <w:ilvl w:val="0"/>
          <w:numId w:val="45"/>
        </w:numPr>
      </w:pPr>
      <w:r w:rsidRPr="00550C91">
        <w:lastRenderedPageBreak/>
        <w:t>Configure ALI Integration:</w:t>
      </w:r>
    </w:p>
    <w:p w14:paraId="64BDEF0C" w14:textId="7D2402E3" w:rsidR="003338AD" w:rsidRPr="00550C91" w:rsidDel="006737EA" w:rsidRDefault="006453A3" w:rsidP="00CB0E56">
      <w:pPr>
        <w:pStyle w:val="snStepNext"/>
        <w:ind w:left="1800"/>
        <w:rPr>
          <w:del w:id="131" w:author="Niu, Cheng-Guang" w:date="2014-11-14T09:54:00Z"/>
        </w:rPr>
      </w:pPr>
      <w:r w:rsidRPr="00550C91">
        <w:t xml:space="preserve">The </w:t>
      </w:r>
      <w:r w:rsidRPr="00550C91">
        <w:rPr>
          <w:b/>
        </w:rPr>
        <w:t>ALI plugin</w:t>
      </w:r>
      <w:r w:rsidRPr="00550C91">
        <w:t xml:space="preserve"> is used to synchronize test</w:t>
      </w:r>
      <w:r w:rsidR="003C6490" w:rsidRPr="00550C91">
        <w:t xml:space="preserve"> results </w:t>
      </w:r>
      <w:r w:rsidRPr="00550C91">
        <w:t>information with HP ALI. To c</w:t>
      </w:r>
      <w:r w:rsidR="00DF608C" w:rsidRPr="00550C91">
        <w:t xml:space="preserve">onfigure </w:t>
      </w:r>
      <w:r w:rsidRPr="00550C91">
        <w:t xml:space="preserve">default Jenkins to ALI </w:t>
      </w:r>
      <w:r w:rsidR="004126CC" w:rsidRPr="00550C91">
        <w:t>synchronization</w:t>
      </w:r>
      <w:r w:rsidRPr="00550C91">
        <w:t xml:space="preserve">, </w:t>
      </w:r>
      <w:del w:id="132" w:author="Niu, Cheng-Guang" w:date="2014-11-14T09:54:00Z">
        <w:r w:rsidR="00F35B1F" w:rsidRPr="00550C91" w:rsidDel="006737EA">
          <w:delText>complete the following steps</w:delText>
        </w:r>
        <w:r w:rsidRPr="00550C91" w:rsidDel="006737EA">
          <w:delText>:</w:delText>
        </w:r>
      </w:del>
    </w:p>
    <w:p w14:paraId="65888D34" w14:textId="698FB453" w:rsidR="00DF608C" w:rsidRPr="00550C91" w:rsidRDefault="006737EA">
      <w:pPr>
        <w:pStyle w:val="snStepNext"/>
        <w:ind w:left="1800"/>
        <w:pPrChange w:id="133" w:author="Niu, Cheng-Guang" w:date="2014-11-14T09:54:00Z">
          <w:pPr>
            <w:pStyle w:val="snStepNext"/>
            <w:numPr>
              <w:ilvl w:val="6"/>
              <w:numId w:val="63"/>
            </w:numPr>
            <w:tabs>
              <w:tab w:val="num" w:pos="2880"/>
            </w:tabs>
            <w:ind w:left="2880" w:hanging="360"/>
          </w:pPr>
        </w:pPrChange>
      </w:pPr>
      <w:ins w:id="134" w:author="Niu, Cheng-Guang" w:date="2014-11-14T09:55:00Z">
        <w:r>
          <w:t>e</w:t>
        </w:r>
      </w:ins>
      <w:del w:id="135" w:author="Niu, Cheng-Guang" w:date="2014-11-14T09:55:00Z">
        <w:r w:rsidR="00DF608C" w:rsidRPr="00550C91" w:rsidDel="006737EA">
          <w:delText>E</w:delText>
        </w:r>
      </w:del>
      <w:r w:rsidR="00DF608C" w:rsidRPr="00550C91">
        <w:t xml:space="preserve">nable the </w:t>
      </w:r>
      <w:r w:rsidR="00D135B3">
        <w:rPr>
          <w:b/>
        </w:rPr>
        <w:t>default HP AGM Server Connection</w:t>
      </w:r>
      <w:r w:rsidR="00DF608C" w:rsidRPr="00550C91">
        <w:t xml:space="preserve"> option and </w:t>
      </w:r>
      <w:r w:rsidR="00CD64E1" w:rsidRPr="00550C91">
        <w:t>enter</w:t>
      </w:r>
      <w:r w:rsidR="00DF608C" w:rsidRPr="00550C91">
        <w:t xml:space="preserve"> the required inputs</w:t>
      </w:r>
      <w:r w:rsidR="00EF0DC7" w:rsidRPr="00550C91">
        <w:t>.</w:t>
      </w:r>
    </w:p>
    <w:p w14:paraId="429DE8AB" w14:textId="369FF764" w:rsidR="00DF608C" w:rsidRPr="00550C91" w:rsidRDefault="00D135B3" w:rsidP="00A05096">
      <w:pPr>
        <w:pStyle w:val="snStepNext"/>
        <w:ind w:left="2160"/>
      </w:pPr>
      <w:r>
        <w:rPr>
          <w:noProof/>
        </w:rPr>
        <w:drawing>
          <wp:inline distT="0" distB="0" distL="0" distR="0" wp14:anchorId="432C3AD7" wp14:editId="3E816437">
            <wp:extent cx="5017161" cy="2167632"/>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4831" cy="2175266"/>
                    </a:xfrm>
                    <a:prstGeom prst="rect">
                      <a:avLst/>
                    </a:prstGeom>
                    <a:noFill/>
                    <a:ln>
                      <a:noFill/>
                    </a:ln>
                  </pic:spPr>
                </pic:pic>
              </a:graphicData>
            </a:graphic>
          </wp:inline>
        </w:drawing>
      </w:r>
    </w:p>
    <w:p w14:paraId="3EF3CDB9" w14:textId="77777777" w:rsidR="00966BA5" w:rsidRPr="00550C91" w:rsidRDefault="00966BA5">
      <w:pPr>
        <w:spacing w:before="0" w:after="0"/>
      </w:pPr>
    </w:p>
    <w:p w14:paraId="27C0B198" w14:textId="4C639C8F" w:rsidR="00F80319" w:rsidRPr="00550C91" w:rsidRDefault="00E50ADA" w:rsidP="00E50ADA">
      <w:pPr>
        <w:pStyle w:val="snStepNext"/>
      </w:pPr>
      <w:r>
        <w:t xml:space="preserve">Configure the HP ALM Server access </w:t>
      </w:r>
      <w:r w:rsidR="008C683F">
        <w:t>URL</w:t>
      </w:r>
      <w:r w:rsidR="00C619C6" w:rsidRPr="00550C91">
        <w:t>:</w:t>
      </w:r>
    </w:p>
    <w:p w14:paraId="2669ED63" w14:textId="6D03E2C2" w:rsidR="00C619C6" w:rsidRPr="00550C91" w:rsidRDefault="00E50ADA">
      <w:pPr>
        <w:pStyle w:val="snStepNext"/>
        <w:ind w:left="1890"/>
        <w:pPrChange w:id="136" w:author="Niu, Cheng-Guang" w:date="2014-11-14T09:55:00Z">
          <w:pPr>
            <w:pStyle w:val="snStepNext"/>
            <w:numPr>
              <w:ilvl w:val="6"/>
              <w:numId w:val="119"/>
            </w:numPr>
            <w:tabs>
              <w:tab w:val="num" w:pos="2880"/>
            </w:tabs>
            <w:ind w:left="2880" w:hanging="360"/>
          </w:pPr>
        </w:pPrChange>
      </w:pPr>
      <w:r>
        <w:t xml:space="preserve">Update the </w:t>
      </w:r>
      <w:r w:rsidRPr="008C683F">
        <w:rPr>
          <w:b/>
        </w:rPr>
        <w:t>ALM server URL</w:t>
      </w:r>
      <w:r w:rsidR="008C683F">
        <w:t xml:space="preserve"> field</w:t>
      </w:r>
      <w:r w:rsidR="00C619C6" w:rsidRPr="00550C91">
        <w:t>.</w:t>
      </w:r>
    </w:p>
    <w:p w14:paraId="48C4A849" w14:textId="4FE798AA" w:rsidR="00C619C6" w:rsidRPr="00550C91" w:rsidRDefault="00E50ADA" w:rsidP="00C619C6">
      <w:pPr>
        <w:pStyle w:val="snStepNext"/>
        <w:ind w:left="2160"/>
      </w:pPr>
      <w:r>
        <w:rPr>
          <w:noProof/>
        </w:rPr>
        <w:drawing>
          <wp:inline distT="0" distB="0" distL="0" distR="0" wp14:anchorId="4A6C62BF" wp14:editId="04EE5AAA">
            <wp:extent cx="5018227" cy="1003645"/>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302" cy="1009460"/>
                    </a:xfrm>
                    <a:prstGeom prst="rect">
                      <a:avLst/>
                    </a:prstGeom>
                    <a:noFill/>
                    <a:ln>
                      <a:noFill/>
                    </a:ln>
                  </pic:spPr>
                </pic:pic>
              </a:graphicData>
            </a:graphic>
          </wp:inline>
        </w:drawing>
      </w:r>
    </w:p>
    <w:p w14:paraId="3B78D0A3" w14:textId="77777777" w:rsidR="00E46326" w:rsidRPr="00550C91" w:rsidRDefault="00E46326" w:rsidP="00C619C6">
      <w:pPr>
        <w:pStyle w:val="snStepNext"/>
        <w:ind w:left="2160"/>
      </w:pPr>
    </w:p>
    <w:p w14:paraId="4B5305B7" w14:textId="33F8DB5A" w:rsidR="00E50ADA" w:rsidRDefault="00E50ADA" w:rsidP="00E50ADA">
      <w:pPr>
        <w:pStyle w:val="snStepNext"/>
      </w:pPr>
      <w:r>
        <w:t>Configure the</w:t>
      </w:r>
      <w:r w:rsidR="008C683F">
        <w:t xml:space="preserve"> path to the </w:t>
      </w:r>
      <w:r>
        <w:t xml:space="preserve">MSBuild </w:t>
      </w:r>
      <w:r w:rsidR="008C683F">
        <w:t>executable</w:t>
      </w:r>
      <w:r>
        <w:t>:</w:t>
      </w:r>
    </w:p>
    <w:p w14:paraId="1DDF6615" w14:textId="5B334DE2" w:rsidR="00E50ADA" w:rsidRPr="00550C91" w:rsidRDefault="00E50ADA">
      <w:pPr>
        <w:pStyle w:val="snStepNext"/>
        <w:ind w:left="1890"/>
        <w:pPrChange w:id="137" w:author="Niu, Cheng-Guang" w:date="2014-11-14T09:56:00Z">
          <w:pPr>
            <w:pStyle w:val="snStepNext"/>
            <w:numPr>
              <w:ilvl w:val="6"/>
              <w:numId w:val="114"/>
            </w:numPr>
            <w:tabs>
              <w:tab w:val="num" w:pos="2880"/>
            </w:tabs>
            <w:ind w:left="2880" w:hanging="360"/>
          </w:pPr>
        </w:pPrChange>
      </w:pPr>
      <w:r>
        <w:t xml:space="preserve">Update the </w:t>
      </w:r>
      <w:r w:rsidR="008C683F" w:rsidRPr="008C683F">
        <w:rPr>
          <w:b/>
        </w:rPr>
        <w:t>Path to MSBuild</w:t>
      </w:r>
      <w:r>
        <w:t xml:space="preserve"> </w:t>
      </w:r>
      <w:r w:rsidR="008C683F">
        <w:t>field</w:t>
      </w:r>
      <w:r w:rsidRPr="00550C91">
        <w:t>.</w:t>
      </w:r>
    </w:p>
    <w:p w14:paraId="4B0F293A" w14:textId="77777777" w:rsidR="00E50ADA" w:rsidRDefault="00E50ADA" w:rsidP="00D135B3">
      <w:pPr>
        <w:pStyle w:val="snStepNext"/>
        <w:ind w:left="2160"/>
      </w:pPr>
      <w:r>
        <w:rPr>
          <w:noProof/>
        </w:rPr>
        <w:drawing>
          <wp:inline distT="0" distB="0" distL="0" distR="0" wp14:anchorId="07DB9D8B" wp14:editId="4718E694">
            <wp:extent cx="5017770" cy="1648697"/>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116" cy="1658339"/>
                    </a:xfrm>
                    <a:prstGeom prst="rect">
                      <a:avLst/>
                    </a:prstGeom>
                    <a:noFill/>
                    <a:ln>
                      <a:noFill/>
                    </a:ln>
                  </pic:spPr>
                </pic:pic>
              </a:graphicData>
            </a:graphic>
          </wp:inline>
        </w:drawing>
      </w:r>
    </w:p>
    <w:p w14:paraId="3A950333" w14:textId="38664C21" w:rsidR="00D135B3" w:rsidRPr="008C683F" w:rsidRDefault="00D135B3" w:rsidP="00D135B3">
      <w:pPr>
        <w:pStyle w:val="snStepNext"/>
        <w:ind w:left="1890"/>
      </w:pPr>
      <w:r w:rsidRPr="008C683F">
        <w:rPr>
          <w:b/>
        </w:rPr>
        <w:t>Note:</w:t>
      </w:r>
      <w:r>
        <w:t xml:space="preserve"> All Jenkins jobs that use MSBuild.exe, must be configured to run on the MSTools slave.</w:t>
      </w:r>
    </w:p>
    <w:p w14:paraId="6001A7F3" w14:textId="77777777" w:rsidR="00D135B3" w:rsidRDefault="00D135B3" w:rsidP="00E50ADA">
      <w:pPr>
        <w:pStyle w:val="snStepNext"/>
        <w:ind w:left="1890"/>
      </w:pPr>
    </w:p>
    <w:p w14:paraId="247A07A5" w14:textId="402FBDD6" w:rsidR="008C683F" w:rsidRDefault="008C683F" w:rsidP="00E50ADA">
      <w:pPr>
        <w:pStyle w:val="snStepNext"/>
      </w:pPr>
      <w:r>
        <w:t>Verify the maven home is correct:</w:t>
      </w:r>
    </w:p>
    <w:p w14:paraId="23BF4D37" w14:textId="047C7BE9" w:rsidR="008C683F" w:rsidRDefault="008C683F">
      <w:pPr>
        <w:pStyle w:val="snStepNext"/>
        <w:ind w:left="1890"/>
        <w:pPrChange w:id="138" w:author="Niu, Cheng-Guang" w:date="2014-11-14T09:56:00Z">
          <w:pPr>
            <w:pStyle w:val="snStepNext"/>
            <w:numPr>
              <w:ilvl w:val="6"/>
              <w:numId w:val="115"/>
            </w:numPr>
            <w:tabs>
              <w:tab w:val="num" w:pos="2880"/>
            </w:tabs>
            <w:ind w:left="2880" w:hanging="360"/>
          </w:pPr>
        </w:pPrChange>
      </w:pPr>
      <w:r>
        <w:t xml:space="preserve">If the maven home is different, update the </w:t>
      </w:r>
      <w:r>
        <w:rPr>
          <w:b/>
        </w:rPr>
        <w:t>MAVEN_HOME</w:t>
      </w:r>
      <w:r>
        <w:t xml:space="preserve"> field</w:t>
      </w:r>
      <w:r w:rsidRPr="00550C91">
        <w:t>.</w:t>
      </w:r>
    </w:p>
    <w:p w14:paraId="7CF4829C" w14:textId="55E10D18" w:rsidR="008C683F" w:rsidRPr="00550C91" w:rsidRDefault="008C683F" w:rsidP="00D135B3">
      <w:pPr>
        <w:pStyle w:val="snStepNext"/>
        <w:ind w:left="2160"/>
      </w:pPr>
      <w:r>
        <w:rPr>
          <w:noProof/>
        </w:rPr>
        <w:lastRenderedPageBreak/>
        <w:drawing>
          <wp:inline distT="0" distB="0" distL="0" distR="0" wp14:anchorId="3AF16C37" wp14:editId="215285CC">
            <wp:extent cx="5017796" cy="1142311"/>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9172" cy="1154007"/>
                    </a:xfrm>
                    <a:prstGeom prst="rect">
                      <a:avLst/>
                    </a:prstGeom>
                    <a:noFill/>
                    <a:ln>
                      <a:noFill/>
                    </a:ln>
                  </pic:spPr>
                </pic:pic>
              </a:graphicData>
            </a:graphic>
          </wp:inline>
        </w:drawing>
      </w:r>
    </w:p>
    <w:p w14:paraId="78841BC8" w14:textId="77777777" w:rsidR="008C683F" w:rsidRDefault="008C683F" w:rsidP="008C683F">
      <w:pPr>
        <w:pStyle w:val="snStepNext"/>
        <w:ind w:left="1890"/>
      </w:pPr>
    </w:p>
    <w:p w14:paraId="7BBBC8FD" w14:textId="11DE9804" w:rsidR="008C683F" w:rsidRDefault="008C683F" w:rsidP="00E50ADA">
      <w:pPr>
        <w:pStyle w:val="snStepNext"/>
      </w:pPr>
      <w:r>
        <w:t>Configure the path to the TF executable – Microsoft Team Explorer:</w:t>
      </w:r>
    </w:p>
    <w:p w14:paraId="74C953E1" w14:textId="05985A02" w:rsidR="008C683F" w:rsidRPr="00550C91" w:rsidRDefault="008C683F">
      <w:pPr>
        <w:pStyle w:val="snStepNext"/>
        <w:ind w:left="1890"/>
        <w:pPrChange w:id="139" w:author="Niu, Cheng-Guang" w:date="2014-11-14T09:56:00Z">
          <w:pPr>
            <w:pStyle w:val="snStepNext"/>
            <w:numPr>
              <w:ilvl w:val="6"/>
              <w:numId w:val="116"/>
            </w:numPr>
            <w:tabs>
              <w:tab w:val="num" w:pos="2880"/>
            </w:tabs>
            <w:ind w:left="2880" w:hanging="360"/>
          </w:pPr>
        </w:pPrChange>
      </w:pPr>
      <w:r>
        <w:t xml:space="preserve">Update the </w:t>
      </w:r>
      <w:r>
        <w:rPr>
          <w:b/>
        </w:rPr>
        <w:t>TF command line executable</w:t>
      </w:r>
      <w:r>
        <w:t xml:space="preserve"> field</w:t>
      </w:r>
      <w:r w:rsidRPr="00550C91">
        <w:t>.</w:t>
      </w:r>
    </w:p>
    <w:p w14:paraId="237A903F" w14:textId="6A61E04B" w:rsidR="008C683F" w:rsidRDefault="008C683F" w:rsidP="00D135B3">
      <w:pPr>
        <w:pStyle w:val="snStepNext"/>
        <w:ind w:left="2160"/>
      </w:pPr>
      <w:r>
        <w:rPr>
          <w:noProof/>
        </w:rPr>
        <w:drawing>
          <wp:inline distT="0" distB="0" distL="0" distR="0" wp14:anchorId="4D41089E" wp14:editId="75E3A844">
            <wp:extent cx="5040173" cy="5016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64906" cy="514027"/>
                    </a:xfrm>
                    <a:prstGeom prst="rect">
                      <a:avLst/>
                    </a:prstGeom>
                    <a:noFill/>
                    <a:ln>
                      <a:noFill/>
                    </a:ln>
                  </pic:spPr>
                </pic:pic>
              </a:graphicData>
            </a:graphic>
          </wp:inline>
        </w:drawing>
      </w:r>
    </w:p>
    <w:p w14:paraId="40C1B4E6" w14:textId="175EE477" w:rsidR="008C683F" w:rsidRPr="008C683F" w:rsidRDefault="008C683F" w:rsidP="008C683F">
      <w:pPr>
        <w:pStyle w:val="snStepNext"/>
        <w:ind w:left="1890"/>
      </w:pPr>
      <w:r w:rsidRPr="008C683F">
        <w:rPr>
          <w:b/>
        </w:rPr>
        <w:t>Note:</w:t>
      </w:r>
      <w:r>
        <w:t xml:space="preserve"> All Jenkins </w:t>
      </w:r>
      <w:r w:rsidR="00243E2C">
        <w:t>jobs that use TF.exe, must be configured to run on the MSTools slave.</w:t>
      </w:r>
    </w:p>
    <w:p w14:paraId="1C480070" w14:textId="77777777" w:rsidR="008C683F" w:rsidRDefault="008C683F" w:rsidP="008C683F">
      <w:pPr>
        <w:pStyle w:val="snStepNext"/>
        <w:ind w:left="1890"/>
      </w:pPr>
    </w:p>
    <w:p w14:paraId="049752DE" w14:textId="7B96E070" w:rsidR="00FC0E0E" w:rsidRPr="00550C91" w:rsidRDefault="00FC0E0E" w:rsidP="00FC0E0E">
      <w:pPr>
        <w:pStyle w:val="h3Head3"/>
      </w:pPr>
      <w:bookmarkStart w:id="140" w:name="_Toc403410066"/>
      <w:r w:rsidRPr="00CD76C0">
        <w:t>Jenkins credentials configuration for DevOps (SCM/GIT</w:t>
      </w:r>
      <w:r w:rsidR="00FB0087" w:rsidRPr="00CD76C0">
        <w:t>/TFS</w:t>
      </w:r>
      <w:r w:rsidRPr="00CD76C0">
        <w:t xml:space="preserve"> repository credentials)</w:t>
      </w:r>
      <w:bookmarkEnd w:id="140"/>
    </w:p>
    <w:p w14:paraId="3C52D0D0" w14:textId="0AD23C7B" w:rsidR="00FC0E0E" w:rsidRPr="00550C91" w:rsidRDefault="00FC0E0E" w:rsidP="00FC0E0E">
      <w:pPr>
        <w:pStyle w:val="Body"/>
      </w:pPr>
      <w:r>
        <w:t>The SCM/GIT repositories configured previously require authentication</w:t>
      </w:r>
      <w:r w:rsidRPr="00550C91">
        <w:t>.</w:t>
      </w:r>
      <w:r>
        <w:t xml:space="preserve"> To setup jenkins credential profiles for them</w:t>
      </w:r>
      <w:r w:rsidRPr="00550C91">
        <w:t>, complete the following steps:</w:t>
      </w:r>
    </w:p>
    <w:p w14:paraId="50217DF3" w14:textId="45E74668" w:rsidR="00FC0E0E" w:rsidRDefault="00FC0E0E" w:rsidP="00D65B58">
      <w:pPr>
        <w:pStyle w:val="snStepNext"/>
        <w:numPr>
          <w:ilvl w:val="0"/>
          <w:numId w:val="117"/>
        </w:numPr>
      </w:pPr>
      <w:r w:rsidRPr="00550C91">
        <w:t xml:space="preserve">Open the Jenkins web UI, and go to </w:t>
      </w:r>
      <w:r>
        <w:rPr>
          <w:b/>
        </w:rPr>
        <w:t>Credentials</w:t>
      </w:r>
      <w:r w:rsidRPr="00FC0E0E">
        <w:rPr>
          <w:b/>
        </w:rPr>
        <w:t xml:space="preserve"> </w:t>
      </w:r>
      <w:r w:rsidRPr="00550C91">
        <w:t xml:space="preserve">-&gt; </w:t>
      </w:r>
      <w:r>
        <w:rPr>
          <w:b/>
        </w:rPr>
        <w:t>Global</w:t>
      </w:r>
      <w:r w:rsidRPr="00FC0E0E">
        <w:rPr>
          <w:b/>
        </w:rPr>
        <w:t xml:space="preserve"> </w:t>
      </w:r>
      <w:r>
        <w:rPr>
          <w:b/>
        </w:rPr>
        <w:t>credentials</w:t>
      </w:r>
      <w:r w:rsidRPr="00550C91">
        <w:t>.</w:t>
      </w:r>
    </w:p>
    <w:p w14:paraId="5484E783" w14:textId="43574779" w:rsidR="00FC0E0E" w:rsidRPr="00550C91" w:rsidRDefault="00FC0E0E" w:rsidP="00FC0E0E">
      <w:pPr>
        <w:pStyle w:val="snStepNext"/>
        <w:ind w:left="1890"/>
      </w:pPr>
      <w:r>
        <w:rPr>
          <w:noProof/>
        </w:rPr>
        <w:drawing>
          <wp:inline distT="0" distB="0" distL="0" distR="0" wp14:anchorId="6A529E83" wp14:editId="39BB2BA5">
            <wp:extent cx="5185384" cy="949212"/>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570" cy="965355"/>
                    </a:xfrm>
                    <a:prstGeom prst="rect">
                      <a:avLst/>
                    </a:prstGeom>
                    <a:noFill/>
                    <a:ln>
                      <a:noFill/>
                    </a:ln>
                  </pic:spPr>
                </pic:pic>
              </a:graphicData>
            </a:graphic>
          </wp:inline>
        </w:drawing>
      </w:r>
    </w:p>
    <w:p w14:paraId="191D0C0B" w14:textId="06CE1827" w:rsidR="00FC0E0E" w:rsidRDefault="00FC0E0E" w:rsidP="00FC0E0E">
      <w:pPr>
        <w:pStyle w:val="snStepNext"/>
      </w:pPr>
      <w:r>
        <w:t xml:space="preserve">Click on </w:t>
      </w:r>
      <w:r>
        <w:rPr>
          <w:b/>
        </w:rPr>
        <w:t>Add Credentials</w:t>
      </w:r>
      <w:r>
        <w:t>, enter the required fields.</w:t>
      </w:r>
    </w:p>
    <w:p w14:paraId="18271741" w14:textId="420E3DE1" w:rsidR="00FC0E0E" w:rsidRPr="00550C91" w:rsidRDefault="00FC0E0E" w:rsidP="00FC0E0E">
      <w:pPr>
        <w:pStyle w:val="snStepNext"/>
        <w:ind w:left="1890"/>
      </w:pPr>
      <w:r>
        <w:rPr>
          <w:noProof/>
        </w:rPr>
        <w:drawing>
          <wp:inline distT="0" distB="0" distL="0" distR="0" wp14:anchorId="0F65C734" wp14:editId="5C8624FE">
            <wp:extent cx="5171847" cy="125602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80976" cy="1258237"/>
                    </a:xfrm>
                    <a:prstGeom prst="rect">
                      <a:avLst/>
                    </a:prstGeom>
                    <a:noFill/>
                    <a:ln>
                      <a:noFill/>
                    </a:ln>
                  </pic:spPr>
                </pic:pic>
              </a:graphicData>
            </a:graphic>
          </wp:inline>
        </w:drawing>
      </w:r>
    </w:p>
    <w:p w14:paraId="321FE7BC" w14:textId="77777777" w:rsidR="00FC0E0E" w:rsidRPr="00FC0E0E" w:rsidRDefault="00FC0E0E">
      <w:pPr>
        <w:pStyle w:val="snStepNext"/>
        <w:ind w:left="1890"/>
        <w:pPrChange w:id="141" w:author="Niu, Cheng-Guang" w:date="2014-11-14T09:57:00Z">
          <w:pPr>
            <w:pStyle w:val="snStepNext"/>
            <w:ind w:left="2520"/>
          </w:pPr>
        </w:pPrChange>
      </w:pPr>
      <w:r w:rsidRPr="00FC0E0E">
        <w:rPr>
          <w:b/>
          <w:noProof/>
        </w:rPr>
        <w:t>Note:</w:t>
      </w:r>
      <w:r>
        <w:rPr>
          <w:noProof/>
        </w:rPr>
        <w:t xml:space="preserve"> The default SCM username/password is inherited from tomcat – </w:t>
      </w:r>
      <w:r w:rsidRPr="00FC0E0E">
        <w:rPr>
          <w:b/>
          <w:noProof/>
        </w:rPr>
        <w:t>devops</w:t>
      </w:r>
      <w:r>
        <w:rPr>
          <w:noProof/>
        </w:rPr>
        <w:t>/</w:t>
      </w:r>
      <w:r w:rsidRPr="00FC0E0E">
        <w:rPr>
          <w:b/>
          <w:noProof/>
        </w:rPr>
        <w:t>devops</w:t>
      </w:r>
    </w:p>
    <w:p w14:paraId="500D4D8D" w14:textId="318FBEB5" w:rsidR="00FC0E0E" w:rsidRDefault="00FC0E0E" w:rsidP="00FC0E0E">
      <w:pPr>
        <w:pStyle w:val="snStepNext"/>
      </w:pPr>
      <w:r>
        <w:t xml:space="preserve">Click </w:t>
      </w:r>
      <w:r>
        <w:rPr>
          <w:b/>
        </w:rPr>
        <w:t>OK</w:t>
      </w:r>
      <w:r>
        <w:t>.</w:t>
      </w:r>
    </w:p>
    <w:p w14:paraId="2692DC05" w14:textId="4BEFE88B" w:rsidR="00FC0E0E" w:rsidRDefault="00FC0E0E" w:rsidP="00FC0E0E">
      <w:pPr>
        <w:pStyle w:val="snStepNext"/>
        <w:ind w:left="2250" w:hanging="360"/>
      </w:pPr>
      <w:r>
        <w:rPr>
          <w:noProof/>
        </w:rPr>
        <w:drawing>
          <wp:inline distT="0" distB="0" distL="0" distR="0" wp14:anchorId="1B4C855B" wp14:editId="21460C20">
            <wp:extent cx="5157216" cy="1038819"/>
            <wp:effectExtent l="0" t="0" r="571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96016" cy="1046634"/>
                    </a:xfrm>
                    <a:prstGeom prst="rect">
                      <a:avLst/>
                    </a:prstGeom>
                    <a:noFill/>
                    <a:ln>
                      <a:noFill/>
                    </a:ln>
                  </pic:spPr>
                </pic:pic>
              </a:graphicData>
            </a:graphic>
          </wp:inline>
        </w:drawing>
      </w:r>
    </w:p>
    <w:p w14:paraId="0F59290E" w14:textId="057F8683" w:rsidR="00377E9F" w:rsidRDefault="00377E9F" w:rsidP="00377E9F">
      <w:pPr>
        <w:pStyle w:val="snStepNext"/>
      </w:pPr>
      <w:r>
        <w:t>O</w:t>
      </w:r>
      <w:r w:rsidRPr="00550C91">
        <w:t xml:space="preserve">pen the </w:t>
      </w:r>
      <w:r w:rsidRPr="00D135B3">
        <w:rPr>
          <w:b/>
        </w:rPr>
        <w:t>DEVOPS-R3.5-JENKINS-iBank-GIT-JAVA</w:t>
      </w:r>
      <w:r w:rsidRPr="00550C91">
        <w:rPr>
          <w:b/>
        </w:rPr>
        <w:t xml:space="preserve"> </w:t>
      </w:r>
      <w:r>
        <w:t>job</w:t>
      </w:r>
      <w:r w:rsidRPr="00550C91">
        <w:t xml:space="preserve"> configuration page. Click on </w:t>
      </w:r>
      <w:r w:rsidRPr="00550C91">
        <w:rPr>
          <w:b/>
        </w:rPr>
        <w:t xml:space="preserve">configure </w:t>
      </w:r>
      <w:r w:rsidRPr="00550C91">
        <w:t xml:space="preserve">and scroll down to the </w:t>
      </w:r>
      <w:r w:rsidRPr="00550C91">
        <w:rPr>
          <w:b/>
        </w:rPr>
        <w:t>Source Code Management</w:t>
      </w:r>
      <w:r w:rsidRPr="00550C91">
        <w:t xml:space="preserve"> section</w:t>
      </w:r>
      <w:r>
        <w:t>.</w:t>
      </w:r>
    </w:p>
    <w:p w14:paraId="6D3C7E40" w14:textId="31F0A691" w:rsidR="00377E9F" w:rsidRDefault="00377E9F" w:rsidP="00377E9F">
      <w:pPr>
        <w:pStyle w:val="snStepNext"/>
      </w:pPr>
      <w:r>
        <w:t xml:space="preserve">Update the </w:t>
      </w:r>
      <w:r>
        <w:rPr>
          <w:b/>
        </w:rPr>
        <w:t>Repository URL</w:t>
      </w:r>
      <w:r w:rsidRPr="00377E9F">
        <w:t xml:space="preserve"> field</w:t>
      </w:r>
      <w:r>
        <w:t xml:space="preserve"> and select the new c</w:t>
      </w:r>
      <w:r w:rsidRPr="00377E9F">
        <w:t>redentials profile</w:t>
      </w:r>
      <w:r>
        <w:t xml:space="preserve"> from the </w:t>
      </w:r>
      <w:r>
        <w:rPr>
          <w:b/>
        </w:rPr>
        <w:t>Credentials</w:t>
      </w:r>
      <w:r>
        <w:t xml:space="preserve"> drop-down list.</w:t>
      </w:r>
    </w:p>
    <w:p w14:paraId="150744BE" w14:textId="52E4E9B7" w:rsidR="00377E9F" w:rsidRDefault="00377E9F" w:rsidP="00377E9F">
      <w:pPr>
        <w:pStyle w:val="snStepNext"/>
        <w:ind w:left="1890"/>
      </w:pPr>
      <w:r>
        <w:rPr>
          <w:noProof/>
        </w:rPr>
        <w:lastRenderedPageBreak/>
        <w:drawing>
          <wp:inline distT="0" distB="0" distL="0" distR="0" wp14:anchorId="32E6F044" wp14:editId="174BF807">
            <wp:extent cx="5156835" cy="1286136"/>
            <wp:effectExtent l="0" t="0" r="571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1977" cy="1304877"/>
                    </a:xfrm>
                    <a:prstGeom prst="rect">
                      <a:avLst/>
                    </a:prstGeom>
                    <a:noFill/>
                    <a:ln>
                      <a:noFill/>
                    </a:ln>
                  </pic:spPr>
                </pic:pic>
              </a:graphicData>
            </a:graphic>
          </wp:inline>
        </w:drawing>
      </w:r>
    </w:p>
    <w:p w14:paraId="0D4BF92C" w14:textId="4776BEEB" w:rsidR="009C371F" w:rsidRDefault="009C371F" w:rsidP="009C371F">
      <w:pPr>
        <w:pStyle w:val="snStepNext"/>
      </w:pPr>
      <w:r>
        <w:t>O</w:t>
      </w:r>
      <w:r w:rsidRPr="00550C91">
        <w:t xml:space="preserve">pen the </w:t>
      </w:r>
      <w:r w:rsidRPr="009C371F">
        <w:rPr>
          <w:b/>
        </w:rPr>
        <w:t>DEVOPS-R3.5-BUILD-iBank-TFS-DOTNET</w:t>
      </w:r>
      <w:r w:rsidRPr="00550C91">
        <w:rPr>
          <w:b/>
        </w:rPr>
        <w:t xml:space="preserve"> </w:t>
      </w:r>
      <w:r>
        <w:t>job</w:t>
      </w:r>
      <w:r w:rsidRPr="00550C91">
        <w:t xml:space="preserve"> configuration page. Click on </w:t>
      </w:r>
      <w:r w:rsidRPr="00550C91">
        <w:rPr>
          <w:b/>
        </w:rPr>
        <w:t xml:space="preserve">configure </w:t>
      </w:r>
      <w:r w:rsidRPr="00550C91">
        <w:t xml:space="preserve">and scroll down to the </w:t>
      </w:r>
      <w:r w:rsidRPr="00550C91">
        <w:rPr>
          <w:b/>
        </w:rPr>
        <w:t>Source Code Management</w:t>
      </w:r>
      <w:r w:rsidRPr="00550C91">
        <w:t xml:space="preserve"> section</w:t>
      </w:r>
      <w:r>
        <w:t>.</w:t>
      </w:r>
    </w:p>
    <w:p w14:paraId="36A2C0D6" w14:textId="46D1B5F7" w:rsidR="009C371F" w:rsidRDefault="009C371F" w:rsidP="009C371F">
      <w:pPr>
        <w:pStyle w:val="snStepNext"/>
      </w:pPr>
      <w:r>
        <w:t xml:space="preserve">Update the </w:t>
      </w:r>
      <w:r>
        <w:rPr>
          <w:b/>
        </w:rPr>
        <w:t>Server URL</w:t>
      </w:r>
      <w:r w:rsidRPr="009C371F">
        <w:t>,</w:t>
      </w:r>
      <w:r>
        <w:rPr>
          <w:b/>
        </w:rPr>
        <w:t xml:space="preserve"> Project path</w:t>
      </w:r>
      <w:r w:rsidRPr="009C371F">
        <w:t>,</w:t>
      </w:r>
      <w:r>
        <w:rPr>
          <w:b/>
        </w:rPr>
        <w:t xml:space="preserve"> Login name and User password</w:t>
      </w:r>
      <w:r w:rsidRPr="00377E9F">
        <w:t xml:space="preserve"> field</w:t>
      </w:r>
      <w:r>
        <w:t>s with your TFS server access details.</w:t>
      </w:r>
    </w:p>
    <w:p w14:paraId="5D1F9F93" w14:textId="1F08ECA0" w:rsidR="009C371F" w:rsidRDefault="009C371F" w:rsidP="009C371F">
      <w:pPr>
        <w:pStyle w:val="snStepNext"/>
        <w:ind w:left="1890"/>
      </w:pPr>
      <w:r>
        <w:rPr>
          <w:noProof/>
        </w:rPr>
        <w:drawing>
          <wp:inline distT="0" distB="0" distL="0" distR="0" wp14:anchorId="3CD71393" wp14:editId="5876D432">
            <wp:extent cx="5171440" cy="1934924"/>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93111" cy="1943032"/>
                    </a:xfrm>
                    <a:prstGeom prst="rect">
                      <a:avLst/>
                    </a:prstGeom>
                    <a:noFill/>
                    <a:ln>
                      <a:noFill/>
                    </a:ln>
                  </pic:spPr>
                </pic:pic>
              </a:graphicData>
            </a:graphic>
          </wp:inline>
        </w:drawing>
      </w:r>
    </w:p>
    <w:p w14:paraId="2A3ACAB1" w14:textId="77777777" w:rsidR="00474CEE" w:rsidRDefault="00474CEE" w:rsidP="009C371F">
      <w:pPr>
        <w:pStyle w:val="snStepNext"/>
        <w:ind w:left="1890"/>
      </w:pPr>
    </w:p>
    <w:p w14:paraId="12D15472" w14:textId="77777777" w:rsidR="00474CEE" w:rsidRDefault="00474CEE" w:rsidP="00474CEE">
      <w:pPr>
        <w:pStyle w:val="snStepNext"/>
      </w:pPr>
      <w:r>
        <w:t>O</w:t>
      </w:r>
      <w:r w:rsidRPr="00550C91">
        <w:t xml:space="preserve">pen the </w:t>
      </w:r>
      <w:r w:rsidRPr="00377E9F">
        <w:rPr>
          <w:b/>
        </w:rPr>
        <w:t>DEVOPS-R3.5-BUILD-iBank-GIT-DOTNET</w:t>
      </w:r>
      <w:r w:rsidRPr="00550C91">
        <w:rPr>
          <w:b/>
        </w:rPr>
        <w:t xml:space="preserve"> </w:t>
      </w:r>
      <w:r>
        <w:t>job</w:t>
      </w:r>
      <w:r w:rsidRPr="00550C91">
        <w:t xml:space="preserve"> configuration page. Click on </w:t>
      </w:r>
      <w:r w:rsidRPr="00550C91">
        <w:rPr>
          <w:b/>
        </w:rPr>
        <w:t xml:space="preserve">configure </w:t>
      </w:r>
      <w:r w:rsidRPr="00550C91">
        <w:t xml:space="preserve">and scroll down to the </w:t>
      </w:r>
      <w:r w:rsidRPr="00550C91">
        <w:rPr>
          <w:b/>
        </w:rPr>
        <w:t>Source Code Management</w:t>
      </w:r>
      <w:r w:rsidRPr="00550C91">
        <w:t xml:space="preserve"> section</w:t>
      </w:r>
      <w:r>
        <w:t>.</w:t>
      </w:r>
    </w:p>
    <w:p w14:paraId="03A16552" w14:textId="77777777" w:rsidR="00474CEE" w:rsidRDefault="00474CEE" w:rsidP="00474CEE">
      <w:pPr>
        <w:pStyle w:val="snStepNext"/>
      </w:pPr>
      <w:r>
        <w:t xml:space="preserve">Update the </w:t>
      </w:r>
      <w:r>
        <w:rPr>
          <w:b/>
        </w:rPr>
        <w:t>Repository URL</w:t>
      </w:r>
      <w:r w:rsidRPr="00377E9F">
        <w:t xml:space="preserve"> field</w:t>
      </w:r>
      <w:r>
        <w:t xml:space="preserve"> and select the new c</w:t>
      </w:r>
      <w:r w:rsidRPr="00377E9F">
        <w:t>redentials profile</w:t>
      </w:r>
      <w:r>
        <w:t xml:space="preserve"> from the </w:t>
      </w:r>
      <w:r>
        <w:rPr>
          <w:b/>
        </w:rPr>
        <w:t>Credentials</w:t>
      </w:r>
      <w:r>
        <w:t xml:space="preserve"> drop-down list.</w:t>
      </w:r>
    </w:p>
    <w:p w14:paraId="61B8AE57" w14:textId="77777777" w:rsidR="00474CEE" w:rsidRDefault="00474CEE" w:rsidP="00474CEE">
      <w:pPr>
        <w:pStyle w:val="snStepNext"/>
        <w:ind w:left="1890"/>
      </w:pPr>
      <w:r>
        <w:rPr>
          <w:noProof/>
        </w:rPr>
        <w:drawing>
          <wp:inline distT="0" distB="0" distL="0" distR="0" wp14:anchorId="2F7FFE28" wp14:editId="61B77015">
            <wp:extent cx="5171846" cy="1306302"/>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7120" cy="1320263"/>
                    </a:xfrm>
                    <a:prstGeom prst="rect">
                      <a:avLst/>
                    </a:prstGeom>
                    <a:noFill/>
                    <a:ln>
                      <a:noFill/>
                    </a:ln>
                  </pic:spPr>
                </pic:pic>
              </a:graphicData>
            </a:graphic>
          </wp:inline>
        </w:drawing>
      </w:r>
    </w:p>
    <w:p w14:paraId="2C7EAD76" w14:textId="79EA5F6F" w:rsidR="00474CEE" w:rsidRDefault="00474CEE" w:rsidP="00474CEE">
      <w:pPr>
        <w:pStyle w:val="snStepNext"/>
        <w:ind w:left="1890"/>
      </w:pPr>
      <w:r w:rsidRPr="00474CEE">
        <w:rPr>
          <w:b/>
        </w:rPr>
        <w:t>Note:</w:t>
      </w:r>
      <w:r>
        <w:rPr>
          <w:b/>
        </w:rPr>
        <w:t xml:space="preserve"> </w:t>
      </w:r>
      <w:r w:rsidRPr="00474CEE">
        <w:t xml:space="preserve">This </w:t>
      </w:r>
      <w:r>
        <w:t>job is optional. It is not configured in the default R3.5 pipeline, since for iBank-dotNET the default configuration uses  MS TFS as SCM repository.</w:t>
      </w:r>
    </w:p>
    <w:p w14:paraId="41F5C9D0" w14:textId="77777777" w:rsidR="009C371F" w:rsidRDefault="009C371F" w:rsidP="00377E9F">
      <w:pPr>
        <w:pStyle w:val="snStepNext"/>
        <w:ind w:left="1890"/>
      </w:pPr>
    </w:p>
    <w:p w14:paraId="64909675" w14:textId="091D95DF" w:rsidR="00AD7138" w:rsidRPr="00550C91" w:rsidRDefault="00AD7138" w:rsidP="00AD7138">
      <w:pPr>
        <w:pStyle w:val="h3Head3"/>
      </w:pPr>
      <w:bookmarkStart w:id="142" w:name="_Toc403410067"/>
      <w:r w:rsidRPr="00CD76C0">
        <w:t xml:space="preserve">Jenkins slave configuration for DevOps (ALM, </w:t>
      </w:r>
      <w:r w:rsidR="00397E1A" w:rsidRPr="00CD76C0">
        <w:t>SV</w:t>
      </w:r>
      <w:r w:rsidRPr="00CD76C0">
        <w:t>, MSTools slaves)</w:t>
      </w:r>
      <w:bookmarkEnd w:id="142"/>
    </w:p>
    <w:p w14:paraId="21B9A742" w14:textId="77777777" w:rsidR="00AD7138" w:rsidRDefault="00AD7138" w:rsidP="00AD7138">
      <w:pPr>
        <w:pStyle w:val="Body"/>
      </w:pPr>
      <w:r>
        <w:t xml:space="preserve">There are three required slaves for this DevOps release. </w:t>
      </w:r>
    </w:p>
    <w:p w14:paraId="759A7675" w14:textId="39AA284D" w:rsidR="00AD7138" w:rsidRDefault="00AD7138" w:rsidP="00AD7138">
      <w:pPr>
        <w:pStyle w:val="Body"/>
      </w:pPr>
      <w:r w:rsidRPr="00AD7138">
        <w:rPr>
          <w:b/>
        </w:rPr>
        <w:t>ALM</w:t>
      </w:r>
      <w:r>
        <w:t xml:space="preserve"> slave is required to trigger the functional and performance testing on the ALM server</w:t>
      </w:r>
      <w:r w:rsidRPr="00550C91">
        <w:t>.</w:t>
      </w:r>
      <w:r>
        <w:t xml:space="preserve"> </w:t>
      </w:r>
    </w:p>
    <w:p w14:paraId="66E53EB9" w14:textId="59B1C9C0" w:rsidR="00AD7138" w:rsidRDefault="00AD7138" w:rsidP="00AD7138">
      <w:pPr>
        <w:pStyle w:val="Body"/>
      </w:pPr>
      <w:r>
        <w:rPr>
          <w:b/>
        </w:rPr>
        <w:t xml:space="preserve">SV </w:t>
      </w:r>
      <w:r>
        <w:t xml:space="preserve">slave is required to start/stop the </w:t>
      </w:r>
      <w:r w:rsidR="006E26C7">
        <w:t xml:space="preserve">iBank-Java </w:t>
      </w:r>
      <w:r>
        <w:t>simulation on the SV server.</w:t>
      </w:r>
    </w:p>
    <w:p w14:paraId="709CA84D" w14:textId="77777777" w:rsidR="00AD7138" w:rsidRDefault="00AD7138" w:rsidP="00AD7138">
      <w:pPr>
        <w:pStyle w:val="Body"/>
      </w:pPr>
      <w:r>
        <w:rPr>
          <w:b/>
        </w:rPr>
        <w:t>MSTools</w:t>
      </w:r>
      <w:r>
        <w:t xml:space="preserve"> slave is required to compile the iBank-dotNET application on the MSTools server.</w:t>
      </w:r>
    </w:p>
    <w:p w14:paraId="433D23F7" w14:textId="44F178A0" w:rsidR="00AD7138" w:rsidRPr="00AD7138" w:rsidRDefault="00AD7138" w:rsidP="00AD7138">
      <w:pPr>
        <w:pStyle w:val="Body"/>
      </w:pPr>
      <w:r>
        <w:t xml:space="preserve"> </w:t>
      </w:r>
    </w:p>
    <w:p w14:paraId="19E8F0D4" w14:textId="64E05E51" w:rsidR="00AD7138" w:rsidRPr="00550C91" w:rsidRDefault="00AD7138" w:rsidP="00AD7138">
      <w:pPr>
        <w:pStyle w:val="Body"/>
      </w:pPr>
      <w:r>
        <w:t xml:space="preserve">To setup </w:t>
      </w:r>
      <w:r w:rsidR="00DF2992">
        <w:t xml:space="preserve">the </w:t>
      </w:r>
      <w:r w:rsidR="006E26C7">
        <w:t>J</w:t>
      </w:r>
      <w:r>
        <w:t xml:space="preserve">enkins </w:t>
      </w:r>
      <w:r w:rsidR="006E26C7" w:rsidRPr="006E26C7">
        <w:rPr>
          <w:b/>
        </w:rPr>
        <w:t>ALM</w:t>
      </w:r>
      <w:r w:rsidR="006E26C7">
        <w:t xml:space="preserve"> </w:t>
      </w:r>
      <w:r>
        <w:t>slave</w:t>
      </w:r>
      <w:r w:rsidRPr="00550C91">
        <w:t>, complete the following steps:</w:t>
      </w:r>
    </w:p>
    <w:p w14:paraId="01A1EBFB" w14:textId="77777777" w:rsidR="006E26C7" w:rsidRDefault="006E26C7" w:rsidP="00D65B58">
      <w:pPr>
        <w:pStyle w:val="snStepNext"/>
        <w:numPr>
          <w:ilvl w:val="0"/>
          <w:numId w:val="121"/>
        </w:numPr>
      </w:pPr>
      <w:r>
        <w:lastRenderedPageBreak/>
        <w:t>Login to the ALM server.</w:t>
      </w:r>
    </w:p>
    <w:p w14:paraId="389BB148" w14:textId="77777777" w:rsidR="006E26C7" w:rsidRDefault="006E26C7" w:rsidP="00D65B58">
      <w:pPr>
        <w:pStyle w:val="snStepNext"/>
        <w:numPr>
          <w:ilvl w:val="0"/>
          <w:numId w:val="121"/>
        </w:numPr>
      </w:pPr>
      <w:r>
        <w:t>Verify that Java JDK 7 or later is installed.</w:t>
      </w:r>
    </w:p>
    <w:p w14:paraId="1D9872F0" w14:textId="77777777" w:rsidR="006E26C7" w:rsidRDefault="006E26C7" w:rsidP="00D65B58">
      <w:pPr>
        <w:pStyle w:val="snStepNext"/>
        <w:numPr>
          <w:ilvl w:val="0"/>
          <w:numId w:val="121"/>
        </w:numPr>
      </w:pPr>
      <w:r w:rsidRPr="00550C91">
        <w:t>Open the Jenkins web UI, and</w:t>
      </w:r>
      <w:r>
        <w:t xml:space="preserve"> log in.</w:t>
      </w:r>
    </w:p>
    <w:p w14:paraId="6D14E543" w14:textId="454DFD00" w:rsidR="00AD7138" w:rsidRDefault="006E26C7" w:rsidP="00D65B58">
      <w:pPr>
        <w:pStyle w:val="snStepNext"/>
        <w:numPr>
          <w:ilvl w:val="0"/>
          <w:numId w:val="121"/>
        </w:numPr>
      </w:pPr>
      <w:r>
        <w:t xml:space="preserve">Navigate to </w:t>
      </w:r>
      <w:r>
        <w:rPr>
          <w:b/>
        </w:rPr>
        <w:t>Manage Jenkins &gt; Manage Nodes</w:t>
      </w:r>
      <w:r>
        <w:t xml:space="preserve"> and click on the </w:t>
      </w:r>
      <w:r w:rsidRPr="006E26C7">
        <w:rPr>
          <w:b/>
        </w:rPr>
        <w:t>ALM</w:t>
      </w:r>
      <w:r>
        <w:t xml:space="preserve"> slave:</w:t>
      </w:r>
    </w:p>
    <w:p w14:paraId="4FB747E5" w14:textId="5AFEF9A6" w:rsidR="006E26C7" w:rsidRDefault="006E26C7" w:rsidP="006E26C7">
      <w:pPr>
        <w:pStyle w:val="snStepNext"/>
        <w:ind w:left="1890"/>
      </w:pPr>
      <w:r>
        <w:rPr>
          <w:noProof/>
        </w:rPr>
        <w:drawing>
          <wp:inline distT="0" distB="0" distL="0" distR="0" wp14:anchorId="2E99588D" wp14:editId="5553C160">
            <wp:extent cx="5165821" cy="2509113"/>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88620" cy="2520187"/>
                    </a:xfrm>
                    <a:prstGeom prst="rect">
                      <a:avLst/>
                    </a:prstGeom>
                    <a:noFill/>
                    <a:ln>
                      <a:noFill/>
                    </a:ln>
                  </pic:spPr>
                </pic:pic>
              </a:graphicData>
            </a:graphic>
          </wp:inline>
        </w:drawing>
      </w:r>
    </w:p>
    <w:p w14:paraId="5BEFB68D" w14:textId="3564889E" w:rsidR="006E26C7" w:rsidRDefault="006E26C7" w:rsidP="00D65B58">
      <w:pPr>
        <w:pStyle w:val="snStepNext"/>
        <w:numPr>
          <w:ilvl w:val="0"/>
          <w:numId w:val="121"/>
        </w:numPr>
      </w:pPr>
      <w:r>
        <w:t xml:space="preserve">Click </w:t>
      </w:r>
      <w:r>
        <w:rPr>
          <w:noProof/>
        </w:rPr>
        <w:drawing>
          <wp:inline distT="0" distB="0" distL="0" distR="0" wp14:anchorId="31A6BBEB" wp14:editId="092E615C">
            <wp:extent cx="606933" cy="175068"/>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2930" cy="185451"/>
                    </a:xfrm>
                    <a:prstGeom prst="rect">
                      <a:avLst/>
                    </a:prstGeom>
                    <a:noFill/>
                    <a:ln>
                      <a:noFill/>
                    </a:ln>
                  </pic:spPr>
                </pic:pic>
              </a:graphicData>
            </a:graphic>
          </wp:inline>
        </w:drawing>
      </w:r>
      <w:r>
        <w:t xml:space="preserve"> and save the </w:t>
      </w:r>
      <w:r w:rsidRPr="006E26C7">
        <w:rPr>
          <w:b/>
        </w:rPr>
        <w:t>slave-agent.jnlp</w:t>
      </w:r>
      <w:r>
        <w:t xml:space="preserve"> file on the </w:t>
      </w:r>
      <w:r w:rsidRPr="006E26C7">
        <w:rPr>
          <w:b/>
        </w:rPr>
        <w:t>ALM</w:t>
      </w:r>
      <w:r>
        <w:t xml:space="preserve"> server.</w:t>
      </w:r>
    </w:p>
    <w:p w14:paraId="34016AA2" w14:textId="01BEAC15" w:rsidR="006E26C7" w:rsidRDefault="006E26C7" w:rsidP="00D65B58">
      <w:pPr>
        <w:pStyle w:val="snStepNext"/>
        <w:numPr>
          <w:ilvl w:val="0"/>
          <w:numId w:val="121"/>
        </w:numPr>
      </w:pPr>
      <w:r>
        <w:t xml:space="preserve">Create new directory on the ALM server - </w:t>
      </w:r>
      <w:r w:rsidRPr="006E26C7">
        <w:rPr>
          <w:b/>
        </w:rPr>
        <w:t>C:\</w:t>
      </w:r>
      <w:r>
        <w:rPr>
          <w:b/>
        </w:rPr>
        <w:t>Jenkins</w:t>
      </w:r>
    </w:p>
    <w:p w14:paraId="0ADC4E4A" w14:textId="30626FC1" w:rsidR="006E26C7" w:rsidRDefault="006E26C7" w:rsidP="00D65B58">
      <w:pPr>
        <w:pStyle w:val="snStepNext"/>
        <w:numPr>
          <w:ilvl w:val="0"/>
          <w:numId w:val="121"/>
        </w:numPr>
      </w:pPr>
      <w:r>
        <w:t xml:space="preserve">Start the </w:t>
      </w:r>
      <w:r w:rsidRPr="006E26C7">
        <w:rPr>
          <w:b/>
        </w:rPr>
        <w:t>slave-agent.jnlp</w:t>
      </w:r>
      <w:r w:rsidRPr="006E26C7">
        <w:t xml:space="preserve"> file and </w:t>
      </w:r>
      <w:r>
        <w:t>verify that the slave service is connected to the master.</w:t>
      </w:r>
    </w:p>
    <w:p w14:paraId="7629EF1A" w14:textId="4FD8E88C" w:rsidR="0011718D" w:rsidRDefault="0011718D" w:rsidP="0011718D">
      <w:pPr>
        <w:pStyle w:val="snStepNext"/>
        <w:ind w:left="1890"/>
      </w:pPr>
      <w:r>
        <w:rPr>
          <w:noProof/>
        </w:rPr>
        <w:drawing>
          <wp:inline distT="0" distB="0" distL="0" distR="0" wp14:anchorId="034F844C" wp14:editId="5359C5F6">
            <wp:extent cx="2048256" cy="124033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8169" cy="1246333"/>
                    </a:xfrm>
                    <a:prstGeom prst="rect">
                      <a:avLst/>
                    </a:prstGeom>
                    <a:noFill/>
                    <a:ln>
                      <a:noFill/>
                    </a:ln>
                  </pic:spPr>
                </pic:pic>
              </a:graphicData>
            </a:graphic>
          </wp:inline>
        </w:drawing>
      </w:r>
    </w:p>
    <w:p w14:paraId="41C6B6D9" w14:textId="7C16385D" w:rsidR="0011718D" w:rsidRPr="0011718D" w:rsidRDefault="0011718D" w:rsidP="00D65B58">
      <w:pPr>
        <w:pStyle w:val="snStepNext"/>
        <w:numPr>
          <w:ilvl w:val="0"/>
          <w:numId w:val="121"/>
        </w:numPr>
      </w:pPr>
      <w:r>
        <w:t xml:space="preserve">Click </w:t>
      </w:r>
      <w:r>
        <w:rPr>
          <w:b/>
        </w:rPr>
        <w:t>File &gt; Install as service</w:t>
      </w:r>
      <w:r w:rsidRPr="0011718D">
        <w:t xml:space="preserve"> and </w:t>
      </w:r>
      <w:r>
        <w:t xml:space="preserve">click </w:t>
      </w:r>
      <w:r>
        <w:rPr>
          <w:b/>
        </w:rPr>
        <w:t>OK</w:t>
      </w:r>
      <w:r>
        <w:t xml:space="preserve"> in the new confirmation window.</w:t>
      </w:r>
    </w:p>
    <w:p w14:paraId="58E6E95C" w14:textId="7ABD5F4F" w:rsidR="0011718D" w:rsidRPr="0011718D" w:rsidRDefault="0011718D" w:rsidP="0011718D">
      <w:pPr>
        <w:pStyle w:val="snStepNext"/>
        <w:ind w:left="1890"/>
      </w:pPr>
      <w:r>
        <w:rPr>
          <w:noProof/>
        </w:rPr>
        <w:drawing>
          <wp:inline distT="0" distB="0" distL="0" distR="0" wp14:anchorId="5BA26C68" wp14:editId="360C4968">
            <wp:extent cx="2047875" cy="1214701"/>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5737" cy="1219364"/>
                    </a:xfrm>
                    <a:prstGeom prst="rect">
                      <a:avLst/>
                    </a:prstGeom>
                    <a:noFill/>
                    <a:ln>
                      <a:noFill/>
                    </a:ln>
                  </pic:spPr>
                </pic:pic>
              </a:graphicData>
            </a:graphic>
          </wp:inline>
        </w:drawing>
      </w:r>
    </w:p>
    <w:p w14:paraId="09757F6B" w14:textId="3E1B53BF" w:rsidR="0011718D" w:rsidRDefault="0011718D" w:rsidP="00D65B58">
      <w:pPr>
        <w:pStyle w:val="snStepNext"/>
        <w:numPr>
          <w:ilvl w:val="0"/>
          <w:numId w:val="121"/>
        </w:numPr>
      </w:pPr>
      <w:r>
        <w:t xml:space="preserve">Now the Jenkins </w:t>
      </w:r>
      <w:r w:rsidRPr="0011718D">
        <w:rPr>
          <w:b/>
        </w:rPr>
        <w:t>ALM</w:t>
      </w:r>
      <w:r>
        <w:t xml:space="preserve"> slave is installed as service and will start automatically on boot.</w:t>
      </w:r>
    </w:p>
    <w:p w14:paraId="734B93EC" w14:textId="77777777" w:rsidR="0011718D" w:rsidRDefault="0011718D" w:rsidP="0011718D">
      <w:pPr>
        <w:pStyle w:val="snStepNext"/>
        <w:ind w:left="1890" w:hanging="360"/>
      </w:pPr>
    </w:p>
    <w:p w14:paraId="6A1DAE78" w14:textId="77777777" w:rsidR="0011718D" w:rsidRDefault="0011718D" w:rsidP="0011718D">
      <w:pPr>
        <w:pStyle w:val="Body"/>
      </w:pPr>
    </w:p>
    <w:p w14:paraId="3B1EB3E7" w14:textId="5F47E9C7" w:rsidR="0011718D" w:rsidRPr="00550C91" w:rsidRDefault="0011718D" w:rsidP="0011718D">
      <w:pPr>
        <w:pStyle w:val="Body"/>
      </w:pPr>
      <w:r>
        <w:t xml:space="preserve">To setup </w:t>
      </w:r>
      <w:r w:rsidR="00DF2992">
        <w:t xml:space="preserve">the </w:t>
      </w:r>
      <w:r>
        <w:t xml:space="preserve">Jenkins </w:t>
      </w:r>
      <w:r>
        <w:rPr>
          <w:b/>
        </w:rPr>
        <w:t>SV</w:t>
      </w:r>
      <w:r>
        <w:t xml:space="preserve"> slave</w:t>
      </w:r>
      <w:r w:rsidRPr="00550C91">
        <w:t>, complete the following steps:</w:t>
      </w:r>
    </w:p>
    <w:p w14:paraId="23E86E0D" w14:textId="73866AC2" w:rsidR="0011718D" w:rsidRDefault="0011718D" w:rsidP="00D65B58">
      <w:pPr>
        <w:pStyle w:val="snStepNext"/>
        <w:numPr>
          <w:ilvl w:val="0"/>
          <w:numId w:val="123"/>
        </w:numPr>
      </w:pPr>
      <w:r>
        <w:t>Login to the SV server.</w:t>
      </w:r>
    </w:p>
    <w:p w14:paraId="26D2A6FD" w14:textId="77777777" w:rsidR="0011718D" w:rsidRDefault="0011718D" w:rsidP="00D65B58">
      <w:pPr>
        <w:pStyle w:val="snStepNext"/>
        <w:numPr>
          <w:ilvl w:val="0"/>
          <w:numId w:val="121"/>
        </w:numPr>
      </w:pPr>
      <w:r>
        <w:t>Verify that Java JDK 7 or later is installed.</w:t>
      </w:r>
    </w:p>
    <w:p w14:paraId="7A5D0F93" w14:textId="77777777" w:rsidR="0011718D" w:rsidRDefault="0011718D" w:rsidP="00D65B58">
      <w:pPr>
        <w:pStyle w:val="snStepNext"/>
        <w:numPr>
          <w:ilvl w:val="0"/>
          <w:numId w:val="121"/>
        </w:numPr>
      </w:pPr>
      <w:r w:rsidRPr="00550C91">
        <w:t>Open the Jenkins web UI, and</w:t>
      </w:r>
      <w:r>
        <w:t xml:space="preserve"> log in.</w:t>
      </w:r>
    </w:p>
    <w:p w14:paraId="5F2B682C" w14:textId="3F76627E" w:rsidR="0011718D" w:rsidRDefault="0011718D" w:rsidP="00D65B58">
      <w:pPr>
        <w:pStyle w:val="snStepNext"/>
        <w:numPr>
          <w:ilvl w:val="0"/>
          <w:numId w:val="121"/>
        </w:numPr>
      </w:pPr>
      <w:r>
        <w:lastRenderedPageBreak/>
        <w:t xml:space="preserve">Navigate to </w:t>
      </w:r>
      <w:r>
        <w:rPr>
          <w:b/>
        </w:rPr>
        <w:t>Manage Jenkins &gt; Manage Nodes</w:t>
      </w:r>
      <w:r>
        <w:t xml:space="preserve"> and click on the </w:t>
      </w:r>
      <w:r>
        <w:rPr>
          <w:b/>
        </w:rPr>
        <w:t>SV</w:t>
      </w:r>
      <w:r>
        <w:t xml:space="preserve"> slave:</w:t>
      </w:r>
    </w:p>
    <w:p w14:paraId="1F483DDF" w14:textId="359088C2" w:rsidR="0011718D" w:rsidRDefault="0011718D" w:rsidP="0011718D">
      <w:pPr>
        <w:pStyle w:val="snStepNext"/>
        <w:ind w:left="1890"/>
      </w:pPr>
      <w:r>
        <w:rPr>
          <w:noProof/>
        </w:rPr>
        <w:drawing>
          <wp:inline distT="0" distB="0" distL="0" distR="0" wp14:anchorId="71494174" wp14:editId="1068E8DC">
            <wp:extent cx="5171847" cy="226370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93838" cy="2273334"/>
                    </a:xfrm>
                    <a:prstGeom prst="rect">
                      <a:avLst/>
                    </a:prstGeom>
                    <a:noFill/>
                    <a:ln>
                      <a:noFill/>
                    </a:ln>
                  </pic:spPr>
                </pic:pic>
              </a:graphicData>
            </a:graphic>
          </wp:inline>
        </w:drawing>
      </w:r>
    </w:p>
    <w:p w14:paraId="317A5E58" w14:textId="6CBA3F0B" w:rsidR="0011718D" w:rsidRDefault="0011718D" w:rsidP="00D65B58">
      <w:pPr>
        <w:pStyle w:val="snStepNext"/>
        <w:numPr>
          <w:ilvl w:val="0"/>
          <w:numId w:val="121"/>
        </w:numPr>
      </w:pPr>
      <w:r>
        <w:t xml:space="preserve">Click </w:t>
      </w:r>
      <w:r>
        <w:rPr>
          <w:noProof/>
        </w:rPr>
        <w:drawing>
          <wp:inline distT="0" distB="0" distL="0" distR="0" wp14:anchorId="2F4311B6" wp14:editId="23B9FDBD">
            <wp:extent cx="606933" cy="175068"/>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2930" cy="185451"/>
                    </a:xfrm>
                    <a:prstGeom prst="rect">
                      <a:avLst/>
                    </a:prstGeom>
                    <a:noFill/>
                    <a:ln>
                      <a:noFill/>
                    </a:ln>
                  </pic:spPr>
                </pic:pic>
              </a:graphicData>
            </a:graphic>
          </wp:inline>
        </w:drawing>
      </w:r>
      <w:r>
        <w:t xml:space="preserve"> and save the </w:t>
      </w:r>
      <w:r w:rsidRPr="006E26C7">
        <w:rPr>
          <w:b/>
        </w:rPr>
        <w:t>slave-agent.jnlp</w:t>
      </w:r>
      <w:r>
        <w:t xml:space="preserve"> file on the </w:t>
      </w:r>
      <w:r>
        <w:rPr>
          <w:b/>
        </w:rPr>
        <w:t>SV</w:t>
      </w:r>
      <w:r>
        <w:t xml:space="preserve"> server.</w:t>
      </w:r>
    </w:p>
    <w:p w14:paraId="3E8210A3" w14:textId="7B61BFED" w:rsidR="0011718D" w:rsidRDefault="0011718D" w:rsidP="00D65B58">
      <w:pPr>
        <w:pStyle w:val="snStepNext"/>
        <w:numPr>
          <w:ilvl w:val="0"/>
          <w:numId w:val="121"/>
        </w:numPr>
      </w:pPr>
      <w:r>
        <w:t xml:space="preserve">Create new directory on the SV server - </w:t>
      </w:r>
      <w:r w:rsidRPr="006E26C7">
        <w:rPr>
          <w:b/>
        </w:rPr>
        <w:t>C:\</w:t>
      </w:r>
      <w:r>
        <w:rPr>
          <w:b/>
        </w:rPr>
        <w:t>Jenkins</w:t>
      </w:r>
    </w:p>
    <w:p w14:paraId="1EC51FAC" w14:textId="77777777" w:rsidR="0011718D" w:rsidRDefault="0011718D" w:rsidP="00D65B58">
      <w:pPr>
        <w:pStyle w:val="snStepNext"/>
        <w:numPr>
          <w:ilvl w:val="0"/>
          <w:numId w:val="121"/>
        </w:numPr>
      </w:pPr>
      <w:r>
        <w:t xml:space="preserve">Start the </w:t>
      </w:r>
      <w:r w:rsidRPr="006E26C7">
        <w:rPr>
          <w:b/>
        </w:rPr>
        <w:t>slave-agent.jnlp</w:t>
      </w:r>
      <w:r w:rsidRPr="006E26C7">
        <w:t xml:space="preserve"> file and </w:t>
      </w:r>
      <w:r>
        <w:t>verify that the slave service is connected to the master.</w:t>
      </w:r>
    </w:p>
    <w:p w14:paraId="0B5CD6E4" w14:textId="77777777" w:rsidR="0011718D" w:rsidRDefault="0011718D" w:rsidP="0011718D">
      <w:pPr>
        <w:pStyle w:val="snStepNext"/>
        <w:ind w:left="1890"/>
      </w:pPr>
      <w:r>
        <w:rPr>
          <w:noProof/>
        </w:rPr>
        <w:drawing>
          <wp:inline distT="0" distB="0" distL="0" distR="0" wp14:anchorId="3BE1C12F" wp14:editId="31480FE1">
            <wp:extent cx="2048256" cy="124033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8169" cy="1246333"/>
                    </a:xfrm>
                    <a:prstGeom prst="rect">
                      <a:avLst/>
                    </a:prstGeom>
                    <a:noFill/>
                    <a:ln>
                      <a:noFill/>
                    </a:ln>
                  </pic:spPr>
                </pic:pic>
              </a:graphicData>
            </a:graphic>
          </wp:inline>
        </w:drawing>
      </w:r>
    </w:p>
    <w:p w14:paraId="03AC8E4C" w14:textId="77777777" w:rsidR="0011718D" w:rsidRPr="0011718D" w:rsidRDefault="0011718D" w:rsidP="00D65B58">
      <w:pPr>
        <w:pStyle w:val="snStepNext"/>
        <w:numPr>
          <w:ilvl w:val="0"/>
          <w:numId w:val="121"/>
        </w:numPr>
      </w:pPr>
      <w:r>
        <w:t xml:space="preserve">Click </w:t>
      </w:r>
      <w:r>
        <w:rPr>
          <w:b/>
        </w:rPr>
        <w:t>File &gt; Install as service</w:t>
      </w:r>
      <w:r w:rsidRPr="0011718D">
        <w:t xml:space="preserve"> and </w:t>
      </w:r>
      <w:r>
        <w:t xml:space="preserve">click </w:t>
      </w:r>
      <w:r>
        <w:rPr>
          <w:b/>
        </w:rPr>
        <w:t>OK</w:t>
      </w:r>
      <w:r>
        <w:t xml:space="preserve"> in the new confirmation window.</w:t>
      </w:r>
    </w:p>
    <w:p w14:paraId="0DDBA632" w14:textId="77777777" w:rsidR="0011718D" w:rsidRPr="0011718D" w:rsidRDefault="0011718D" w:rsidP="0011718D">
      <w:pPr>
        <w:pStyle w:val="snStepNext"/>
        <w:ind w:left="1890"/>
      </w:pPr>
      <w:r>
        <w:rPr>
          <w:noProof/>
        </w:rPr>
        <w:drawing>
          <wp:inline distT="0" distB="0" distL="0" distR="0" wp14:anchorId="148099DD" wp14:editId="34960ADF">
            <wp:extent cx="2047875" cy="1214701"/>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5737" cy="1219364"/>
                    </a:xfrm>
                    <a:prstGeom prst="rect">
                      <a:avLst/>
                    </a:prstGeom>
                    <a:noFill/>
                    <a:ln>
                      <a:noFill/>
                    </a:ln>
                  </pic:spPr>
                </pic:pic>
              </a:graphicData>
            </a:graphic>
          </wp:inline>
        </w:drawing>
      </w:r>
    </w:p>
    <w:p w14:paraId="3E838290" w14:textId="3A48E456" w:rsidR="0011718D" w:rsidRPr="00377E9F" w:rsidRDefault="0011718D" w:rsidP="00D65B58">
      <w:pPr>
        <w:pStyle w:val="snStepNext"/>
        <w:numPr>
          <w:ilvl w:val="0"/>
          <w:numId w:val="121"/>
        </w:numPr>
      </w:pPr>
      <w:r>
        <w:t xml:space="preserve">Now the Jenkins </w:t>
      </w:r>
      <w:r>
        <w:rPr>
          <w:b/>
        </w:rPr>
        <w:t>SV</w:t>
      </w:r>
      <w:r>
        <w:t xml:space="preserve"> slave is installed as service and will start automatically on boot.</w:t>
      </w:r>
    </w:p>
    <w:p w14:paraId="3576CAB5" w14:textId="77777777" w:rsidR="0011718D" w:rsidRDefault="0011718D" w:rsidP="0011718D">
      <w:pPr>
        <w:pStyle w:val="snStepNext"/>
        <w:ind w:left="1890" w:hanging="360"/>
      </w:pPr>
    </w:p>
    <w:p w14:paraId="59CCD72D" w14:textId="7A95C8DE" w:rsidR="0011718D" w:rsidRPr="00550C91" w:rsidRDefault="0011718D" w:rsidP="0011718D">
      <w:pPr>
        <w:pStyle w:val="Body"/>
      </w:pPr>
      <w:r>
        <w:t>To setup</w:t>
      </w:r>
      <w:r w:rsidR="00DF2992">
        <w:t xml:space="preserve"> the</w:t>
      </w:r>
      <w:r>
        <w:t xml:space="preserve"> Jenkins </w:t>
      </w:r>
      <w:r>
        <w:rPr>
          <w:b/>
        </w:rPr>
        <w:t>MSTools</w:t>
      </w:r>
      <w:r>
        <w:t xml:space="preserve"> slave</w:t>
      </w:r>
      <w:r w:rsidRPr="00550C91">
        <w:t>, complete the following steps:</w:t>
      </w:r>
    </w:p>
    <w:p w14:paraId="2267B0CB" w14:textId="557943FE" w:rsidR="0011718D" w:rsidRDefault="0011718D" w:rsidP="00D65B58">
      <w:pPr>
        <w:pStyle w:val="snStepNext"/>
        <w:numPr>
          <w:ilvl w:val="0"/>
          <w:numId w:val="122"/>
        </w:numPr>
      </w:pPr>
      <w:r>
        <w:t>Login to the MSTools server</w:t>
      </w:r>
      <w:r w:rsidR="00833AC7">
        <w:t xml:space="preserve"> – This is the</w:t>
      </w:r>
      <w:r>
        <w:t xml:space="preserve"> windows server</w:t>
      </w:r>
      <w:r w:rsidR="00833AC7">
        <w:t xml:space="preserve"> (MSTool server)</w:t>
      </w:r>
      <w:r>
        <w:t xml:space="preserve"> with the following tools installed on it</w:t>
      </w:r>
      <w:r w:rsidR="00833AC7">
        <w:t>:</w:t>
      </w:r>
    </w:p>
    <w:p w14:paraId="0EC602F7" w14:textId="73EE24CA" w:rsidR="00833AC7" w:rsidRDefault="00833AC7" w:rsidP="00D65B58">
      <w:pPr>
        <w:pStyle w:val="snStepNext"/>
        <w:numPr>
          <w:ilvl w:val="0"/>
          <w:numId w:val="124"/>
        </w:numPr>
      </w:pPr>
      <w:r>
        <w:t>Microsoft TFS server 2012, update 4</w:t>
      </w:r>
    </w:p>
    <w:p w14:paraId="56D29984" w14:textId="487241DD" w:rsidR="00833AC7" w:rsidRDefault="00833AC7" w:rsidP="00D65B58">
      <w:pPr>
        <w:pStyle w:val="snStepNext"/>
        <w:numPr>
          <w:ilvl w:val="0"/>
          <w:numId w:val="124"/>
        </w:numPr>
      </w:pPr>
      <w:r>
        <w:t>Microsoft Team Explorer 2012, update 4</w:t>
      </w:r>
    </w:p>
    <w:p w14:paraId="68584254" w14:textId="125C246D" w:rsidR="00833AC7" w:rsidRDefault="00833AC7" w:rsidP="00D65B58">
      <w:pPr>
        <w:pStyle w:val="snStepNext"/>
        <w:numPr>
          <w:ilvl w:val="0"/>
          <w:numId w:val="124"/>
        </w:numPr>
      </w:pPr>
      <w:r>
        <w:t>Microsoft .NET framework 4.5</w:t>
      </w:r>
    </w:p>
    <w:p w14:paraId="15C2029C" w14:textId="2049C11C" w:rsidR="00833AC7" w:rsidRDefault="00833AC7" w:rsidP="00D65B58">
      <w:pPr>
        <w:pStyle w:val="snStepNext"/>
        <w:numPr>
          <w:ilvl w:val="0"/>
          <w:numId w:val="124"/>
        </w:numPr>
      </w:pPr>
      <w:r>
        <w:t>Microsoft Web Deployment Tool 3.0</w:t>
      </w:r>
    </w:p>
    <w:p w14:paraId="4EEAC9BA" w14:textId="408C7661" w:rsidR="00833AC7" w:rsidRDefault="00833AC7" w:rsidP="00D65B58">
      <w:pPr>
        <w:pStyle w:val="snStepNext"/>
        <w:numPr>
          <w:ilvl w:val="0"/>
          <w:numId w:val="124"/>
        </w:numPr>
      </w:pPr>
      <w:r>
        <w:t>Nunit 2.6.3</w:t>
      </w:r>
    </w:p>
    <w:p w14:paraId="48820F29" w14:textId="67A642F3" w:rsidR="00833AC7" w:rsidRDefault="00833AC7" w:rsidP="00D65B58">
      <w:pPr>
        <w:pStyle w:val="snStepNext"/>
        <w:numPr>
          <w:ilvl w:val="0"/>
          <w:numId w:val="124"/>
        </w:numPr>
      </w:pPr>
      <w:r>
        <w:t>NunitASP 2.0</w:t>
      </w:r>
    </w:p>
    <w:p w14:paraId="7EF60E3F" w14:textId="77777777" w:rsidR="0011718D" w:rsidRDefault="0011718D" w:rsidP="00D65B58">
      <w:pPr>
        <w:pStyle w:val="snStepNext"/>
        <w:numPr>
          <w:ilvl w:val="0"/>
          <w:numId w:val="121"/>
        </w:numPr>
      </w:pPr>
      <w:r>
        <w:t>Verify that Java JDK 7 or later is installed.</w:t>
      </w:r>
    </w:p>
    <w:p w14:paraId="408D710F" w14:textId="77777777" w:rsidR="0011718D" w:rsidRDefault="0011718D" w:rsidP="00D65B58">
      <w:pPr>
        <w:pStyle w:val="snStepNext"/>
        <w:numPr>
          <w:ilvl w:val="0"/>
          <w:numId w:val="121"/>
        </w:numPr>
      </w:pPr>
      <w:r w:rsidRPr="00550C91">
        <w:lastRenderedPageBreak/>
        <w:t>Open the Jenkins web UI, and</w:t>
      </w:r>
      <w:r>
        <w:t xml:space="preserve"> log in.</w:t>
      </w:r>
    </w:p>
    <w:p w14:paraId="0D373521" w14:textId="066C73A4" w:rsidR="0011718D" w:rsidRDefault="0011718D" w:rsidP="00D65B58">
      <w:pPr>
        <w:pStyle w:val="snStepNext"/>
        <w:numPr>
          <w:ilvl w:val="0"/>
          <w:numId w:val="121"/>
        </w:numPr>
      </w:pPr>
      <w:r>
        <w:t xml:space="preserve">Navigate to </w:t>
      </w:r>
      <w:r>
        <w:rPr>
          <w:b/>
        </w:rPr>
        <w:t>Manage Jenkins &gt; Manage Nodes</w:t>
      </w:r>
      <w:r>
        <w:t xml:space="preserve"> and click on the </w:t>
      </w:r>
      <w:r w:rsidR="00833AC7">
        <w:rPr>
          <w:b/>
        </w:rPr>
        <w:t>MSTools</w:t>
      </w:r>
      <w:r>
        <w:t xml:space="preserve"> slave:</w:t>
      </w:r>
    </w:p>
    <w:p w14:paraId="19FDDCF3" w14:textId="3C33A32A" w:rsidR="0011718D" w:rsidRDefault="00833AC7" w:rsidP="0011718D">
      <w:pPr>
        <w:pStyle w:val="snStepNext"/>
        <w:ind w:left="1890"/>
      </w:pPr>
      <w:r>
        <w:rPr>
          <w:noProof/>
        </w:rPr>
        <w:drawing>
          <wp:inline distT="0" distB="0" distL="0" distR="0" wp14:anchorId="0378E0FE" wp14:editId="7B2BE892">
            <wp:extent cx="5193792" cy="2003320"/>
            <wp:effectExtent l="0" t="0" r="698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6279" cy="2004279"/>
                    </a:xfrm>
                    <a:prstGeom prst="rect">
                      <a:avLst/>
                    </a:prstGeom>
                    <a:noFill/>
                    <a:ln>
                      <a:noFill/>
                    </a:ln>
                  </pic:spPr>
                </pic:pic>
              </a:graphicData>
            </a:graphic>
          </wp:inline>
        </w:drawing>
      </w:r>
    </w:p>
    <w:p w14:paraId="3B122554" w14:textId="7FFDA013" w:rsidR="0011718D" w:rsidRDefault="0011718D" w:rsidP="00D65B58">
      <w:pPr>
        <w:pStyle w:val="snStepNext"/>
        <w:numPr>
          <w:ilvl w:val="0"/>
          <w:numId w:val="121"/>
        </w:numPr>
      </w:pPr>
      <w:r>
        <w:t xml:space="preserve">Click </w:t>
      </w:r>
      <w:r>
        <w:rPr>
          <w:noProof/>
        </w:rPr>
        <w:drawing>
          <wp:inline distT="0" distB="0" distL="0" distR="0" wp14:anchorId="7E706B13" wp14:editId="5E8627E4">
            <wp:extent cx="606933" cy="175068"/>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2930" cy="185451"/>
                    </a:xfrm>
                    <a:prstGeom prst="rect">
                      <a:avLst/>
                    </a:prstGeom>
                    <a:noFill/>
                    <a:ln>
                      <a:noFill/>
                    </a:ln>
                  </pic:spPr>
                </pic:pic>
              </a:graphicData>
            </a:graphic>
          </wp:inline>
        </w:drawing>
      </w:r>
      <w:r>
        <w:t xml:space="preserve"> and save the </w:t>
      </w:r>
      <w:r w:rsidRPr="006E26C7">
        <w:rPr>
          <w:b/>
        </w:rPr>
        <w:t>slave-agent.jnlp</w:t>
      </w:r>
      <w:r>
        <w:t xml:space="preserve"> file on the </w:t>
      </w:r>
      <w:r w:rsidR="00833AC7" w:rsidRPr="00833AC7">
        <w:t>MSTools</w:t>
      </w:r>
      <w:r>
        <w:t xml:space="preserve"> server.</w:t>
      </w:r>
    </w:p>
    <w:p w14:paraId="422ED332" w14:textId="64BBF00A" w:rsidR="0011718D" w:rsidRDefault="0011718D" w:rsidP="00D65B58">
      <w:pPr>
        <w:pStyle w:val="snStepNext"/>
        <w:numPr>
          <w:ilvl w:val="0"/>
          <w:numId w:val="121"/>
        </w:numPr>
      </w:pPr>
      <w:r>
        <w:t xml:space="preserve">Create new directory on the </w:t>
      </w:r>
      <w:r w:rsidR="00833AC7">
        <w:t>MSTools</w:t>
      </w:r>
      <w:r>
        <w:t xml:space="preserve"> server - </w:t>
      </w:r>
      <w:r w:rsidRPr="006E26C7">
        <w:rPr>
          <w:b/>
        </w:rPr>
        <w:t>C:\</w:t>
      </w:r>
      <w:r>
        <w:rPr>
          <w:b/>
        </w:rPr>
        <w:t>Jenkins</w:t>
      </w:r>
    </w:p>
    <w:p w14:paraId="1968EA2D" w14:textId="77777777" w:rsidR="0011718D" w:rsidRDefault="0011718D" w:rsidP="00D65B58">
      <w:pPr>
        <w:pStyle w:val="snStepNext"/>
        <w:numPr>
          <w:ilvl w:val="0"/>
          <w:numId w:val="121"/>
        </w:numPr>
      </w:pPr>
      <w:r>
        <w:t xml:space="preserve">Start the </w:t>
      </w:r>
      <w:r w:rsidRPr="006E26C7">
        <w:rPr>
          <w:b/>
        </w:rPr>
        <w:t>slave-agent.jnlp</w:t>
      </w:r>
      <w:r w:rsidRPr="006E26C7">
        <w:t xml:space="preserve"> file and </w:t>
      </w:r>
      <w:r>
        <w:t>verify that the slave service is connected to the master.</w:t>
      </w:r>
    </w:p>
    <w:p w14:paraId="68EC7EFC" w14:textId="77777777" w:rsidR="0011718D" w:rsidRDefault="0011718D" w:rsidP="0011718D">
      <w:pPr>
        <w:pStyle w:val="snStepNext"/>
        <w:ind w:left="1890"/>
      </w:pPr>
      <w:r>
        <w:rPr>
          <w:noProof/>
        </w:rPr>
        <w:drawing>
          <wp:inline distT="0" distB="0" distL="0" distR="0" wp14:anchorId="6482532C" wp14:editId="5BB54399">
            <wp:extent cx="2048256" cy="124033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8169" cy="1246333"/>
                    </a:xfrm>
                    <a:prstGeom prst="rect">
                      <a:avLst/>
                    </a:prstGeom>
                    <a:noFill/>
                    <a:ln>
                      <a:noFill/>
                    </a:ln>
                  </pic:spPr>
                </pic:pic>
              </a:graphicData>
            </a:graphic>
          </wp:inline>
        </w:drawing>
      </w:r>
    </w:p>
    <w:p w14:paraId="53D0840E" w14:textId="77777777" w:rsidR="0011718D" w:rsidRPr="0011718D" w:rsidRDefault="0011718D" w:rsidP="00D65B58">
      <w:pPr>
        <w:pStyle w:val="snStepNext"/>
        <w:numPr>
          <w:ilvl w:val="0"/>
          <w:numId w:val="121"/>
        </w:numPr>
      </w:pPr>
      <w:r>
        <w:t xml:space="preserve">Click </w:t>
      </w:r>
      <w:r>
        <w:rPr>
          <w:b/>
        </w:rPr>
        <w:t>File &gt; Install as service</w:t>
      </w:r>
      <w:r w:rsidRPr="0011718D">
        <w:t xml:space="preserve"> and </w:t>
      </w:r>
      <w:r>
        <w:t xml:space="preserve">click </w:t>
      </w:r>
      <w:r>
        <w:rPr>
          <w:b/>
        </w:rPr>
        <w:t>OK</w:t>
      </w:r>
      <w:r>
        <w:t xml:space="preserve"> in the new confirmation window.</w:t>
      </w:r>
    </w:p>
    <w:p w14:paraId="0166E641" w14:textId="77777777" w:rsidR="0011718D" w:rsidRPr="0011718D" w:rsidRDefault="0011718D" w:rsidP="0011718D">
      <w:pPr>
        <w:pStyle w:val="snStepNext"/>
        <w:ind w:left="1890"/>
      </w:pPr>
      <w:r>
        <w:rPr>
          <w:noProof/>
        </w:rPr>
        <w:drawing>
          <wp:inline distT="0" distB="0" distL="0" distR="0" wp14:anchorId="6465B3C2" wp14:editId="53EF2264">
            <wp:extent cx="2047875" cy="121470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5737" cy="1219364"/>
                    </a:xfrm>
                    <a:prstGeom prst="rect">
                      <a:avLst/>
                    </a:prstGeom>
                    <a:noFill/>
                    <a:ln>
                      <a:noFill/>
                    </a:ln>
                  </pic:spPr>
                </pic:pic>
              </a:graphicData>
            </a:graphic>
          </wp:inline>
        </w:drawing>
      </w:r>
    </w:p>
    <w:p w14:paraId="69A4292F" w14:textId="7C192CC9" w:rsidR="0011718D" w:rsidRDefault="0011718D" w:rsidP="0011718D">
      <w:pPr>
        <w:pStyle w:val="snStepNext"/>
        <w:ind w:left="1890" w:hanging="360"/>
      </w:pPr>
      <w:r>
        <w:t xml:space="preserve">Now the Jenkins </w:t>
      </w:r>
      <w:r w:rsidR="00833AC7">
        <w:rPr>
          <w:b/>
        </w:rPr>
        <w:t>MSTools</w:t>
      </w:r>
      <w:r>
        <w:t xml:space="preserve"> slave is installed as service and will start automatically on boot.</w:t>
      </w:r>
    </w:p>
    <w:p w14:paraId="521971E1" w14:textId="77777777" w:rsidR="006A71EF" w:rsidRDefault="006A71EF" w:rsidP="0011718D">
      <w:pPr>
        <w:pStyle w:val="snStepNext"/>
        <w:ind w:left="1890" w:hanging="360"/>
      </w:pPr>
    </w:p>
    <w:p w14:paraId="6C378194" w14:textId="1D2B3AA4" w:rsidR="006A71EF" w:rsidRPr="00550C91" w:rsidRDefault="006A71EF" w:rsidP="006A71EF">
      <w:pPr>
        <w:pStyle w:val="h3Head3"/>
      </w:pPr>
      <w:bookmarkStart w:id="143" w:name="_Toc403410068"/>
      <w:r w:rsidRPr="00CD76C0">
        <w:t>Jenkins jobs configuration for D</w:t>
      </w:r>
      <w:r w:rsidR="003F7F1C" w:rsidRPr="00CD76C0">
        <w:t>evOps (Step C</w:t>
      </w:r>
      <w:r w:rsidRPr="00CD76C0">
        <w:t>onfiguration)</w:t>
      </w:r>
      <w:bookmarkEnd w:id="143"/>
    </w:p>
    <w:p w14:paraId="2872F551" w14:textId="05714A41" w:rsidR="006A71EF" w:rsidRPr="00550C91" w:rsidRDefault="006A71EF" w:rsidP="006A71EF">
      <w:pPr>
        <w:pStyle w:val="Body"/>
      </w:pPr>
      <w:r w:rsidRPr="00550C91">
        <w:t xml:space="preserve">This solution requires basic configuration for some of the already installed Jenkins </w:t>
      </w:r>
      <w:r w:rsidR="00EE7622">
        <w:t>jobs</w:t>
      </w:r>
      <w:r w:rsidRPr="00550C91">
        <w:t>. Please, complete the following steps:</w:t>
      </w:r>
    </w:p>
    <w:p w14:paraId="60BD2A4D" w14:textId="7BFFCD28" w:rsidR="00156120" w:rsidRDefault="00156120" w:rsidP="001C61BF">
      <w:pPr>
        <w:pStyle w:val="snStepNext"/>
        <w:numPr>
          <w:ilvl w:val="0"/>
          <w:numId w:val="147"/>
        </w:numPr>
      </w:pPr>
      <w:r w:rsidRPr="00550C91">
        <w:t xml:space="preserve">Open the Jenkins web UI, and </w:t>
      </w:r>
      <w:r>
        <w:t xml:space="preserve">open the </w:t>
      </w:r>
      <w:r w:rsidRPr="00E74B08">
        <w:rPr>
          <w:b/>
        </w:rPr>
        <w:t>DevOps-R3.5-</w:t>
      </w:r>
      <w:r w:rsidR="00E74B08">
        <w:rPr>
          <w:b/>
        </w:rPr>
        <w:t>1-</w:t>
      </w:r>
      <w:r w:rsidRPr="00E74B08">
        <w:rPr>
          <w:b/>
        </w:rPr>
        <w:t>BUILD</w:t>
      </w:r>
      <w:r>
        <w:t xml:space="preserve"> job configuration. </w:t>
      </w:r>
    </w:p>
    <w:p w14:paraId="540CC1E9" w14:textId="0305286D" w:rsidR="00156120" w:rsidRDefault="00E74B08">
      <w:pPr>
        <w:pStyle w:val="snStepNext"/>
        <w:numPr>
          <w:ilvl w:val="0"/>
          <w:numId w:val="204"/>
        </w:numPr>
        <w:pPrChange w:id="144" w:author="Niu, Cheng-Guang" w:date="2014-11-14T10:04:00Z">
          <w:pPr>
            <w:pStyle w:val="snStepNext"/>
            <w:numPr>
              <w:numId w:val="124"/>
            </w:numPr>
            <w:ind w:left="2610" w:hanging="360"/>
          </w:pPr>
        </w:pPrChange>
      </w:pPr>
      <w:r>
        <w:t>Update</w:t>
      </w:r>
      <w:r w:rsidR="00156120">
        <w:t xml:space="preserve"> the following input parameters</w:t>
      </w:r>
      <w:r>
        <w:t>, based on your environment</w:t>
      </w:r>
      <w:r w:rsidR="00156120">
        <w:t>:</w:t>
      </w:r>
    </w:p>
    <w:p w14:paraId="574A5F85" w14:textId="185BFB03" w:rsidR="00156120" w:rsidRDefault="00156120" w:rsidP="00156120">
      <w:pPr>
        <w:pStyle w:val="snStepNext"/>
        <w:ind w:left="2610"/>
      </w:pPr>
      <w:r w:rsidRPr="00156120">
        <w:rPr>
          <w:b/>
        </w:rPr>
        <w:t>MAJOR_VERSION</w:t>
      </w:r>
      <w:r>
        <w:t xml:space="preserve"> – This is the Release major version. It is used in many places (UCMDB, Nexus, Chef, etc) to store the application release number – MAJOR_VERSION + Jenkins build number.</w:t>
      </w:r>
    </w:p>
    <w:p w14:paraId="1BB94DB3" w14:textId="0D49F488" w:rsidR="00156120" w:rsidRDefault="00156120" w:rsidP="00156120">
      <w:pPr>
        <w:pStyle w:val="snStepNext"/>
        <w:ind w:left="2610"/>
      </w:pPr>
      <w:r w:rsidRPr="00156120">
        <w:rPr>
          <w:b/>
        </w:rPr>
        <w:t>APPLICATION_CI</w:t>
      </w:r>
      <w:r>
        <w:rPr>
          <w:b/>
        </w:rPr>
        <w:t xml:space="preserve"> </w:t>
      </w:r>
      <w:r>
        <w:t>–</w:t>
      </w:r>
      <w:r w:rsidRPr="00156120">
        <w:t xml:space="preserve"> </w:t>
      </w:r>
      <w:r>
        <w:t>This is the UCMDB Business Application CI name, created previously. Its attributes will be updated from the Jenkins pipline.</w:t>
      </w:r>
    </w:p>
    <w:p w14:paraId="0F2B5AE0" w14:textId="6EAA36A0" w:rsidR="00156120" w:rsidRDefault="00156120" w:rsidP="00156120">
      <w:pPr>
        <w:pStyle w:val="snStepNext"/>
        <w:ind w:left="2610"/>
        <w:rPr>
          <w:b/>
        </w:rPr>
      </w:pPr>
      <w:r w:rsidRPr="00156120">
        <w:rPr>
          <w:b/>
        </w:rPr>
        <w:lastRenderedPageBreak/>
        <w:t>RELEASE_RFC_ID</w:t>
      </w:r>
      <w:r>
        <w:rPr>
          <w:b/>
        </w:rPr>
        <w:t xml:space="preserve"> </w:t>
      </w:r>
      <w:r>
        <w:t>–</w:t>
      </w:r>
      <w:r w:rsidRPr="00156120">
        <w:t xml:space="preserve"> </w:t>
      </w:r>
      <w:r>
        <w:t>This is the SM Release RFC ticket number, created previously. It will be automatically updated from the Jenkins pipline.</w:t>
      </w:r>
    </w:p>
    <w:p w14:paraId="26CE7850" w14:textId="0671EBC1" w:rsidR="00156120" w:rsidRDefault="00156120" w:rsidP="00156120">
      <w:pPr>
        <w:pStyle w:val="snStepNext"/>
        <w:ind w:left="2610"/>
        <w:rPr>
          <w:b/>
        </w:rPr>
      </w:pPr>
      <w:r w:rsidRPr="00156120">
        <w:rPr>
          <w:b/>
        </w:rPr>
        <w:t>ST_RFC_ID</w:t>
      </w:r>
      <w:r>
        <w:rPr>
          <w:b/>
        </w:rPr>
        <w:t xml:space="preserve"> </w:t>
      </w:r>
      <w:r>
        <w:t>–</w:t>
      </w:r>
      <w:r w:rsidRPr="00156120">
        <w:t xml:space="preserve"> </w:t>
      </w:r>
      <w:r>
        <w:t>This is the SM Staging RFC ticket number, created previously. It will be automatically updated/closed from the Jenkins pipline.</w:t>
      </w:r>
    </w:p>
    <w:p w14:paraId="7D01F729" w14:textId="0C70F0C8" w:rsidR="00156120" w:rsidRDefault="00156120" w:rsidP="00156120">
      <w:pPr>
        <w:pStyle w:val="snStepNext"/>
        <w:ind w:left="2610"/>
        <w:rPr>
          <w:b/>
        </w:rPr>
      </w:pPr>
      <w:r w:rsidRPr="00156120">
        <w:rPr>
          <w:b/>
        </w:rPr>
        <w:t>PR_RFC_ID</w:t>
      </w:r>
      <w:r>
        <w:rPr>
          <w:b/>
        </w:rPr>
        <w:t xml:space="preserve"> </w:t>
      </w:r>
      <w:r>
        <w:t>–</w:t>
      </w:r>
      <w:r w:rsidRPr="00156120">
        <w:t xml:space="preserve"> </w:t>
      </w:r>
      <w:r>
        <w:t>This is the SM Production RFC ticket number, created previously. It will be automatically updated/closed from the Jenkins pipline.</w:t>
      </w:r>
    </w:p>
    <w:p w14:paraId="0F4C8133" w14:textId="401CFDB5" w:rsidR="00156120" w:rsidRDefault="00156120" w:rsidP="00156120">
      <w:pPr>
        <w:pStyle w:val="snStepNext"/>
        <w:ind w:left="2610"/>
        <w:rPr>
          <w:b/>
        </w:rPr>
      </w:pPr>
      <w:r w:rsidRPr="00156120">
        <w:rPr>
          <w:b/>
        </w:rPr>
        <w:t>NEXUS_PASSWORD</w:t>
      </w:r>
      <w:r w:rsidRPr="00156120">
        <w:t xml:space="preserve"> </w:t>
      </w:r>
      <w:r>
        <w:t>–</w:t>
      </w:r>
      <w:r w:rsidRPr="00156120">
        <w:t xml:space="preserve"> </w:t>
      </w:r>
      <w:r>
        <w:t>This is the admin</w:t>
      </w:r>
      <w:r w:rsidR="00E74B08">
        <w:t xml:space="preserve"> password for Nexus. It is used to upload the new iBank build artifacts to the selected artifact repository.</w:t>
      </w:r>
    </w:p>
    <w:p w14:paraId="15BABAC3" w14:textId="544D269A" w:rsidR="00156120" w:rsidRDefault="00156120" w:rsidP="00156120">
      <w:pPr>
        <w:pStyle w:val="snStepNext"/>
        <w:ind w:left="2610"/>
        <w:rPr>
          <w:b/>
        </w:rPr>
      </w:pPr>
      <w:r w:rsidRPr="00156120">
        <w:rPr>
          <w:b/>
        </w:rPr>
        <w:t>NEXUS_URL</w:t>
      </w:r>
      <w:r w:rsidR="00E74B08">
        <w:rPr>
          <w:b/>
        </w:rPr>
        <w:t xml:space="preserve"> </w:t>
      </w:r>
      <w:r w:rsidR="00E74B08">
        <w:t>– This is the Nexus URL.</w:t>
      </w:r>
    </w:p>
    <w:p w14:paraId="4933DA81" w14:textId="2C14FA58" w:rsidR="00156120" w:rsidRDefault="00E74B08">
      <w:pPr>
        <w:pStyle w:val="snStepNext"/>
        <w:numPr>
          <w:ilvl w:val="0"/>
          <w:numId w:val="204"/>
        </w:numPr>
        <w:pPrChange w:id="145" w:author="Niu, Cheng-Guang" w:date="2014-11-14T10:04:00Z">
          <w:pPr>
            <w:pStyle w:val="snStepNext"/>
            <w:numPr>
              <w:numId w:val="124"/>
            </w:numPr>
            <w:ind w:left="2610" w:hanging="360"/>
          </w:pPr>
        </w:pPrChange>
      </w:pPr>
      <w:r>
        <w:t xml:space="preserve">Click </w:t>
      </w:r>
      <w:r>
        <w:rPr>
          <w:b/>
        </w:rPr>
        <w:t>Save</w:t>
      </w:r>
      <w:r>
        <w:t xml:space="preserve"> to apply the new changes.</w:t>
      </w:r>
    </w:p>
    <w:p w14:paraId="6B56327E" w14:textId="313FE9F9" w:rsidR="00E74B08" w:rsidRDefault="00E74B08" w:rsidP="001C61BF">
      <w:pPr>
        <w:pStyle w:val="snStepNext"/>
        <w:numPr>
          <w:ilvl w:val="0"/>
          <w:numId w:val="147"/>
        </w:numPr>
      </w:pPr>
      <w:r w:rsidRPr="00550C91">
        <w:t xml:space="preserve">Open </w:t>
      </w:r>
      <w:r>
        <w:t xml:space="preserve">the </w:t>
      </w:r>
      <w:r w:rsidRPr="00E74B08">
        <w:rPr>
          <w:b/>
        </w:rPr>
        <w:t>DevOps-R3.5-</w:t>
      </w:r>
      <w:r>
        <w:rPr>
          <w:b/>
        </w:rPr>
        <w:t>2-TEST</w:t>
      </w:r>
      <w:r>
        <w:t xml:space="preserve"> job configuration. </w:t>
      </w:r>
    </w:p>
    <w:p w14:paraId="64DC07B4" w14:textId="77777777" w:rsidR="00E74B08" w:rsidRDefault="00E74B08">
      <w:pPr>
        <w:pStyle w:val="snStepNext"/>
        <w:ind w:left="2610"/>
        <w:pPrChange w:id="146" w:author="Niu, Cheng-Guang" w:date="2014-11-14T10:05:00Z">
          <w:pPr>
            <w:pStyle w:val="snStepNext"/>
            <w:numPr>
              <w:numId w:val="124"/>
            </w:numPr>
            <w:ind w:left="2610" w:hanging="360"/>
          </w:pPr>
        </w:pPrChange>
      </w:pPr>
      <w:r>
        <w:t>Update the following input parameters, based on your environment:</w:t>
      </w:r>
    </w:p>
    <w:p w14:paraId="1F6E64F7" w14:textId="3E32CB50" w:rsidR="00E74B08" w:rsidRPr="00E74B08" w:rsidRDefault="00E74B08" w:rsidP="00E74B08">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7517A904" w14:textId="7CE4C6C3" w:rsidR="00E74B08" w:rsidRDefault="00E74B08" w:rsidP="001C61BF">
      <w:pPr>
        <w:pStyle w:val="snStepNext"/>
        <w:numPr>
          <w:ilvl w:val="0"/>
          <w:numId w:val="147"/>
        </w:numPr>
      </w:pPr>
      <w:r w:rsidRPr="00550C91">
        <w:t xml:space="preserve">Open </w:t>
      </w:r>
      <w:r>
        <w:t xml:space="preserve">the </w:t>
      </w:r>
      <w:r w:rsidRPr="00E74B08">
        <w:rPr>
          <w:b/>
        </w:rPr>
        <w:t>DevOps-R3.5-</w:t>
      </w:r>
      <w:r>
        <w:rPr>
          <w:b/>
        </w:rPr>
        <w:t>3-QA</w:t>
      </w:r>
      <w:r>
        <w:t xml:space="preserve"> job configuration. </w:t>
      </w:r>
    </w:p>
    <w:p w14:paraId="27BC05CF" w14:textId="77777777" w:rsidR="00E74B08" w:rsidRDefault="00E74B08">
      <w:pPr>
        <w:pStyle w:val="snStepNext"/>
        <w:ind w:left="2610"/>
        <w:pPrChange w:id="147" w:author="Niu, Cheng-Guang" w:date="2014-11-14T10:05:00Z">
          <w:pPr>
            <w:pStyle w:val="snStepNext"/>
            <w:numPr>
              <w:numId w:val="124"/>
            </w:numPr>
            <w:ind w:left="2610" w:hanging="360"/>
          </w:pPr>
        </w:pPrChange>
      </w:pPr>
      <w:r>
        <w:t>Update the following input parameters, based on your environment:</w:t>
      </w:r>
    </w:p>
    <w:p w14:paraId="0877DDBE" w14:textId="73379A75" w:rsidR="00156120" w:rsidRDefault="00E74B08" w:rsidP="00E74B08">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2947F9F3" w14:textId="410D1EE2" w:rsidR="00E74B08" w:rsidRDefault="00E74B08" w:rsidP="001C61BF">
      <w:pPr>
        <w:pStyle w:val="snStepNext"/>
        <w:numPr>
          <w:ilvl w:val="0"/>
          <w:numId w:val="147"/>
        </w:numPr>
      </w:pPr>
      <w:r w:rsidRPr="00550C91">
        <w:t xml:space="preserve">Open </w:t>
      </w:r>
      <w:r>
        <w:t xml:space="preserve">the </w:t>
      </w:r>
      <w:r w:rsidRPr="00E74B08">
        <w:rPr>
          <w:b/>
        </w:rPr>
        <w:t>DevOps-R3.5-</w:t>
      </w:r>
      <w:r w:rsidR="00206E71">
        <w:rPr>
          <w:b/>
        </w:rPr>
        <w:t>4</w:t>
      </w:r>
      <w:r>
        <w:rPr>
          <w:b/>
        </w:rPr>
        <w:t>-</w:t>
      </w:r>
      <w:r w:rsidR="00206E71">
        <w:rPr>
          <w:b/>
        </w:rPr>
        <w:t>STG</w:t>
      </w:r>
      <w:r>
        <w:t xml:space="preserve"> job configuration. </w:t>
      </w:r>
    </w:p>
    <w:p w14:paraId="494C9F57" w14:textId="77777777" w:rsidR="00E74B08" w:rsidRDefault="00E74B08">
      <w:pPr>
        <w:pStyle w:val="snStepNext"/>
        <w:ind w:left="2610"/>
        <w:pPrChange w:id="148" w:author="Niu, Cheng-Guang" w:date="2014-11-14T10:05:00Z">
          <w:pPr>
            <w:pStyle w:val="snStepNext"/>
            <w:numPr>
              <w:numId w:val="124"/>
            </w:numPr>
            <w:ind w:left="2610" w:hanging="360"/>
          </w:pPr>
        </w:pPrChange>
      </w:pPr>
      <w:r>
        <w:t>Update the following input parameters, based on your environment:</w:t>
      </w:r>
    </w:p>
    <w:p w14:paraId="79826A2F" w14:textId="1B89B210" w:rsidR="00156120" w:rsidRDefault="00E74B08" w:rsidP="00E74B08">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0372E7CF" w14:textId="0C22769E" w:rsidR="00E74B08" w:rsidRDefault="00E74B08" w:rsidP="001C61BF">
      <w:pPr>
        <w:pStyle w:val="snStepNext"/>
        <w:numPr>
          <w:ilvl w:val="0"/>
          <w:numId w:val="147"/>
        </w:numPr>
      </w:pPr>
      <w:r w:rsidRPr="00550C91">
        <w:t xml:space="preserve">Open </w:t>
      </w:r>
      <w:r>
        <w:t xml:space="preserve">the </w:t>
      </w:r>
      <w:r w:rsidRPr="00E74B08">
        <w:rPr>
          <w:b/>
        </w:rPr>
        <w:t>DevOps-R3.5-</w:t>
      </w:r>
      <w:r w:rsidR="00206E71">
        <w:rPr>
          <w:b/>
        </w:rPr>
        <w:t>5</w:t>
      </w:r>
      <w:r>
        <w:rPr>
          <w:b/>
        </w:rPr>
        <w:t>-</w:t>
      </w:r>
      <w:r w:rsidR="00206E71">
        <w:rPr>
          <w:b/>
        </w:rPr>
        <w:t>PROD</w:t>
      </w:r>
      <w:r>
        <w:t xml:space="preserve"> job configuration. </w:t>
      </w:r>
    </w:p>
    <w:p w14:paraId="6A3399C8" w14:textId="77777777" w:rsidR="00E74B08" w:rsidRDefault="00E74B08">
      <w:pPr>
        <w:pStyle w:val="snStepNext"/>
        <w:ind w:left="2610"/>
        <w:pPrChange w:id="149" w:author="Niu, Cheng-Guang" w:date="2014-11-14T10:05:00Z">
          <w:pPr>
            <w:pStyle w:val="snStepNext"/>
            <w:numPr>
              <w:numId w:val="124"/>
            </w:numPr>
            <w:ind w:left="2610" w:hanging="360"/>
          </w:pPr>
        </w:pPrChange>
      </w:pPr>
      <w:r>
        <w:t>Update the following input parameters, based on your environment:</w:t>
      </w:r>
    </w:p>
    <w:p w14:paraId="1B3074B4" w14:textId="589F8697" w:rsidR="00156120" w:rsidRDefault="00E74B08" w:rsidP="00E74B08">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34887D3B" w14:textId="7215C2AA" w:rsidR="00E74B08" w:rsidRPr="00E06725" w:rsidRDefault="00E74B08" w:rsidP="00E74B08">
      <w:pPr>
        <w:pStyle w:val="snStepNext"/>
        <w:ind w:left="2610"/>
      </w:pPr>
      <w:r w:rsidRPr="00E74B08">
        <w:rPr>
          <w:b/>
        </w:rPr>
        <w:t>OO_ipAddress_1</w:t>
      </w:r>
      <w:r>
        <w:t>– This is the ip address of</w:t>
      </w:r>
      <w:r w:rsidR="00E06725">
        <w:t xml:space="preserve"> a server which has the </w:t>
      </w:r>
      <w:r>
        <w:t>iBank Java (iBank Internet Banking) web application deployed</w:t>
      </w:r>
      <w:r w:rsidR="00E06725">
        <w:t>. To create this server, clone new virtual machine from the Linux VMware template. Bootstrap the new virtual machine under chef</w:t>
      </w:r>
      <w:r w:rsidR="00C05AD9">
        <w:t>, update the node properties</w:t>
      </w:r>
      <w:r w:rsidR="00E06725">
        <w:t xml:space="preserve"> and use the </w:t>
      </w:r>
      <w:r w:rsidR="00E06725" w:rsidRPr="00E06725">
        <w:rPr>
          <w:b/>
        </w:rPr>
        <w:t>ibank-</w:t>
      </w:r>
      <w:r w:rsidR="00E06725">
        <w:rPr>
          <w:b/>
        </w:rPr>
        <w:t>java-</w:t>
      </w:r>
      <w:r w:rsidR="00E06725" w:rsidRPr="00E06725">
        <w:rPr>
          <w:b/>
        </w:rPr>
        <w:t>deploy</w:t>
      </w:r>
      <w:r w:rsidR="00E06725">
        <w:t xml:space="preserve"> role to depoy the iBank Java application.</w:t>
      </w:r>
    </w:p>
    <w:p w14:paraId="0E20FB40" w14:textId="384961B8" w:rsidR="00E74B08" w:rsidRDefault="00E74B08" w:rsidP="00E74B08">
      <w:pPr>
        <w:pStyle w:val="snStepNext"/>
        <w:ind w:left="2610"/>
      </w:pPr>
      <w:r w:rsidRPr="00E74B08">
        <w:rPr>
          <w:b/>
        </w:rPr>
        <w:t>OO_ipAddress_2</w:t>
      </w:r>
      <w:r>
        <w:t xml:space="preserve">– </w:t>
      </w:r>
      <w:r w:rsidR="00E06725">
        <w:t>This is the ip address of a server which has the iBank dotNet (iBank vestor) web application deployed. To create this server, clone new virtual machine from the Windows VMware template. Bootstrap the new virtual machine under chef</w:t>
      </w:r>
      <w:r w:rsidR="00C05AD9" w:rsidRPr="00C05AD9">
        <w:t xml:space="preserve"> </w:t>
      </w:r>
      <w:r w:rsidR="00C05AD9">
        <w:t>,update the node properties</w:t>
      </w:r>
      <w:r w:rsidR="00E06725">
        <w:t xml:space="preserve"> and use the </w:t>
      </w:r>
      <w:r w:rsidR="00E06725" w:rsidRPr="00E06725">
        <w:rPr>
          <w:b/>
        </w:rPr>
        <w:t>ibank-deploy</w:t>
      </w:r>
      <w:r w:rsidR="00E06725">
        <w:t xml:space="preserve"> role to depoy the iBank dotNet application.</w:t>
      </w:r>
    </w:p>
    <w:p w14:paraId="66D5CD73" w14:textId="1234C440" w:rsidR="00206E71" w:rsidRDefault="00206E71" w:rsidP="001C61BF">
      <w:pPr>
        <w:pStyle w:val="snStepNext"/>
        <w:numPr>
          <w:ilvl w:val="0"/>
          <w:numId w:val="147"/>
        </w:numPr>
      </w:pPr>
      <w:r w:rsidRPr="00550C91">
        <w:t xml:space="preserve">Open </w:t>
      </w:r>
      <w:r>
        <w:t xml:space="preserve">the </w:t>
      </w:r>
      <w:r w:rsidRPr="00206E71">
        <w:rPr>
          <w:b/>
        </w:rPr>
        <w:t xml:space="preserve">DEVOPS-R3.5-DV-INT-DOTNET </w:t>
      </w:r>
      <w:r>
        <w:t xml:space="preserve">module job configuration. </w:t>
      </w:r>
    </w:p>
    <w:p w14:paraId="33379609" w14:textId="77777777" w:rsidR="00206E71" w:rsidRDefault="00206E71">
      <w:pPr>
        <w:pStyle w:val="snStepNext"/>
        <w:numPr>
          <w:ilvl w:val="0"/>
          <w:numId w:val="205"/>
        </w:numPr>
        <w:pPrChange w:id="150" w:author="Niu, Cheng-Guang" w:date="2014-11-14T10:08:00Z">
          <w:pPr>
            <w:pStyle w:val="snStepNext"/>
            <w:numPr>
              <w:numId w:val="124"/>
            </w:numPr>
            <w:ind w:left="2610" w:hanging="360"/>
          </w:pPr>
        </w:pPrChange>
      </w:pPr>
      <w:r>
        <w:t>Update the following input parameters, based on your environment:</w:t>
      </w:r>
    </w:p>
    <w:p w14:paraId="7683A844" w14:textId="77777777" w:rsidR="00206E71" w:rsidRDefault="00206E71" w:rsidP="00206E71">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7580167A" w14:textId="6D190FE2" w:rsidR="00206E71" w:rsidRDefault="00206E71">
      <w:pPr>
        <w:pStyle w:val="snStepNext"/>
        <w:numPr>
          <w:ilvl w:val="0"/>
          <w:numId w:val="205"/>
        </w:numPr>
        <w:pPrChange w:id="151" w:author="Niu, Cheng-Guang" w:date="2014-11-14T10:08:00Z">
          <w:pPr>
            <w:pStyle w:val="snStepNext"/>
            <w:numPr>
              <w:numId w:val="124"/>
            </w:numPr>
            <w:ind w:left="2610" w:hanging="360"/>
          </w:pPr>
        </w:pPrChange>
      </w:pPr>
      <w:r>
        <w:t>Update the path to the SV DevOps project</w:t>
      </w:r>
      <w:r w:rsidR="00064314">
        <w:t xml:space="preserve"> for </w:t>
      </w:r>
      <w:r w:rsidR="00064314" w:rsidRPr="00064314">
        <w:rPr>
          <w:b/>
        </w:rPr>
        <w:t>SV_HOME</w:t>
      </w:r>
      <w:r w:rsidR="00845506">
        <w:rPr>
          <w:b/>
        </w:rPr>
        <w:t xml:space="preserve"> </w:t>
      </w:r>
      <w:r w:rsidR="00845506">
        <w:t xml:space="preserve">in the trigger </w:t>
      </w:r>
      <w:r w:rsidR="00845506">
        <w:rPr>
          <w:b/>
        </w:rPr>
        <w:t>DEVOPS-R3.5-SV-MANAGE</w:t>
      </w:r>
      <w:r w:rsidR="00845506">
        <w:t xml:space="preserve"> steps</w:t>
      </w:r>
      <w:r>
        <w:t>:</w:t>
      </w:r>
    </w:p>
    <w:p w14:paraId="1A53A640" w14:textId="7C666DBA" w:rsidR="00206E71" w:rsidRDefault="00206E71" w:rsidP="00206E71">
      <w:pPr>
        <w:pStyle w:val="snStepNext"/>
        <w:ind w:left="2610"/>
      </w:pPr>
      <w:r>
        <w:rPr>
          <w:noProof/>
        </w:rPr>
        <w:lastRenderedPageBreak/>
        <w:drawing>
          <wp:inline distT="0" distB="0" distL="0" distR="0" wp14:anchorId="55A46B9B" wp14:editId="1807400E">
            <wp:extent cx="4742597" cy="2044653"/>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7358" cy="2055328"/>
                    </a:xfrm>
                    <a:prstGeom prst="rect">
                      <a:avLst/>
                    </a:prstGeom>
                    <a:noFill/>
                    <a:ln>
                      <a:noFill/>
                    </a:ln>
                  </pic:spPr>
                </pic:pic>
              </a:graphicData>
            </a:graphic>
          </wp:inline>
        </w:drawing>
      </w:r>
    </w:p>
    <w:p w14:paraId="08123221" w14:textId="081A4B19" w:rsidR="00845506" w:rsidRDefault="00845506" w:rsidP="00206E71">
      <w:pPr>
        <w:pStyle w:val="snStepNext"/>
        <w:ind w:left="2610"/>
      </w:pPr>
      <w:r>
        <w:rPr>
          <w:noProof/>
        </w:rPr>
        <w:drawing>
          <wp:inline distT="0" distB="0" distL="0" distR="0" wp14:anchorId="2F453CA1" wp14:editId="693117E0">
            <wp:extent cx="4744873" cy="2033517"/>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643" cy="2038133"/>
                    </a:xfrm>
                    <a:prstGeom prst="rect">
                      <a:avLst/>
                    </a:prstGeom>
                    <a:noFill/>
                    <a:ln>
                      <a:noFill/>
                    </a:ln>
                  </pic:spPr>
                </pic:pic>
              </a:graphicData>
            </a:graphic>
          </wp:inline>
        </w:drawing>
      </w:r>
    </w:p>
    <w:p w14:paraId="29E34D05" w14:textId="3047F0E3" w:rsidR="00206E71" w:rsidRDefault="00064314">
      <w:pPr>
        <w:pStyle w:val="snStepNext"/>
        <w:numPr>
          <w:ilvl w:val="0"/>
          <w:numId w:val="205"/>
        </w:numPr>
        <w:pPrChange w:id="152" w:author="Niu, Cheng-Guang" w:date="2014-11-14T10:10:00Z">
          <w:pPr>
            <w:pStyle w:val="snStepNext"/>
            <w:numPr>
              <w:numId w:val="124"/>
            </w:numPr>
            <w:ind w:left="2610" w:hanging="360"/>
          </w:pPr>
        </w:pPrChange>
      </w:pPr>
      <w:r>
        <w:t xml:space="preserve">Update the TAB delimited </w:t>
      </w:r>
      <w:r w:rsidR="004D2114">
        <w:t>parameters</w:t>
      </w:r>
      <w:r>
        <w:t xml:space="preserve"> provided</w:t>
      </w:r>
      <w:r w:rsidR="004D2114">
        <w:t xml:space="preserve"> for </w:t>
      </w:r>
      <w:r w:rsidR="004D2114" w:rsidRPr="004D2114">
        <w:rPr>
          <w:b/>
        </w:rPr>
        <w:t>VALUES</w:t>
      </w:r>
      <w:r>
        <w:t xml:space="preserve"> </w:t>
      </w:r>
      <w:r w:rsidR="00845506">
        <w:t>in</w:t>
      </w:r>
      <w:r>
        <w:t xml:space="preserve"> the</w:t>
      </w:r>
      <w:r w:rsidR="00845506">
        <w:t xml:space="preserve"> trigger</w:t>
      </w:r>
      <w:r>
        <w:t xml:space="preserve"> </w:t>
      </w:r>
      <w:r w:rsidRPr="00064314">
        <w:rPr>
          <w:b/>
        </w:rPr>
        <w:t>DEVOPS-R3.5-ALM-UFT-PC-TEST-DOTNET</w:t>
      </w:r>
      <w:r>
        <w:t xml:space="preserve"> </w:t>
      </w:r>
      <w:r w:rsidR="00845506">
        <w:t>step</w:t>
      </w:r>
      <w:r>
        <w:t>.</w:t>
      </w:r>
    </w:p>
    <w:p w14:paraId="02C16408" w14:textId="4D9A7797" w:rsidR="00064314" w:rsidRDefault="00064314" w:rsidP="00064314">
      <w:pPr>
        <w:pStyle w:val="snStepNext"/>
        <w:ind w:left="2610"/>
      </w:pPr>
      <w:r>
        <w:rPr>
          <w:noProof/>
        </w:rPr>
        <w:drawing>
          <wp:inline distT="0" distB="0" distL="0" distR="0" wp14:anchorId="583B19EB" wp14:editId="1B6DCE75">
            <wp:extent cx="4742180" cy="2257351"/>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2796" cy="2271925"/>
                    </a:xfrm>
                    <a:prstGeom prst="rect">
                      <a:avLst/>
                    </a:prstGeom>
                    <a:noFill/>
                    <a:ln>
                      <a:noFill/>
                    </a:ln>
                  </pic:spPr>
                </pic:pic>
              </a:graphicData>
            </a:graphic>
          </wp:inline>
        </w:drawing>
      </w:r>
    </w:p>
    <w:p w14:paraId="47438C92" w14:textId="7BF92655" w:rsidR="00845506" w:rsidRPr="00845506" w:rsidRDefault="00845506" w:rsidP="00845506">
      <w:pPr>
        <w:pStyle w:val="snStepNext"/>
        <w:ind w:left="2610"/>
      </w:pPr>
      <w:r>
        <w:rPr>
          <w:b/>
        </w:rPr>
        <w:t>Important</w:t>
      </w:r>
      <w:r w:rsidRPr="00845506">
        <w:rPr>
          <w:b/>
        </w:rPr>
        <w:t xml:space="preserve">: </w:t>
      </w:r>
      <w:r w:rsidRPr="00845506">
        <w:t xml:space="preserve">Only </w:t>
      </w:r>
      <w:r>
        <w:t xml:space="preserve">the </w:t>
      </w:r>
      <w:commentRangeStart w:id="153"/>
      <w:r>
        <w:t>second parameter</w:t>
      </w:r>
      <w:commentRangeEnd w:id="153"/>
      <w:r w:rsidR="00820A2B">
        <w:rPr>
          <w:rStyle w:val="CommentReference"/>
        </w:rPr>
        <w:commentReference w:id="153"/>
      </w:r>
      <w:r>
        <w:t>, needs to be updated with the iBank-Java URL,</w:t>
      </w:r>
      <w:r w:rsidRPr="00845506">
        <w:t xml:space="preserve"> </w:t>
      </w:r>
      <w:r>
        <w:t>which was set during the iBank-Java deployment on the 3</w:t>
      </w:r>
      <w:r w:rsidRPr="00845506">
        <w:rPr>
          <w:vertAlign w:val="superscript"/>
        </w:rPr>
        <w:t>rd</w:t>
      </w:r>
      <w:r>
        <w:t xml:space="preserve"> Party Tools server and recorded in SV.  </w:t>
      </w:r>
    </w:p>
    <w:p w14:paraId="7515AA7C" w14:textId="28CFC8A5" w:rsidR="00845506" w:rsidRDefault="00845506" w:rsidP="001C61BF">
      <w:pPr>
        <w:pStyle w:val="snStepNext"/>
        <w:numPr>
          <w:ilvl w:val="0"/>
          <w:numId w:val="147"/>
        </w:numPr>
      </w:pPr>
      <w:r w:rsidRPr="00550C91">
        <w:t xml:space="preserve">Open </w:t>
      </w:r>
      <w:r>
        <w:t xml:space="preserve">the </w:t>
      </w:r>
      <w:r w:rsidRPr="00206E71">
        <w:rPr>
          <w:b/>
        </w:rPr>
        <w:t>DEVOPS-R3.5-DV-INT-</w:t>
      </w:r>
      <w:r>
        <w:rPr>
          <w:b/>
        </w:rPr>
        <w:t>JAVA</w:t>
      </w:r>
      <w:r w:rsidRPr="00206E71">
        <w:rPr>
          <w:b/>
        </w:rPr>
        <w:t xml:space="preserve"> </w:t>
      </w:r>
      <w:r>
        <w:t xml:space="preserve">module job configuration. </w:t>
      </w:r>
    </w:p>
    <w:p w14:paraId="5B3A4783" w14:textId="77777777" w:rsidR="00845506" w:rsidRDefault="00845506">
      <w:pPr>
        <w:pStyle w:val="snStepNext"/>
        <w:numPr>
          <w:ilvl w:val="0"/>
          <w:numId w:val="206"/>
        </w:numPr>
        <w:pPrChange w:id="154" w:author="Niu, Cheng-Guang" w:date="2014-11-14T10:15:00Z">
          <w:pPr>
            <w:pStyle w:val="snStepNext"/>
            <w:numPr>
              <w:numId w:val="124"/>
            </w:numPr>
            <w:ind w:left="2610" w:hanging="360"/>
          </w:pPr>
        </w:pPrChange>
      </w:pPr>
      <w:r>
        <w:t>Update the following input parameters, based on your environment:</w:t>
      </w:r>
    </w:p>
    <w:p w14:paraId="65D65F27" w14:textId="77777777" w:rsidR="00845506" w:rsidRDefault="00845506" w:rsidP="00845506">
      <w:pPr>
        <w:pStyle w:val="snStepNext"/>
        <w:ind w:left="2610"/>
      </w:pPr>
      <w:r w:rsidRPr="00E74B08">
        <w:rPr>
          <w:b/>
        </w:rPr>
        <w:t>ADMIN_PASSWORD</w:t>
      </w:r>
      <w:r>
        <w:rPr>
          <w:b/>
        </w:rPr>
        <w:t xml:space="preserve"> </w:t>
      </w:r>
      <w:r>
        <w:t>– This is the Administrator/root password used for both the Windows and Linux templates. Adjust the templates so that they use the same password. For example: Administrator/1Q2w3e4r5t and root/1Q2w3e4r5t.</w:t>
      </w:r>
    </w:p>
    <w:p w14:paraId="5AB29024" w14:textId="35AE767C" w:rsidR="00845506" w:rsidRDefault="00845506">
      <w:pPr>
        <w:pStyle w:val="snStepNext"/>
        <w:numPr>
          <w:ilvl w:val="0"/>
          <w:numId w:val="206"/>
        </w:numPr>
        <w:pPrChange w:id="155" w:author="Niu, Cheng-Guang" w:date="2014-11-14T10:15:00Z">
          <w:pPr>
            <w:pStyle w:val="snStepNext"/>
            <w:numPr>
              <w:numId w:val="124"/>
            </w:numPr>
            <w:ind w:left="2610" w:hanging="360"/>
          </w:pPr>
        </w:pPrChange>
      </w:pPr>
      <w:r>
        <w:lastRenderedPageBreak/>
        <w:t xml:space="preserve">Update the TAB delimited parameters provided for </w:t>
      </w:r>
      <w:r w:rsidRPr="004D2114">
        <w:rPr>
          <w:b/>
        </w:rPr>
        <w:t>VALUES</w:t>
      </w:r>
      <w:r>
        <w:t xml:space="preserve"> in the trigger </w:t>
      </w:r>
      <w:r w:rsidRPr="00064314">
        <w:rPr>
          <w:b/>
        </w:rPr>
        <w:t>DEVOPS-R3.5-ALM-UFT-PC-TEST-</w:t>
      </w:r>
      <w:r>
        <w:rPr>
          <w:b/>
        </w:rPr>
        <w:t>JAVA</w:t>
      </w:r>
      <w:r>
        <w:t xml:space="preserve"> step.</w:t>
      </w:r>
    </w:p>
    <w:p w14:paraId="0F5099DC" w14:textId="1FFB4BA9" w:rsidR="00845506" w:rsidRDefault="00845506" w:rsidP="00845506">
      <w:pPr>
        <w:pStyle w:val="snStepNext"/>
        <w:ind w:left="2610"/>
      </w:pPr>
      <w:r>
        <w:rPr>
          <w:noProof/>
        </w:rPr>
        <w:drawing>
          <wp:inline distT="0" distB="0" distL="0" distR="0" wp14:anchorId="0ADE0076" wp14:editId="5E962F6D">
            <wp:extent cx="4688006" cy="20040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3815" cy="2010788"/>
                    </a:xfrm>
                    <a:prstGeom prst="rect">
                      <a:avLst/>
                    </a:prstGeom>
                    <a:noFill/>
                    <a:ln>
                      <a:noFill/>
                    </a:ln>
                  </pic:spPr>
                </pic:pic>
              </a:graphicData>
            </a:graphic>
          </wp:inline>
        </w:drawing>
      </w:r>
    </w:p>
    <w:p w14:paraId="6E087FC0" w14:textId="7AB1BA80" w:rsidR="00E74B08" w:rsidRDefault="00845506" w:rsidP="00845506">
      <w:pPr>
        <w:pStyle w:val="snStepNext"/>
        <w:ind w:left="2610"/>
      </w:pPr>
      <w:r>
        <w:rPr>
          <w:b/>
        </w:rPr>
        <w:t>Important</w:t>
      </w:r>
      <w:r w:rsidRPr="00845506">
        <w:rPr>
          <w:b/>
        </w:rPr>
        <w:t xml:space="preserve">: </w:t>
      </w:r>
      <w:r w:rsidRPr="00845506">
        <w:t xml:space="preserve">Only </w:t>
      </w:r>
      <w:r>
        <w:t>the second parameter, needs to be updated with the iBank-dotNet URL, which was set during the iBank-dotNet deployment on the MSTools server.</w:t>
      </w:r>
    </w:p>
    <w:p w14:paraId="601A9E5D" w14:textId="35F02DCB" w:rsidR="00845506" w:rsidRDefault="00845506" w:rsidP="001C61BF">
      <w:pPr>
        <w:pStyle w:val="snStepNext"/>
        <w:numPr>
          <w:ilvl w:val="0"/>
          <w:numId w:val="147"/>
        </w:numPr>
      </w:pPr>
      <w:r w:rsidRPr="00550C91">
        <w:t xml:space="preserve">Open </w:t>
      </w:r>
      <w:r>
        <w:t xml:space="preserve">the </w:t>
      </w:r>
      <w:r w:rsidRPr="00845506">
        <w:rPr>
          <w:b/>
        </w:rPr>
        <w:t xml:space="preserve">DEVOPS-R3.5-ALM-UFT-PC-TEST-DOTNET </w:t>
      </w:r>
      <w:r>
        <w:t xml:space="preserve">module job configuration. </w:t>
      </w:r>
    </w:p>
    <w:p w14:paraId="783A3850" w14:textId="7A07EDC0" w:rsidR="00845506" w:rsidRDefault="00845506">
      <w:pPr>
        <w:pStyle w:val="snStepNext"/>
        <w:numPr>
          <w:ilvl w:val="0"/>
          <w:numId w:val="207"/>
        </w:numPr>
        <w:pPrChange w:id="156" w:author="Niu, Cheng-Guang" w:date="2014-11-14T10:16:00Z">
          <w:pPr>
            <w:pStyle w:val="snStepNext"/>
            <w:numPr>
              <w:numId w:val="124"/>
            </w:numPr>
            <w:ind w:left="2610" w:hanging="360"/>
          </w:pPr>
        </w:pPrChange>
      </w:pPr>
      <w:r>
        <w:t xml:space="preserve">Update the ALM admin </w:t>
      </w:r>
      <w:r w:rsidRPr="00845506">
        <w:rPr>
          <w:b/>
        </w:rPr>
        <w:t>Password</w:t>
      </w:r>
      <w:r w:rsidR="002718F5">
        <w:t>, based on your environ</w:t>
      </w:r>
      <w:r>
        <w:t>m</w:t>
      </w:r>
      <w:r w:rsidR="002718F5">
        <w:t>ent</w:t>
      </w:r>
      <w:r>
        <w:t>:</w:t>
      </w:r>
    </w:p>
    <w:p w14:paraId="18E61ADC" w14:textId="247C6303" w:rsidR="002718F5" w:rsidRDefault="002718F5" w:rsidP="00845506">
      <w:pPr>
        <w:pStyle w:val="snStepNext"/>
        <w:ind w:left="2610"/>
        <w:rPr>
          <w:b/>
          <w:noProof/>
        </w:rPr>
      </w:pPr>
      <w:r>
        <w:rPr>
          <w:b/>
          <w:noProof/>
        </w:rPr>
        <w:drawing>
          <wp:inline distT="0" distB="0" distL="0" distR="0" wp14:anchorId="26DA5CB2" wp14:editId="42A64908">
            <wp:extent cx="4735471" cy="1610436"/>
            <wp:effectExtent l="0" t="0" r="825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673" cy="1616966"/>
                    </a:xfrm>
                    <a:prstGeom prst="rect">
                      <a:avLst/>
                    </a:prstGeom>
                    <a:noFill/>
                    <a:ln>
                      <a:noFill/>
                    </a:ln>
                  </pic:spPr>
                </pic:pic>
              </a:graphicData>
            </a:graphic>
          </wp:inline>
        </w:drawing>
      </w:r>
    </w:p>
    <w:p w14:paraId="7F73015B" w14:textId="77777777" w:rsidR="002718F5" w:rsidRDefault="002718F5">
      <w:pPr>
        <w:pStyle w:val="snStepNext"/>
        <w:numPr>
          <w:ilvl w:val="0"/>
          <w:numId w:val="207"/>
        </w:numPr>
        <w:pPrChange w:id="157" w:author="Niu, Cheng-Guang" w:date="2014-11-14T10:16:00Z">
          <w:pPr>
            <w:pStyle w:val="snStepNext"/>
            <w:numPr>
              <w:numId w:val="124"/>
            </w:numPr>
            <w:ind w:left="2610" w:hanging="360"/>
          </w:pPr>
        </w:pPrChange>
      </w:pPr>
      <w:r>
        <w:t xml:space="preserve">Update the ALM admin </w:t>
      </w:r>
      <w:r w:rsidRPr="00845506">
        <w:rPr>
          <w:b/>
        </w:rPr>
        <w:t>Password</w:t>
      </w:r>
      <w:r>
        <w:t xml:space="preserve">, </w:t>
      </w:r>
      <w:r w:rsidRPr="002718F5">
        <w:rPr>
          <w:b/>
        </w:rPr>
        <w:t>Test ID</w:t>
      </w:r>
      <w:r>
        <w:t xml:space="preserve"> and </w:t>
      </w:r>
      <w:r w:rsidRPr="002718F5">
        <w:rPr>
          <w:b/>
        </w:rPr>
        <w:t>Test Instance ID</w:t>
      </w:r>
      <w:r>
        <w:t>, based on your environment:</w:t>
      </w:r>
    </w:p>
    <w:p w14:paraId="00B64256" w14:textId="66B4D1AC" w:rsidR="00845506" w:rsidRDefault="00845506" w:rsidP="00845506">
      <w:pPr>
        <w:pStyle w:val="snStepNext"/>
        <w:ind w:left="2610"/>
        <w:rPr>
          <w:b/>
        </w:rPr>
      </w:pPr>
      <w:r>
        <w:rPr>
          <w:b/>
          <w:noProof/>
        </w:rPr>
        <w:drawing>
          <wp:inline distT="0" distB="0" distL="0" distR="0" wp14:anchorId="08107EF0" wp14:editId="004C88FC">
            <wp:extent cx="4769731" cy="21785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8626" cy="2187197"/>
                    </a:xfrm>
                    <a:prstGeom prst="rect">
                      <a:avLst/>
                    </a:prstGeom>
                    <a:noFill/>
                    <a:ln>
                      <a:noFill/>
                    </a:ln>
                  </pic:spPr>
                </pic:pic>
              </a:graphicData>
            </a:graphic>
          </wp:inline>
        </w:drawing>
      </w:r>
    </w:p>
    <w:p w14:paraId="5719D3D2" w14:textId="1F9FD0ED" w:rsidR="00E74B08" w:rsidRPr="002718F5" w:rsidRDefault="002718F5" w:rsidP="00845506">
      <w:pPr>
        <w:pStyle w:val="snStepNext"/>
        <w:ind w:left="2610"/>
      </w:pPr>
      <w:r>
        <w:rPr>
          <w:b/>
        </w:rPr>
        <w:t xml:space="preserve">Important: </w:t>
      </w:r>
      <w:r>
        <w:t xml:space="preserve">The </w:t>
      </w:r>
      <w:r w:rsidRPr="002718F5">
        <w:rPr>
          <w:b/>
        </w:rPr>
        <w:t>Test ID</w:t>
      </w:r>
      <w:r>
        <w:t xml:space="preserve"> and </w:t>
      </w:r>
      <w:r w:rsidRPr="002718F5">
        <w:rPr>
          <w:b/>
        </w:rPr>
        <w:t>Test Instance ID</w:t>
      </w:r>
      <w:r>
        <w:t xml:space="preserve"> values will be available once the iBank-dotNet PC scripts and Tests Sets are added in ALM. This is done in the ALM Configuration section further in the document. </w:t>
      </w:r>
    </w:p>
    <w:p w14:paraId="56C69F89" w14:textId="5490A1A5" w:rsidR="002718F5" w:rsidRDefault="002718F5" w:rsidP="001C61BF">
      <w:pPr>
        <w:pStyle w:val="snStepNext"/>
        <w:numPr>
          <w:ilvl w:val="0"/>
          <w:numId w:val="147"/>
        </w:numPr>
      </w:pPr>
      <w:r w:rsidRPr="00550C91">
        <w:t xml:space="preserve">Open </w:t>
      </w:r>
      <w:r>
        <w:t xml:space="preserve">the </w:t>
      </w:r>
      <w:r w:rsidRPr="002718F5">
        <w:rPr>
          <w:b/>
        </w:rPr>
        <w:t xml:space="preserve">DEVOPS-R3.5-ALM-UFT-PC-TEST-JAVA </w:t>
      </w:r>
      <w:r>
        <w:t xml:space="preserve">module job configuration. </w:t>
      </w:r>
    </w:p>
    <w:p w14:paraId="1CE32044" w14:textId="633BF001" w:rsidR="002718F5" w:rsidRDefault="002718F5">
      <w:pPr>
        <w:pStyle w:val="snStepNext"/>
        <w:numPr>
          <w:ilvl w:val="0"/>
          <w:numId w:val="208"/>
        </w:numPr>
        <w:pPrChange w:id="158" w:author="Niu, Cheng-Guang" w:date="2014-11-14T10:17:00Z">
          <w:pPr>
            <w:pStyle w:val="snStepNext"/>
            <w:numPr>
              <w:numId w:val="124"/>
            </w:numPr>
            <w:ind w:left="2610" w:hanging="360"/>
          </w:pPr>
        </w:pPrChange>
      </w:pPr>
      <w:r>
        <w:t xml:space="preserve">Update the ALM admin </w:t>
      </w:r>
      <w:r w:rsidRPr="00845506">
        <w:rPr>
          <w:b/>
        </w:rPr>
        <w:t>Password</w:t>
      </w:r>
      <w:r>
        <w:t>, based on your environment:</w:t>
      </w:r>
    </w:p>
    <w:p w14:paraId="5E045117" w14:textId="59CD4B07" w:rsidR="002718F5" w:rsidRDefault="002718F5" w:rsidP="002718F5">
      <w:pPr>
        <w:pStyle w:val="snStepNext"/>
        <w:ind w:left="2610"/>
        <w:rPr>
          <w:b/>
          <w:noProof/>
        </w:rPr>
      </w:pPr>
      <w:r>
        <w:rPr>
          <w:b/>
          <w:noProof/>
        </w:rPr>
        <w:lastRenderedPageBreak/>
        <w:drawing>
          <wp:inline distT="0" distB="0" distL="0" distR="0" wp14:anchorId="44F2A6E3" wp14:editId="132FCD31">
            <wp:extent cx="4700321" cy="1603612"/>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0425" cy="1613883"/>
                    </a:xfrm>
                    <a:prstGeom prst="rect">
                      <a:avLst/>
                    </a:prstGeom>
                    <a:noFill/>
                    <a:ln>
                      <a:noFill/>
                    </a:ln>
                  </pic:spPr>
                </pic:pic>
              </a:graphicData>
            </a:graphic>
          </wp:inline>
        </w:drawing>
      </w:r>
    </w:p>
    <w:p w14:paraId="10212959" w14:textId="77777777" w:rsidR="002718F5" w:rsidRDefault="002718F5">
      <w:pPr>
        <w:pStyle w:val="snStepNext"/>
        <w:numPr>
          <w:ilvl w:val="0"/>
          <w:numId w:val="208"/>
        </w:numPr>
        <w:pPrChange w:id="159" w:author="Niu, Cheng-Guang" w:date="2014-11-14T10:17:00Z">
          <w:pPr>
            <w:pStyle w:val="snStepNext"/>
            <w:numPr>
              <w:numId w:val="124"/>
            </w:numPr>
            <w:ind w:left="2610" w:hanging="360"/>
          </w:pPr>
        </w:pPrChange>
      </w:pPr>
      <w:r>
        <w:t xml:space="preserve">Update the ALM admin </w:t>
      </w:r>
      <w:r w:rsidRPr="00845506">
        <w:rPr>
          <w:b/>
        </w:rPr>
        <w:t>Password</w:t>
      </w:r>
      <w:r>
        <w:t xml:space="preserve">, </w:t>
      </w:r>
      <w:r w:rsidRPr="002718F5">
        <w:rPr>
          <w:b/>
        </w:rPr>
        <w:t>Test ID</w:t>
      </w:r>
      <w:r>
        <w:t xml:space="preserve"> and </w:t>
      </w:r>
      <w:r w:rsidRPr="002718F5">
        <w:rPr>
          <w:b/>
        </w:rPr>
        <w:t>Test Instance ID</w:t>
      </w:r>
      <w:r>
        <w:t>, based on your environment:</w:t>
      </w:r>
    </w:p>
    <w:p w14:paraId="5059994F" w14:textId="1EB6987A" w:rsidR="002718F5" w:rsidRDefault="002718F5" w:rsidP="002718F5">
      <w:pPr>
        <w:pStyle w:val="snStepNext"/>
        <w:ind w:left="2610"/>
        <w:rPr>
          <w:b/>
        </w:rPr>
      </w:pPr>
      <w:r>
        <w:rPr>
          <w:b/>
          <w:noProof/>
        </w:rPr>
        <w:drawing>
          <wp:inline distT="0" distB="0" distL="0" distR="0" wp14:anchorId="7CE0F95C" wp14:editId="2BDF99A2">
            <wp:extent cx="4592310" cy="2112581"/>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8559" cy="2120056"/>
                    </a:xfrm>
                    <a:prstGeom prst="rect">
                      <a:avLst/>
                    </a:prstGeom>
                    <a:noFill/>
                    <a:ln>
                      <a:noFill/>
                    </a:ln>
                  </pic:spPr>
                </pic:pic>
              </a:graphicData>
            </a:graphic>
          </wp:inline>
        </w:drawing>
      </w:r>
    </w:p>
    <w:p w14:paraId="14E00EDC" w14:textId="3CCB0DEB" w:rsidR="00E74B08" w:rsidRDefault="002718F5" w:rsidP="002718F5">
      <w:pPr>
        <w:pStyle w:val="snStepNext"/>
        <w:ind w:left="2610"/>
      </w:pPr>
      <w:r>
        <w:rPr>
          <w:b/>
        </w:rPr>
        <w:t xml:space="preserve">Important: </w:t>
      </w:r>
      <w:r>
        <w:t xml:space="preserve">The </w:t>
      </w:r>
      <w:r w:rsidRPr="002718F5">
        <w:rPr>
          <w:b/>
        </w:rPr>
        <w:t>Test ID</w:t>
      </w:r>
      <w:r>
        <w:t xml:space="preserve"> and </w:t>
      </w:r>
      <w:r w:rsidRPr="002718F5">
        <w:rPr>
          <w:b/>
        </w:rPr>
        <w:t>Test Instance ID</w:t>
      </w:r>
      <w:r>
        <w:t xml:space="preserve"> values will be available once the iBank-Java PC scripts and Tests Sets are added in ALM. This is done in the ALM Configuration section further in the document.</w:t>
      </w:r>
    </w:p>
    <w:p w14:paraId="55496275" w14:textId="192C7F47" w:rsidR="0048747E" w:rsidRDefault="0048747E" w:rsidP="001C61BF">
      <w:pPr>
        <w:pStyle w:val="snStepNext"/>
        <w:numPr>
          <w:ilvl w:val="0"/>
          <w:numId w:val="147"/>
        </w:numPr>
      </w:pPr>
      <w:r w:rsidRPr="00550C91">
        <w:t xml:space="preserve">Open </w:t>
      </w:r>
      <w:r>
        <w:t xml:space="preserve">the </w:t>
      </w:r>
      <w:r w:rsidRPr="0048747E">
        <w:rPr>
          <w:b/>
        </w:rPr>
        <w:t xml:space="preserve">DEVOPS-R3.5-ALM-UFT-PC-TEST-MT </w:t>
      </w:r>
      <w:r>
        <w:t xml:space="preserve">module job configuration. </w:t>
      </w:r>
    </w:p>
    <w:p w14:paraId="7B5302C9" w14:textId="77777777" w:rsidR="0048747E" w:rsidRDefault="0048747E">
      <w:pPr>
        <w:pStyle w:val="snStepNext"/>
        <w:numPr>
          <w:ilvl w:val="0"/>
          <w:numId w:val="209"/>
        </w:numPr>
        <w:pPrChange w:id="160" w:author="Niu, Cheng-Guang" w:date="2014-11-14T10:21:00Z">
          <w:pPr>
            <w:pStyle w:val="snStepNext"/>
            <w:numPr>
              <w:numId w:val="124"/>
            </w:numPr>
            <w:ind w:left="2610" w:hanging="360"/>
          </w:pPr>
        </w:pPrChange>
      </w:pPr>
      <w:r>
        <w:t xml:space="preserve">Update the ALM admin </w:t>
      </w:r>
      <w:r w:rsidRPr="00845506">
        <w:rPr>
          <w:b/>
        </w:rPr>
        <w:t>Password</w:t>
      </w:r>
      <w:r>
        <w:t>, based on your environment:</w:t>
      </w:r>
    </w:p>
    <w:p w14:paraId="3A9EC285" w14:textId="5CCA1742" w:rsidR="0048747E" w:rsidRDefault="0048747E" w:rsidP="0048747E">
      <w:pPr>
        <w:pStyle w:val="snStepNext"/>
        <w:ind w:left="2610"/>
        <w:rPr>
          <w:b/>
          <w:noProof/>
        </w:rPr>
      </w:pPr>
      <w:r>
        <w:rPr>
          <w:b/>
          <w:noProof/>
        </w:rPr>
        <w:drawing>
          <wp:inline distT="0" distB="0" distL="0" distR="0" wp14:anchorId="62AB7332" wp14:editId="3C15B2FA">
            <wp:extent cx="4755157" cy="1630907"/>
            <wp:effectExtent l="0" t="0" r="762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89671" cy="1642745"/>
                    </a:xfrm>
                    <a:prstGeom prst="rect">
                      <a:avLst/>
                    </a:prstGeom>
                    <a:noFill/>
                    <a:ln>
                      <a:noFill/>
                    </a:ln>
                  </pic:spPr>
                </pic:pic>
              </a:graphicData>
            </a:graphic>
          </wp:inline>
        </w:drawing>
      </w:r>
    </w:p>
    <w:p w14:paraId="77993890" w14:textId="77777777" w:rsidR="0048747E" w:rsidRDefault="0048747E">
      <w:pPr>
        <w:pStyle w:val="snStepNext"/>
        <w:numPr>
          <w:ilvl w:val="0"/>
          <w:numId w:val="209"/>
        </w:numPr>
        <w:pPrChange w:id="161" w:author="Niu, Cheng-Guang" w:date="2014-11-14T10:21:00Z">
          <w:pPr>
            <w:pStyle w:val="snStepNext"/>
            <w:numPr>
              <w:numId w:val="124"/>
            </w:numPr>
            <w:ind w:left="2610" w:hanging="360"/>
          </w:pPr>
        </w:pPrChange>
      </w:pPr>
      <w:r>
        <w:t xml:space="preserve">Update the ALM admin </w:t>
      </w:r>
      <w:r w:rsidRPr="00845506">
        <w:rPr>
          <w:b/>
        </w:rPr>
        <w:t>Password</w:t>
      </w:r>
      <w:r>
        <w:t xml:space="preserve">, </w:t>
      </w:r>
      <w:r w:rsidRPr="002718F5">
        <w:rPr>
          <w:b/>
        </w:rPr>
        <w:t>Test ID</w:t>
      </w:r>
      <w:r>
        <w:t xml:space="preserve"> and </w:t>
      </w:r>
      <w:r w:rsidRPr="002718F5">
        <w:rPr>
          <w:b/>
        </w:rPr>
        <w:t>Test Instance ID</w:t>
      </w:r>
      <w:r>
        <w:t>, based on your environment:</w:t>
      </w:r>
    </w:p>
    <w:p w14:paraId="4C1BDAC2" w14:textId="31C5A349" w:rsidR="0048747E" w:rsidRDefault="0048747E" w:rsidP="0048747E">
      <w:pPr>
        <w:pStyle w:val="snStepNext"/>
        <w:ind w:left="2610"/>
        <w:rPr>
          <w:b/>
        </w:rPr>
      </w:pPr>
      <w:r>
        <w:rPr>
          <w:b/>
          <w:noProof/>
        </w:rPr>
        <w:lastRenderedPageBreak/>
        <w:drawing>
          <wp:inline distT="0" distB="0" distL="0" distR="0" wp14:anchorId="72D9BC8C" wp14:editId="277FE5AE">
            <wp:extent cx="4742597" cy="2171355"/>
            <wp:effectExtent l="0" t="0" r="127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4024" cy="2181165"/>
                    </a:xfrm>
                    <a:prstGeom prst="rect">
                      <a:avLst/>
                    </a:prstGeom>
                    <a:noFill/>
                    <a:ln>
                      <a:noFill/>
                    </a:ln>
                  </pic:spPr>
                </pic:pic>
              </a:graphicData>
            </a:graphic>
          </wp:inline>
        </w:drawing>
      </w:r>
    </w:p>
    <w:p w14:paraId="63A4146C" w14:textId="77777777" w:rsidR="0048747E" w:rsidRDefault="0048747E" w:rsidP="0048747E">
      <w:pPr>
        <w:pStyle w:val="snStepNext"/>
        <w:ind w:left="2610"/>
      </w:pPr>
      <w:r>
        <w:rPr>
          <w:b/>
        </w:rPr>
        <w:t xml:space="preserve">Important: </w:t>
      </w:r>
      <w:r>
        <w:t xml:space="preserve">The </w:t>
      </w:r>
      <w:r w:rsidRPr="002718F5">
        <w:rPr>
          <w:b/>
        </w:rPr>
        <w:t>Test ID</w:t>
      </w:r>
      <w:r>
        <w:t xml:space="preserve"> and </w:t>
      </w:r>
      <w:r w:rsidRPr="002718F5">
        <w:rPr>
          <w:b/>
        </w:rPr>
        <w:t>Test Instance ID</w:t>
      </w:r>
      <w:r>
        <w:t xml:space="preserve"> values will be available once the iBank-Java PC scripts and Tests Sets are added in ALM. This is done in the ALM Configuration section further in the document.</w:t>
      </w:r>
    </w:p>
    <w:p w14:paraId="0E4BF05D" w14:textId="1250D97C" w:rsidR="0048747E" w:rsidRDefault="0048747E">
      <w:pPr>
        <w:pStyle w:val="snStepNext"/>
        <w:numPr>
          <w:ilvl w:val="0"/>
          <w:numId w:val="209"/>
        </w:numPr>
        <w:pPrChange w:id="162" w:author="Niu, Cheng-Guang" w:date="2014-11-14T10:21:00Z">
          <w:pPr>
            <w:pStyle w:val="snStepNext"/>
            <w:numPr>
              <w:numId w:val="124"/>
            </w:numPr>
            <w:ind w:left="2610" w:hanging="360"/>
          </w:pPr>
        </w:pPrChange>
      </w:pPr>
      <w:r>
        <w:t xml:space="preserve">Update the ALM admin </w:t>
      </w:r>
      <w:r w:rsidRPr="00845506">
        <w:rPr>
          <w:b/>
        </w:rPr>
        <w:t>Password</w:t>
      </w:r>
      <w:r>
        <w:t xml:space="preserve">, </w:t>
      </w:r>
      <w:r w:rsidRPr="002718F5">
        <w:rPr>
          <w:b/>
        </w:rPr>
        <w:t>Test ID</w:t>
      </w:r>
      <w:r>
        <w:t xml:space="preserve"> and </w:t>
      </w:r>
      <w:r w:rsidRPr="002718F5">
        <w:rPr>
          <w:b/>
        </w:rPr>
        <w:t>Test Instance ID</w:t>
      </w:r>
      <w:r>
        <w:t>, based on your environment:</w:t>
      </w:r>
    </w:p>
    <w:p w14:paraId="69522B5E" w14:textId="49F304E2" w:rsidR="0048747E" w:rsidRDefault="0048747E" w:rsidP="0048747E">
      <w:pPr>
        <w:pStyle w:val="snStepNext"/>
        <w:ind w:left="2610"/>
        <w:rPr>
          <w:b/>
        </w:rPr>
      </w:pPr>
      <w:r>
        <w:rPr>
          <w:b/>
          <w:noProof/>
        </w:rPr>
        <w:drawing>
          <wp:inline distT="0" distB="0" distL="0" distR="0" wp14:anchorId="1CDFC04F" wp14:editId="709B1B46">
            <wp:extent cx="4721546" cy="2149522"/>
            <wp:effectExtent l="0" t="0" r="3175"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0410" cy="2162663"/>
                    </a:xfrm>
                    <a:prstGeom prst="rect">
                      <a:avLst/>
                    </a:prstGeom>
                    <a:noFill/>
                    <a:ln>
                      <a:noFill/>
                    </a:ln>
                  </pic:spPr>
                </pic:pic>
              </a:graphicData>
            </a:graphic>
          </wp:inline>
        </w:drawing>
      </w:r>
    </w:p>
    <w:p w14:paraId="1056AACA" w14:textId="5F521704" w:rsidR="0048747E" w:rsidRDefault="0048747E" w:rsidP="0048747E">
      <w:pPr>
        <w:pStyle w:val="snStepNext"/>
        <w:ind w:left="2610"/>
      </w:pPr>
      <w:r>
        <w:rPr>
          <w:b/>
        </w:rPr>
        <w:t xml:space="preserve">Important: </w:t>
      </w:r>
      <w:r>
        <w:t xml:space="preserve">The </w:t>
      </w:r>
      <w:r w:rsidRPr="002718F5">
        <w:rPr>
          <w:b/>
        </w:rPr>
        <w:t>Test ID</w:t>
      </w:r>
      <w:r>
        <w:t xml:space="preserve"> and </w:t>
      </w:r>
      <w:r w:rsidRPr="002718F5">
        <w:rPr>
          <w:b/>
        </w:rPr>
        <w:t>Test Instance ID</w:t>
      </w:r>
      <w:r>
        <w:t xml:space="preserve"> values will be available once the iBank-dotNet PC scripts and Tests Sets are added in ALM. This is done in the ALM Configuration section further in the document.</w:t>
      </w:r>
    </w:p>
    <w:p w14:paraId="1B035149" w14:textId="77777777" w:rsidR="0048747E" w:rsidRDefault="0048747E" w:rsidP="0048747E">
      <w:pPr>
        <w:pStyle w:val="snStepNext"/>
        <w:ind w:left="2610"/>
      </w:pPr>
    </w:p>
    <w:p w14:paraId="649CD044" w14:textId="02983188" w:rsidR="003F7F1C" w:rsidRDefault="003F7F1C" w:rsidP="001C61BF">
      <w:pPr>
        <w:pStyle w:val="snStepNext"/>
        <w:numPr>
          <w:ilvl w:val="0"/>
          <w:numId w:val="147"/>
        </w:numPr>
      </w:pPr>
      <w:r w:rsidRPr="00550C91">
        <w:t xml:space="preserve">Open </w:t>
      </w:r>
      <w:r>
        <w:t xml:space="preserve">the </w:t>
      </w:r>
      <w:r w:rsidRPr="003F7F1C">
        <w:rPr>
          <w:b/>
        </w:rPr>
        <w:t>DEVOPS-R3.5-SITESCOPE-MANAGE</w:t>
      </w:r>
      <w:r>
        <w:t xml:space="preserve"> module job configuration. </w:t>
      </w:r>
    </w:p>
    <w:p w14:paraId="6EEEB105" w14:textId="77777777" w:rsidR="003F7F1C" w:rsidRDefault="003F7F1C">
      <w:pPr>
        <w:pStyle w:val="snStepNext"/>
        <w:ind w:left="1890"/>
        <w:pPrChange w:id="163" w:author="Niu, Cheng-Guang" w:date="2014-11-14T10:21:00Z">
          <w:pPr>
            <w:pStyle w:val="snStepNext"/>
            <w:numPr>
              <w:numId w:val="124"/>
            </w:numPr>
            <w:ind w:left="2610" w:hanging="360"/>
          </w:pPr>
        </w:pPrChange>
      </w:pPr>
      <w:r>
        <w:t>Update the following input parameters, based on your environment:</w:t>
      </w:r>
    </w:p>
    <w:p w14:paraId="54E1BE4C" w14:textId="33BCFE82" w:rsidR="002718F5" w:rsidRDefault="003F7F1C" w:rsidP="003F7F1C">
      <w:pPr>
        <w:pStyle w:val="snStepNext"/>
        <w:ind w:left="2250"/>
      </w:pPr>
      <w:r w:rsidRPr="003F7F1C">
        <w:rPr>
          <w:b/>
        </w:rPr>
        <w:t>sitescopeHostname</w:t>
      </w:r>
      <w:r>
        <w:rPr>
          <w:b/>
        </w:rPr>
        <w:t xml:space="preserve"> </w:t>
      </w:r>
      <w:r>
        <w:t>– This is the Sitescope hostname/ip address, where the</w:t>
      </w:r>
      <w:r w:rsidRPr="003F7F1C">
        <w:t xml:space="preserve"> </w:t>
      </w:r>
      <w:r>
        <w:t>configured iBank App monitors will be disabled/enabled.</w:t>
      </w:r>
    </w:p>
    <w:p w14:paraId="3BC41BC9" w14:textId="23B0D393" w:rsidR="003F7F1C" w:rsidRDefault="003F7F1C" w:rsidP="001C61BF">
      <w:pPr>
        <w:pStyle w:val="snStepNext"/>
        <w:numPr>
          <w:ilvl w:val="0"/>
          <w:numId w:val="147"/>
        </w:numPr>
      </w:pPr>
      <w:r w:rsidRPr="00550C91">
        <w:t xml:space="preserve">Open </w:t>
      </w:r>
      <w:r>
        <w:t xml:space="preserve">the </w:t>
      </w:r>
      <w:r w:rsidRPr="003F7F1C">
        <w:rPr>
          <w:b/>
        </w:rPr>
        <w:t>DEVOPS-R3.5-SITESCOPE-MONITOR</w:t>
      </w:r>
      <w:r>
        <w:t xml:space="preserve"> module job configuration. </w:t>
      </w:r>
    </w:p>
    <w:p w14:paraId="6D6ACFE0" w14:textId="77777777" w:rsidR="003F7F1C" w:rsidRDefault="003F7F1C">
      <w:pPr>
        <w:pStyle w:val="snStepNext"/>
        <w:ind w:left="1890"/>
        <w:pPrChange w:id="164" w:author="Niu, Cheng-Guang" w:date="2014-11-14T10:21:00Z">
          <w:pPr>
            <w:pStyle w:val="snStepNext"/>
            <w:numPr>
              <w:numId w:val="124"/>
            </w:numPr>
            <w:ind w:left="2610" w:hanging="360"/>
          </w:pPr>
        </w:pPrChange>
      </w:pPr>
      <w:r>
        <w:t>Update the following input parameters, based on your environment:</w:t>
      </w:r>
    </w:p>
    <w:p w14:paraId="35B5A6C2" w14:textId="6D131B41" w:rsidR="003F7F1C" w:rsidRDefault="003F7F1C" w:rsidP="003F7F1C">
      <w:pPr>
        <w:pStyle w:val="snStepNext"/>
        <w:ind w:left="2250"/>
      </w:pPr>
      <w:r w:rsidRPr="003F7F1C">
        <w:rPr>
          <w:b/>
        </w:rPr>
        <w:t>sitescopeHostname</w:t>
      </w:r>
      <w:r>
        <w:rPr>
          <w:b/>
        </w:rPr>
        <w:t xml:space="preserve"> </w:t>
      </w:r>
      <w:r>
        <w:t>– This is the Sitescope hostname/ip address, where the</w:t>
      </w:r>
      <w:r w:rsidRPr="003F7F1C">
        <w:t xml:space="preserve"> </w:t>
      </w:r>
      <w:r>
        <w:t>configured iBank App monitors will be added.</w:t>
      </w:r>
    </w:p>
    <w:p w14:paraId="35051709" w14:textId="521391D2" w:rsidR="003F7F1C" w:rsidRDefault="003F7F1C" w:rsidP="001C61BF">
      <w:pPr>
        <w:pStyle w:val="snStepNext"/>
        <w:numPr>
          <w:ilvl w:val="0"/>
          <w:numId w:val="147"/>
        </w:numPr>
      </w:pPr>
      <w:r w:rsidRPr="00550C91">
        <w:t xml:space="preserve">Open </w:t>
      </w:r>
      <w:r>
        <w:t xml:space="preserve">the </w:t>
      </w:r>
      <w:r w:rsidRPr="003F7F1C">
        <w:rPr>
          <w:b/>
        </w:rPr>
        <w:t>DEVOPS-R3.5-SITESCOPE-UNMONITOR</w:t>
      </w:r>
      <w:r>
        <w:t xml:space="preserve"> module job configuration. </w:t>
      </w:r>
    </w:p>
    <w:p w14:paraId="1F5194F8" w14:textId="77777777" w:rsidR="003F7F1C" w:rsidRDefault="003F7F1C">
      <w:pPr>
        <w:pStyle w:val="snStepNext"/>
        <w:ind w:left="1890"/>
        <w:pPrChange w:id="165" w:author="Niu, Cheng-Guang" w:date="2014-11-14T10:22:00Z">
          <w:pPr>
            <w:pStyle w:val="snStepNext"/>
            <w:numPr>
              <w:numId w:val="124"/>
            </w:numPr>
            <w:ind w:left="2610" w:hanging="360"/>
          </w:pPr>
        </w:pPrChange>
      </w:pPr>
      <w:r>
        <w:t>Update the following input parameters, based on your environment:</w:t>
      </w:r>
    </w:p>
    <w:p w14:paraId="17CC9E03" w14:textId="20D00CCF" w:rsidR="003F7F1C" w:rsidRDefault="003F7F1C" w:rsidP="003F7F1C">
      <w:pPr>
        <w:pStyle w:val="snStepNext"/>
        <w:ind w:left="2250"/>
      </w:pPr>
      <w:r w:rsidRPr="003F7F1C">
        <w:rPr>
          <w:b/>
        </w:rPr>
        <w:t>sitescopeHostname</w:t>
      </w:r>
      <w:r>
        <w:rPr>
          <w:b/>
        </w:rPr>
        <w:t xml:space="preserve"> </w:t>
      </w:r>
      <w:r>
        <w:t>– This is the Sitescope hostname/ip address, where the configured iBank App monitors will be deleted.</w:t>
      </w:r>
    </w:p>
    <w:p w14:paraId="52A79DA1" w14:textId="34EC2D78" w:rsidR="003F7F1C" w:rsidRDefault="003F7F1C" w:rsidP="001C61BF">
      <w:pPr>
        <w:pStyle w:val="snStepNext"/>
        <w:numPr>
          <w:ilvl w:val="0"/>
          <w:numId w:val="147"/>
        </w:numPr>
      </w:pPr>
      <w:r w:rsidRPr="00550C91">
        <w:lastRenderedPageBreak/>
        <w:t xml:space="preserve">Open </w:t>
      </w:r>
      <w:r>
        <w:t xml:space="preserve">the </w:t>
      </w:r>
      <w:r w:rsidRPr="003F7F1C">
        <w:rPr>
          <w:b/>
        </w:rPr>
        <w:t>DEVOPS_LIB_OO_10</w:t>
      </w:r>
      <w:r>
        <w:t xml:space="preserve"> lib job configuration. </w:t>
      </w:r>
    </w:p>
    <w:p w14:paraId="03571923" w14:textId="77777777" w:rsidR="003F7F1C" w:rsidRDefault="003F7F1C">
      <w:pPr>
        <w:pStyle w:val="snStepNext"/>
        <w:ind w:left="1890" w:firstLine="360"/>
        <w:pPrChange w:id="166" w:author="Niu, Cheng-Guang" w:date="2014-11-14T10:22:00Z">
          <w:pPr>
            <w:pStyle w:val="snStepNext"/>
            <w:numPr>
              <w:numId w:val="124"/>
            </w:numPr>
            <w:ind w:left="2610" w:hanging="360"/>
          </w:pPr>
        </w:pPrChange>
      </w:pPr>
      <w:r>
        <w:t>Update the following input parameters, based on your environment:</w:t>
      </w:r>
    </w:p>
    <w:p w14:paraId="3F6BF98E" w14:textId="5B022B01" w:rsidR="003F7F1C" w:rsidRDefault="003F7F1C" w:rsidP="003F7F1C">
      <w:pPr>
        <w:pStyle w:val="snStepNext"/>
        <w:ind w:left="2250"/>
      </w:pPr>
      <w:r w:rsidRPr="003F7F1C">
        <w:rPr>
          <w:b/>
        </w:rPr>
        <w:t>OO_HOST</w:t>
      </w:r>
      <w:r>
        <w:rPr>
          <w:b/>
        </w:rPr>
        <w:t xml:space="preserve"> </w:t>
      </w:r>
      <w:r>
        <w:t>– This is the OO server hostname/ip address, where the OO workflows will be triggered from Jenkins.</w:t>
      </w:r>
    </w:p>
    <w:p w14:paraId="6F963290" w14:textId="249BCE86" w:rsidR="003F7F1C" w:rsidRDefault="003F7F1C" w:rsidP="003F7F1C">
      <w:pPr>
        <w:pStyle w:val="snStepNext"/>
        <w:ind w:left="2250"/>
      </w:pPr>
      <w:r w:rsidRPr="003F7F1C">
        <w:rPr>
          <w:b/>
        </w:rPr>
        <w:t>OO_CREDENTIALS</w:t>
      </w:r>
      <w:r>
        <w:t>– This is the encrypted user:password string with flowinvoke.pl.</w:t>
      </w:r>
    </w:p>
    <w:p w14:paraId="7D38B514" w14:textId="77777777" w:rsidR="003F7F1C" w:rsidRDefault="003F7F1C" w:rsidP="003F7F1C">
      <w:pPr>
        <w:pStyle w:val="snStepNext"/>
        <w:ind w:left="2250"/>
      </w:pPr>
    </w:p>
    <w:p w14:paraId="0D989922" w14:textId="77777777" w:rsidR="00517D69" w:rsidRPr="00CD76C0" w:rsidRDefault="00517D69" w:rsidP="00517D69">
      <w:pPr>
        <w:pStyle w:val="h2Head2"/>
        <w:rPr>
          <w:lang w:eastAsia="zh-CN"/>
        </w:rPr>
      </w:pPr>
      <w:bookmarkStart w:id="167" w:name="_Toc403410069"/>
      <w:r w:rsidRPr="00CD76C0">
        <w:rPr>
          <w:lang w:eastAsia="zh-CN"/>
        </w:rPr>
        <w:t>Deploy iBank Java (iBank Internet Banking) on Tomcat</w:t>
      </w:r>
      <w:bookmarkEnd w:id="167"/>
    </w:p>
    <w:p w14:paraId="32375CDB" w14:textId="77777777" w:rsidR="00517D69" w:rsidRDefault="00517D69" w:rsidP="001C61BF">
      <w:pPr>
        <w:pStyle w:val="sfStepFirst"/>
        <w:numPr>
          <w:ilvl w:val="0"/>
          <w:numId w:val="148"/>
        </w:numPr>
      </w:pPr>
      <w:r>
        <w:t xml:space="preserve">Copy </w:t>
      </w:r>
      <w:r w:rsidRPr="00CE52AD">
        <w:rPr>
          <w:b/>
        </w:rPr>
        <w:t>DevOps_R3.5_Solution/Installation files/</w:t>
      </w:r>
      <w:r>
        <w:rPr>
          <w:b/>
        </w:rPr>
        <w:t>iBank/webapps</w:t>
      </w:r>
      <w:r w:rsidRPr="00CE52AD">
        <w:rPr>
          <w:b/>
        </w:rPr>
        <w:t>/</w:t>
      </w:r>
      <w:r w:rsidRPr="002504F0">
        <w:rPr>
          <w:b/>
        </w:rPr>
        <w:t>iBank-Java.war</w:t>
      </w:r>
      <w:r>
        <w:t xml:space="preserve"> file in the tomcat webapps folder. </w:t>
      </w:r>
    </w:p>
    <w:p w14:paraId="24D724FF" w14:textId="24B65420" w:rsidR="00517D69" w:rsidRDefault="00864906" w:rsidP="00517D69">
      <w:pPr>
        <w:pStyle w:val="sfStepFirst"/>
        <w:numPr>
          <w:ilvl w:val="0"/>
          <w:numId w:val="38"/>
        </w:numPr>
      </w:pPr>
      <w:r>
        <w:t xml:space="preserve">Open </w:t>
      </w:r>
      <w:r w:rsidR="00517D69">
        <w:t xml:space="preserve">the </w:t>
      </w:r>
      <w:r>
        <w:t>following</w:t>
      </w:r>
      <w:r w:rsidR="00517D69">
        <w:t xml:space="preserve"> URL to launch iBank Java (Internet banking) web application.</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517D69" w:rsidRPr="00BC75BA" w14:paraId="2CA86F3B" w14:textId="77777777" w:rsidTr="000E6817">
        <w:trPr>
          <w:trHeight w:val="463"/>
        </w:trPr>
        <w:tc>
          <w:tcPr>
            <w:tcW w:w="8270" w:type="dxa"/>
          </w:tcPr>
          <w:p w14:paraId="6CB31137" w14:textId="0F54CE02" w:rsidR="00517D69" w:rsidRPr="00BA0964" w:rsidRDefault="00481F9A" w:rsidP="001D74A6">
            <w:pPr>
              <w:pStyle w:val="sfStepFirst"/>
              <w:numPr>
                <w:ilvl w:val="0"/>
                <w:numId w:val="0"/>
              </w:numPr>
            </w:pPr>
            <w:hyperlink w:history="1">
              <w:r w:rsidR="00517D69" w:rsidRPr="00517D69">
                <w:rPr>
                  <w:rStyle w:val="Hyperlink"/>
                  <w:i w:val="0"/>
                </w:rPr>
                <w:t>http://&lt;hostname&gt;:8080/iBank-Java/</w:t>
              </w:r>
            </w:hyperlink>
            <w:r w:rsidR="001D74A6" w:rsidRPr="00BA0964">
              <w:t xml:space="preserve"> </w:t>
            </w:r>
          </w:p>
        </w:tc>
      </w:tr>
    </w:tbl>
    <w:p w14:paraId="01C61CF5" w14:textId="10B10387" w:rsidR="00864906" w:rsidRPr="00864906" w:rsidRDefault="00864906" w:rsidP="00864906">
      <w:pPr>
        <w:pStyle w:val="sfStepFirst"/>
        <w:numPr>
          <w:ilvl w:val="0"/>
          <w:numId w:val="0"/>
        </w:numPr>
        <w:ind w:left="1800"/>
      </w:pPr>
      <w:bookmarkStart w:id="168" w:name="OLE_LINK13"/>
      <w:bookmarkStart w:id="169" w:name="OLE_LINK14"/>
      <w:r w:rsidRPr="00864906">
        <w:rPr>
          <w:b/>
        </w:rPr>
        <w:t>Note:</w:t>
      </w:r>
      <w:r>
        <w:rPr>
          <w:b/>
        </w:rPr>
        <w:t xml:space="preserve"> </w:t>
      </w:r>
      <w:r>
        <w:t>replace hostname with the 3</w:t>
      </w:r>
      <w:r w:rsidRPr="00864906">
        <w:rPr>
          <w:vertAlign w:val="superscript"/>
        </w:rPr>
        <w:t>rd</w:t>
      </w:r>
      <w:r>
        <w:t xml:space="preserve"> party tools server hostname.</w:t>
      </w:r>
    </w:p>
    <w:p w14:paraId="121480DC" w14:textId="77777777" w:rsidR="00864906" w:rsidRDefault="00864906" w:rsidP="00864906">
      <w:pPr>
        <w:pStyle w:val="sfStepFirst"/>
        <w:numPr>
          <w:ilvl w:val="0"/>
          <w:numId w:val="38"/>
        </w:numPr>
      </w:pPr>
      <w:r>
        <w:t>Restart tomcat</w:t>
      </w:r>
      <w:r w:rsidRPr="003C75E7">
        <w:t>:</w:t>
      </w:r>
    </w:p>
    <w:tbl>
      <w:tblPr>
        <w:tblStyle w:val="TableGrid"/>
        <w:tblW w:w="0" w:type="auto"/>
        <w:tblInd w:w="1800" w:type="dxa"/>
        <w:tblLook w:val="04A0" w:firstRow="1" w:lastRow="0" w:firstColumn="1" w:lastColumn="0" w:noHBand="0" w:noVBand="1"/>
      </w:tblPr>
      <w:tblGrid>
        <w:gridCol w:w="8270"/>
      </w:tblGrid>
      <w:tr w:rsidR="00864906" w:rsidRPr="00550C91" w14:paraId="172C340A" w14:textId="77777777" w:rsidTr="000E6817">
        <w:tc>
          <w:tcPr>
            <w:tcW w:w="8270" w:type="dxa"/>
          </w:tcPr>
          <w:p w14:paraId="37A02EB2" w14:textId="77777777" w:rsidR="00864906" w:rsidRPr="00550C91" w:rsidRDefault="00864906" w:rsidP="000E6817">
            <w:pPr>
              <w:pStyle w:val="snStepNext"/>
            </w:pPr>
            <w:r>
              <w:t xml:space="preserve">/etc/init.d/tomcat7 restart  </w:t>
            </w:r>
          </w:p>
        </w:tc>
      </w:tr>
    </w:tbl>
    <w:p w14:paraId="54BFF4D6" w14:textId="596B1C16" w:rsidR="00517D69" w:rsidRDefault="00BA0964" w:rsidP="00517D69">
      <w:pPr>
        <w:pStyle w:val="sfStepFirst"/>
        <w:numPr>
          <w:ilvl w:val="0"/>
          <w:numId w:val="38"/>
        </w:numPr>
      </w:pPr>
      <w:r>
        <w:t>Login with default credentials.</w:t>
      </w:r>
    </w:p>
    <w:p w14:paraId="63209DBE" w14:textId="144642C8" w:rsidR="00517D69" w:rsidRDefault="00517D69" w:rsidP="00517D69">
      <w:pPr>
        <w:pStyle w:val="snStepNext"/>
        <w:ind w:left="1800"/>
      </w:pPr>
      <w:r>
        <w:t xml:space="preserve">Username: </w:t>
      </w:r>
      <w:r w:rsidRPr="00ED1E9B">
        <w:rPr>
          <w:b/>
        </w:rPr>
        <w:t>AJ9902</w:t>
      </w:r>
    </w:p>
    <w:p w14:paraId="7550605B" w14:textId="77777777" w:rsidR="00517D69" w:rsidRDefault="00517D69" w:rsidP="00517D69">
      <w:pPr>
        <w:pStyle w:val="snStepNext"/>
        <w:ind w:left="1800"/>
        <w:rPr>
          <w:b/>
        </w:rPr>
      </w:pPr>
      <w:r>
        <w:t xml:space="preserve">Password: </w:t>
      </w:r>
      <w:r w:rsidRPr="00ED1E9B">
        <w:rPr>
          <w:b/>
        </w:rPr>
        <w:t>Passw0rd</w:t>
      </w:r>
    </w:p>
    <w:p w14:paraId="278D7733" w14:textId="1C3AEA12" w:rsidR="00517D69" w:rsidRPr="002B1F15" w:rsidRDefault="00517D69" w:rsidP="00517D69">
      <w:pPr>
        <w:pStyle w:val="snStepNext"/>
        <w:ind w:left="1800"/>
      </w:pPr>
      <w:r>
        <w:rPr>
          <w:b/>
        </w:rPr>
        <w:t>Note:</w:t>
      </w:r>
      <w:r>
        <w:t xml:space="preserve"> the sixth character is zero</w:t>
      </w:r>
      <w:ins w:id="170" w:author="Niu, Cheng-Guang" w:date="2014-11-14T10:23:00Z">
        <w:r w:rsidR="00DE47F5">
          <w:t>.</w:t>
        </w:r>
      </w:ins>
      <w:del w:id="171" w:author="Niu, Cheng-Guang" w:date="2014-11-14T10:23:00Z">
        <w:r w:rsidDel="00DE47F5">
          <w:delText>!</w:delText>
        </w:r>
      </w:del>
    </w:p>
    <w:bookmarkEnd w:id="168"/>
    <w:bookmarkEnd w:id="169"/>
    <w:p w14:paraId="41933AD3" w14:textId="22ED2228" w:rsidR="00517D69" w:rsidRDefault="001D74A6" w:rsidP="00517D69">
      <w:pPr>
        <w:pStyle w:val="snStepNext"/>
        <w:ind w:left="1800"/>
      </w:pPr>
      <w:r>
        <w:rPr>
          <w:noProof/>
        </w:rPr>
        <w:drawing>
          <wp:inline distT="0" distB="0" distL="0" distR="0" wp14:anchorId="22F0E116" wp14:editId="09724F2F">
            <wp:extent cx="5259324" cy="2473470"/>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5865" cy="2481249"/>
                    </a:xfrm>
                    <a:prstGeom prst="rect">
                      <a:avLst/>
                    </a:prstGeom>
                    <a:noFill/>
                    <a:ln>
                      <a:noFill/>
                    </a:ln>
                  </pic:spPr>
                </pic:pic>
              </a:graphicData>
            </a:graphic>
          </wp:inline>
        </w:drawing>
      </w:r>
    </w:p>
    <w:p w14:paraId="48448732" w14:textId="2F3562D7" w:rsidR="00517D69" w:rsidRDefault="001D74A6" w:rsidP="00517D69">
      <w:pPr>
        <w:pStyle w:val="snStepNext"/>
        <w:ind w:left="1800"/>
        <w:rPr>
          <w:noProof/>
        </w:rPr>
      </w:pPr>
      <w:r>
        <w:rPr>
          <w:noProof/>
        </w:rPr>
        <w:lastRenderedPageBreak/>
        <w:drawing>
          <wp:inline distT="0" distB="0" distL="0" distR="0" wp14:anchorId="4B39865D" wp14:editId="01547035">
            <wp:extent cx="5237378" cy="2456907"/>
            <wp:effectExtent l="0" t="0" r="1905"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44112" cy="2460066"/>
                    </a:xfrm>
                    <a:prstGeom prst="rect">
                      <a:avLst/>
                    </a:prstGeom>
                    <a:noFill/>
                    <a:ln>
                      <a:noFill/>
                    </a:ln>
                  </pic:spPr>
                </pic:pic>
              </a:graphicData>
            </a:graphic>
          </wp:inline>
        </w:drawing>
      </w:r>
    </w:p>
    <w:p w14:paraId="2E1DA859" w14:textId="3E0CF277" w:rsidR="001D74A6" w:rsidRPr="00ED1E9B" w:rsidRDefault="001D74A6" w:rsidP="00517D69">
      <w:pPr>
        <w:pStyle w:val="snStepNext"/>
        <w:ind w:left="1800"/>
      </w:pPr>
      <w:r>
        <w:rPr>
          <w:noProof/>
        </w:rPr>
        <w:drawing>
          <wp:inline distT="0" distB="0" distL="0" distR="0" wp14:anchorId="01CA8DDD" wp14:editId="1F61423A">
            <wp:extent cx="5266944" cy="246208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1929" cy="2464417"/>
                    </a:xfrm>
                    <a:prstGeom prst="rect">
                      <a:avLst/>
                    </a:prstGeom>
                    <a:noFill/>
                    <a:ln>
                      <a:noFill/>
                    </a:ln>
                  </pic:spPr>
                </pic:pic>
              </a:graphicData>
            </a:graphic>
          </wp:inline>
        </w:drawing>
      </w:r>
    </w:p>
    <w:p w14:paraId="406F987F" w14:textId="77777777" w:rsidR="00517D69" w:rsidRPr="00377E9F" w:rsidRDefault="00517D69" w:rsidP="0011718D">
      <w:pPr>
        <w:pStyle w:val="snStepNext"/>
        <w:ind w:left="1890" w:hanging="360"/>
      </w:pPr>
    </w:p>
    <w:p w14:paraId="3132787C" w14:textId="5B1567AE" w:rsidR="001D047E" w:rsidRPr="00550C91" w:rsidRDefault="001D047E" w:rsidP="001D047E">
      <w:pPr>
        <w:pStyle w:val="h1Head1"/>
      </w:pPr>
      <w:bookmarkStart w:id="172" w:name="_Toc403410070"/>
      <w:r w:rsidRPr="00CD76C0">
        <w:lastRenderedPageBreak/>
        <w:t>MS</w:t>
      </w:r>
      <w:r w:rsidR="001604A2" w:rsidRPr="00CD76C0">
        <w:t xml:space="preserve"> </w:t>
      </w:r>
      <w:r w:rsidRPr="00CD76C0">
        <w:t>Tools configuration</w:t>
      </w:r>
      <w:bookmarkEnd w:id="172"/>
    </w:p>
    <w:p w14:paraId="7844F739" w14:textId="43A91496" w:rsidR="001D047E" w:rsidRPr="00550C91" w:rsidRDefault="00F64732" w:rsidP="001D047E">
      <w:pPr>
        <w:pStyle w:val="Body"/>
      </w:pPr>
      <w:r>
        <w:t>For</w:t>
      </w:r>
      <w:r w:rsidR="001D047E" w:rsidRPr="00550C91">
        <w:t xml:space="preserve"> DevOps</w:t>
      </w:r>
      <w:r w:rsidR="00287B02">
        <w:t xml:space="preserve"> Release 3.5</w:t>
      </w:r>
      <w:r w:rsidR="001D047E" w:rsidRPr="00550C91">
        <w:t xml:space="preserve">, all </w:t>
      </w:r>
      <w:r w:rsidR="001D047E">
        <w:t>Microsoft tools, including .NET Framework</w:t>
      </w:r>
      <w:r w:rsidR="00287B02">
        <w:t>, Nunit, NunitASP</w:t>
      </w:r>
      <w:r w:rsidR="001D047E">
        <w:t>, T</w:t>
      </w:r>
      <w:r w:rsidR="00A340D6">
        <w:t xml:space="preserve">eam </w:t>
      </w:r>
      <w:r w:rsidR="001D047E">
        <w:t>F</w:t>
      </w:r>
      <w:r w:rsidR="00A340D6">
        <w:t xml:space="preserve">oundation </w:t>
      </w:r>
      <w:r w:rsidR="001D047E">
        <w:t>S</w:t>
      </w:r>
      <w:r w:rsidR="00A340D6">
        <w:t>erver</w:t>
      </w:r>
      <w:r w:rsidR="001D047E" w:rsidRPr="00550C91">
        <w:t xml:space="preserve">, </w:t>
      </w:r>
      <w:r w:rsidR="001D047E">
        <w:t>Web Deployment Tool,</w:t>
      </w:r>
      <w:r w:rsidR="00D379C5">
        <w:t xml:space="preserve"> </w:t>
      </w:r>
      <w:r w:rsidR="00A96B9C">
        <w:t>Visual Studio</w:t>
      </w:r>
      <w:r w:rsidR="00D1548A">
        <w:t xml:space="preserve"> Professional,</w:t>
      </w:r>
      <w:r w:rsidR="00D1548A" w:rsidRPr="00D1548A">
        <w:t xml:space="preserve"> Visual Studio 2010 Shell</w:t>
      </w:r>
      <w:r w:rsidR="00D1548A">
        <w:t xml:space="preserve"> Redistributable package,</w:t>
      </w:r>
      <w:r w:rsidR="00D1548A" w:rsidRPr="00D1548A">
        <w:t xml:space="preserve"> </w:t>
      </w:r>
      <w:r w:rsidR="00D1548A">
        <w:t>Team Explorer and</w:t>
      </w:r>
      <w:r w:rsidR="00D1548A" w:rsidRPr="00D1548A">
        <w:t xml:space="preserve"> HP TFS ALI service</w:t>
      </w:r>
      <w:r w:rsidR="001D047E" w:rsidRPr="00550C91">
        <w:t xml:space="preserve"> </w:t>
      </w:r>
      <w:r w:rsidR="00231E0B">
        <w:t>should</w:t>
      </w:r>
      <w:r w:rsidR="001D047E" w:rsidRPr="00550C91">
        <w:t xml:space="preserve"> run on one machine</w:t>
      </w:r>
      <w:r w:rsidR="00C207CA">
        <w:t xml:space="preserve"> called</w:t>
      </w:r>
      <w:r w:rsidR="001604A2">
        <w:t xml:space="preserve"> </w:t>
      </w:r>
      <w:r w:rsidR="001604A2" w:rsidRPr="00C207CA">
        <w:rPr>
          <w:b/>
        </w:rPr>
        <w:t>MSTools</w:t>
      </w:r>
      <w:r w:rsidR="001D047E" w:rsidRPr="00550C91">
        <w:t xml:space="preserve">. </w:t>
      </w:r>
      <w:r w:rsidR="001D047E">
        <w:t>Please see e</w:t>
      </w:r>
      <w:r w:rsidR="00231E0B">
        <w:t>xample installation and</w:t>
      </w:r>
      <w:r w:rsidR="001D047E" w:rsidRPr="00550C91">
        <w:t xml:space="preserve"> configuration of these tools.</w:t>
      </w:r>
    </w:p>
    <w:p w14:paraId="4B6AFDF3" w14:textId="5378560E" w:rsidR="00287B02" w:rsidRDefault="00287B02" w:rsidP="00287B02">
      <w:pPr>
        <w:pStyle w:val="h2Head2"/>
      </w:pPr>
      <w:bookmarkStart w:id="173" w:name="_Toc403410071"/>
      <w:r w:rsidRPr="00CD76C0">
        <w:t xml:space="preserve">Install </w:t>
      </w:r>
      <w:r w:rsidR="009658EB" w:rsidRPr="00CD76C0">
        <w:t xml:space="preserve">Microsoft </w:t>
      </w:r>
      <w:r w:rsidRPr="00CD76C0">
        <w:t>.NET Framework</w:t>
      </w:r>
      <w:bookmarkEnd w:id="173"/>
    </w:p>
    <w:p w14:paraId="629D259F" w14:textId="77777777" w:rsidR="00287B02" w:rsidRPr="00550C91" w:rsidRDefault="00287B02" w:rsidP="00287B02">
      <w:pPr>
        <w:pStyle w:val="Body"/>
      </w:pPr>
      <w:r w:rsidRPr="00550C91">
        <w:t xml:space="preserve">Example </w:t>
      </w:r>
      <w:r>
        <w:t>installation</w:t>
      </w:r>
      <w:r w:rsidRPr="00550C91">
        <w:t xml:space="preserve"> on </w:t>
      </w:r>
      <w:r>
        <w:t>Windows server 2008 R2</w:t>
      </w:r>
      <w:r w:rsidRPr="00550C91">
        <w:t>:</w:t>
      </w:r>
    </w:p>
    <w:p w14:paraId="0FFBE4F9" w14:textId="02095F11" w:rsidR="0034600B" w:rsidRDefault="00287B02">
      <w:pPr>
        <w:pStyle w:val="sfStepFirst"/>
        <w:numPr>
          <w:ilvl w:val="0"/>
          <w:numId w:val="131"/>
        </w:numPr>
        <w:tabs>
          <w:tab w:val="clear" w:pos="2160"/>
          <w:tab w:val="num" w:pos="1890"/>
        </w:tabs>
        <w:ind w:hanging="630"/>
        <w:rPr>
          <w:ins w:id="174" w:author="Niu, Cheng-Guang" w:date="2014-11-14T10:25:00Z"/>
        </w:rPr>
        <w:pPrChange w:id="175" w:author="Niu, Cheng-Guang" w:date="2014-11-14T10:28:00Z">
          <w:pPr>
            <w:pStyle w:val="sfStepFirst"/>
            <w:numPr>
              <w:numId w:val="131"/>
            </w:numPr>
          </w:pPr>
        </w:pPrChange>
      </w:pPr>
      <w:r>
        <w:t>Download the Microsoft .NET Framework install package</w:t>
      </w:r>
      <w:del w:id="176" w:author="Niu, Cheng-Guang" w:date="2014-11-14T10:25:00Z">
        <w:r w:rsidDel="0034600B">
          <w:delText xml:space="preserve"> from</w:delText>
        </w:r>
      </w:del>
      <w:ins w:id="177" w:author="Niu, Cheng-Guang" w:date="2014-11-14T11:18:00Z">
        <w:r w:rsidR="0096266A">
          <w:t>.</w:t>
        </w:r>
      </w:ins>
      <w:del w:id="178" w:author="Niu, Cheng-Guang" w:date="2014-11-14T11:18:00Z">
        <w:r w:rsidRPr="00550C91" w:rsidDel="0096266A">
          <w:delText>:</w:delText>
        </w:r>
      </w:del>
    </w:p>
    <w:p w14:paraId="03248A5A" w14:textId="5539522A" w:rsidR="0034600B" w:rsidRDefault="0034600B">
      <w:pPr>
        <w:pStyle w:val="sfStepFirst"/>
        <w:numPr>
          <w:ilvl w:val="0"/>
          <w:numId w:val="0"/>
        </w:numPr>
        <w:ind w:left="1890"/>
        <w:rPr>
          <w:ins w:id="179" w:author="Niu, Cheng-Guang" w:date="2014-11-14T10:26:00Z"/>
        </w:rPr>
        <w:pPrChange w:id="180" w:author="Niu, Cheng-Guang" w:date="2014-11-14T10:28:00Z">
          <w:pPr>
            <w:pStyle w:val="sfStepFirst"/>
            <w:numPr>
              <w:numId w:val="131"/>
            </w:numPr>
          </w:pPr>
        </w:pPrChange>
      </w:pPr>
      <w:ins w:id="181" w:author="Niu, Cheng-Guang" w:date="2014-11-14T10:27:00Z">
        <w:r w:rsidRPr="0034600B">
          <w:rPr>
            <w:b/>
            <w:rPrChange w:id="182" w:author="Niu, Cheng-Guang" w:date="2014-11-14T10:27:00Z">
              <w:rPr/>
            </w:rPrChange>
          </w:rPr>
          <w:t>Tip</w:t>
        </w:r>
        <w:r>
          <w:t xml:space="preserve">: </w:t>
        </w:r>
      </w:ins>
      <w:ins w:id="183" w:author="Niu, Cheng-Guang" w:date="2014-11-14T10:26:00Z">
        <w:r>
          <w:t>One place to download the package</w:t>
        </w:r>
      </w:ins>
    </w:p>
    <w:p w14:paraId="41B93681" w14:textId="2BDC3E64" w:rsidR="00287B02" w:rsidRPr="0034600B" w:rsidRDefault="00287B02">
      <w:pPr>
        <w:pStyle w:val="sfStepFirst"/>
        <w:numPr>
          <w:ilvl w:val="0"/>
          <w:numId w:val="0"/>
        </w:numPr>
        <w:ind w:left="2160"/>
        <w:rPr>
          <w:i/>
          <w:rPrChange w:id="184" w:author="Niu, Cheng-Guang" w:date="2014-11-14T10:25:00Z">
            <w:rPr/>
          </w:rPrChange>
        </w:rPr>
        <w:pPrChange w:id="185" w:author="Niu, Cheng-Guang" w:date="2014-11-14T10:25:00Z">
          <w:pPr>
            <w:pStyle w:val="sfStepFirst"/>
            <w:numPr>
              <w:numId w:val="131"/>
            </w:numPr>
          </w:pPr>
        </w:pPrChange>
      </w:pPr>
      <w:r>
        <w:t xml:space="preserve"> </w:t>
      </w:r>
      <w:r w:rsidRPr="0034600B">
        <w:rPr>
          <w:i/>
          <w:rPrChange w:id="186" w:author="Niu, Cheng-Guang" w:date="2014-11-14T10:25:00Z">
            <w:rPr>
              <w:b/>
            </w:rPr>
          </w:rPrChange>
        </w:rPr>
        <w:t>http://download.microsoft.com/download/b/a/4/ba4a7e71-2906-4b2d-a0e1-80cf16844f5f/dotnetfx45_full_x86_x64.exe</w:t>
      </w:r>
    </w:p>
    <w:p w14:paraId="796CC25C" w14:textId="33844EE2" w:rsidR="00287B02" w:rsidRDefault="00287B02">
      <w:pPr>
        <w:pStyle w:val="snStepNext"/>
        <w:numPr>
          <w:ilvl w:val="0"/>
          <w:numId w:val="210"/>
        </w:numPr>
        <w:pPrChange w:id="187" w:author="Niu, Cheng-Guang" w:date="2014-11-14T10:28:00Z">
          <w:pPr>
            <w:pStyle w:val="sfStepFirst"/>
            <w:numPr>
              <w:numId w:val="131"/>
            </w:numPr>
          </w:pPr>
        </w:pPrChange>
      </w:pPr>
      <w:del w:id="188" w:author="Niu, Cheng-Guang" w:date="2014-11-14T10:29:00Z">
        <w:r w:rsidDel="00247D08">
          <w:delText xml:space="preserve">Start </w:delText>
        </w:r>
      </w:del>
      <w:ins w:id="189" w:author="Niu, Cheng-Guang" w:date="2014-11-14T10:29:00Z">
        <w:r w:rsidR="00247D08">
          <w:t xml:space="preserve">Double click </w:t>
        </w:r>
      </w:ins>
      <w:r>
        <w:t xml:space="preserve">the </w:t>
      </w:r>
      <w:r w:rsidRPr="0031267C">
        <w:t>dotnetfx45_full_x86_x64.exe</w:t>
      </w:r>
      <w:r w:rsidRPr="00550C91">
        <w:t xml:space="preserve"> </w:t>
      </w:r>
      <w:r>
        <w:t>installer</w:t>
      </w:r>
      <w:r w:rsidRPr="00CC633E">
        <w:t>.</w:t>
      </w:r>
    </w:p>
    <w:p w14:paraId="5C6938E8" w14:textId="77777777" w:rsidR="00287B02" w:rsidRDefault="00287B02">
      <w:pPr>
        <w:pStyle w:val="snStepNext"/>
        <w:pPrChange w:id="190" w:author="Niu, Cheng-Guang" w:date="2014-11-14T10:28:00Z">
          <w:pPr>
            <w:pStyle w:val="sfStepFirst"/>
            <w:numPr>
              <w:numId w:val="129"/>
            </w:numPr>
          </w:pPr>
        </w:pPrChange>
      </w:pPr>
      <w:r>
        <w:t xml:space="preserve">Accept the license agreement and click </w:t>
      </w:r>
      <w:r>
        <w:rPr>
          <w:b/>
        </w:rPr>
        <w:t>Install</w:t>
      </w:r>
      <w:r>
        <w:t>.</w:t>
      </w:r>
    </w:p>
    <w:p w14:paraId="4BB9154A" w14:textId="77777777" w:rsidR="00287B02" w:rsidRDefault="00287B02">
      <w:pPr>
        <w:pStyle w:val="snStepNext"/>
        <w:pPrChange w:id="191" w:author="Niu, Cheng-Guang" w:date="2014-11-14T10:28:00Z">
          <w:pPr>
            <w:pStyle w:val="sfStepFirst"/>
            <w:numPr>
              <w:numId w:val="129"/>
            </w:numPr>
          </w:pPr>
        </w:pPrChange>
      </w:pPr>
      <w:r>
        <w:t xml:space="preserve">Click </w:t>
      </w:r>
      <w:r w:rsidRPr="00B10CD5">
        <w:rPr>
          <w:b/>
        </w:rPr>
        <w:t>Finish</w:t>
      </w:r>
      <w:r>
        <w:t xml:space="preserve"> to close the installation window.</w:t>
      </w:r>
    </w:p>
    <w:p w14:paraId="08CD3F2B" w14:textId="25641918" w:rsidR="001D047E" w:rsidRDefault="00231E0B" w:rsidP="001D047E">
      <w:pPr>
        <w:pStyle w:val="h2Head2"/>
      </w:pPr>
      <w:bookmarkStart w:id="192" w:name="_Toc403410072"/>
      <w:r w:rsidRPr="00CD76C0">
        <w:t>Install</w:t>
      </w:r>
      <w:r w:rsidR="001D047E" w:rsidRPr="00CD76C0">
        <w:t xml:space="preserve"> </w:t>
      </w:r>
      <w:r w:rsidRPr="00CD76C0">
        <w:t>Nunit</w:t>
      </w:r>
      <w:bookmarkEnd w:id="192"/>
    </w:p>
    <w:p w14:paraId="3CB61B87" w14:textId="1FAE1D08" w:rsidR="001D047E" w:rsidRPr="00550C91" w:rsidRDefault="001D047E" w:rsidP="001D047E">
      <w:pPr>
        <w:pStyle w:val="Body"/>
      </w:pPr>
      <w:r w:rsidRPr="00550C91">
        <w:t xml:space="preserve">Example </w:t>
      </w:r>
      <w:r w:rsidR="0011269B">
        <w:t>installation</w:t>
      </w:r>
      <w:r w:rsidRPr="00550C91">
        <w:t xml:space="preserve"> on </w:t>
      </w:r>
      <w:r>
        <w:t>Windows server 2008 R2</w:t>
      </w:r>
      <w:r w:rsidRPr="00550C91">
        <w:t>:</w:t>
      </w:r>
    </w:p>
    <w:p w14:paraId="314AD8CB" w14:textId="1A218E43" w:rsidR="001D047E" w:rsidRPr="00550C91" w:rsidRDefault="00B10CD5">
      <w:pPr>
        <w:pStyle w:val="sfStepFirst"/>
        <w:numPr>
          <w:ilvl w:val="0"/>
          <w:numId w:val="143"/>
        </w:numPr>
        <w:tabs>
          <w:tab w:val="clear" w:pos="2160"/>
          <w:tab w:val="num" w:pos="1890"/>
        </w:tabs>
        <w:ind w:left="1890"/>
        <w:pPrChange w:id="193" w:author="Niu, Cheng-Guang" w:date="2014-11-14T10:30:00Z">
          <w:pPr>
            <w:pStyle w:val="sfStepFirst"/>
            <w:numPr>
              <w:numId w:val="143"/>
            </w:numPr>
          </w:pPr>
        </w:pPrChange>
      </w:pPr>
      <w:r w:rsidRPr="00550C91">
        <w:t xml:space="preserve">Copy </w:t>
      </w:r>
      <w:r w:rsidRPr="00D1548A">
        <w:rPr>
          <w:b/>
        </w:rPr>
        <w:t>DevOps_R3.5_Solution/Installation files/nunit/NUnit-2.6.3.msi</w:t>
      </w:r>
      <w:r w:rsidRPr="00550C91">
        <w:t xml:space="preserve"> file to a temporary folder on </w:t>
      </w:r>
      <w:r w:rsidR="00287B02">
        <w:t>the</w:t>
      </w:r>
      <w:r w:rsidRPr="00550C91">
        <w:t xml:space="preserve"> </w:t>
      </w:r>
      <w:r>
        <w:t>MSTools</w:t>
      </w:r>
      <w:r w:rsidRPr="00550C91">
        <w:t xml:space="preserve"> server</w:t>
      </w:r>
      <w:r w:rsidR="001D047E" w:rsidRPr="00550C91">
        <w:t>:</w:t>
      </w:r>
    </w:p>
    <w:p w14:paraId="51D3E101" w14:textId="1119836D" w:rsidR="001D047E" w:rsidRDefault="00B10CD5">
      <w:pPr>
        <w:pStyle w:val="snStepNext"/>
        <w:numPr>
          <w:ilvl w:val="0"/>
          <w:numId w:val="211"/>
        </w:numPr>
        <w:pPrChange w:id="194" w:author="Niu, Cheng-Guang" w:date="2014-11-14T10:30:00Z">
          <w:pPr>
            <w:pStyle w:val="sfStepFirst"/>
            <w:numPr>
              <w:numId w:val="129"/>
            </w:numPr>
          </w:pPr>
        </w:pPrChange>
      </w:pPr>
      <w:r>
        <w:t xml:space="preserve">Start the </w:t>
      </w:r>
      <w:r w:rsidRPr="00247D08">
        <w:rPr>
          <w:b/>
        </w:rPr>
        <w:t>Nunit-2.6.3</w:t>
      </w:r>
      <w:r>
        <w:t xml:space="preserve"> </w:t>
      </w:r>
      <w:r w:rsidR="0031267C">
        <w:t>installer</w:t>
      </w:r>
      <w:r>
        <w:t xml:space="preserve"> and click </w:t>
      </w:r>
      <w:r w:rsidRPr="00247D08">
        <w:rPr>
          <w:b/>
        </w:rPr>
        <w:t>Next</w:t>
      </w:r>
      <w:r w:rsidRPr="00B10CD5">
        <w:t>.</w:t>
      </w:r>
    </w:p>
    <w:p w14:paraId="01DBA0A1" w14:textId="5D670611" w:rsidR="00B10CD5" w:rsidRDefault="00B10CD5">
      <w:pPr>
        <w:pStyle w:val="snStepNext"/>
        <w:pPrChange w:id="195" w:author="Niu, Cheng-Guang" w:date="2014-11-14T10:30:00Z">
          <w:pPr>
            <w:pStyle w:val="sfStepFirst"/>
            <w:numPr>
              <w:numId w:val="129"/>
            </w:numPr>
          </w:pPr>
        </w:pPrChange>
      </w:pPr>
      <w:r>
        <w:t xml:space="preserve">Accept the license agreement and click </w:t>
      </w:r>
      <w:r>
        <w:rPr>
          <w:b/>
        </w:rPr>
        <w:t>Next</w:t>
      </w:r>
      <w:r>
        <w:t>.</w:t>
      </w:r>
    </w:p>
    <w:p w14:paraId="34B3A872" w14:textId="5A834DA0" w:rsidR="00B10CD5" w:rsidRDefault="00B10CD5">
      <w:pPr>
        <w:pStyle w:val="snStepNext"/>
        <w:pPrChange w:id="196" w:author="Niu, Cheng-Guang" w:date="2014-11-14T10:30:00Z">
          <w:pPr>
            <w:pStyle w:val="sfStepFirst"/>
            <w:numPr>
              <w:numId w:val="129"/>
            </w:numPr>
          </w:pPr>
        </w:pPrChange>
      </w:pPr>
      <w:r>
        <w:t xml:space="preserve">Click </w:t>
      </w:r>
      <w:r>
        <w:rPr>
          <w:b/>
        </w:rPr>
        <w:t>Complete</w:t>
      </w:r>
      <w:r>
        <w:t xml:space="preserve"> to choose the setup type.</w:t>
      </w:r>
    </w:p>
    <w:p w14:paraId="7A45DB46" w14:textId="64F9F8B3" w:rsidR="00B10CD5" w:rsidRDefault="00B10CD5">
      <w:pPr>
        <w:pStyle w:val="snStepNext"/>
        <w:pPrChange w:id="197" w:author="Niu, Cheng-Guang" w:date="2014-11-14T10:30:00Z">
          <w:pPr>
            <w:pStyle w:val="sfStepFirst"/>
            <w:numPr>
              <w:numId w:val="129"/>
            </w:numPr>
          </w:pPr>
        </w:pPrChange>
      </w:pPr>
      <w:r>
        <w:t xml:space="preserve">Click </w:t>
      </w:r>
      <w:r w:rsidRPr="00B10CD5">
        <w:rPr>
          <w:b/>
        </w:rPr>
        <w:t>Install</w:t>
      </w:r>
      <w:r>
        <w:t xml:space="preserve"> to start the installation.</w:t>
      </w:r>
    </w:p>
    <w:p w14:paraId="2B6F1EB8" w14:textId="66D04D01" w:rsidR="00B10CD5" w:rsidRDefault="00B10CD5">
      <w:pPr>
        <w:pStyle w:val="snStepNext"/>
        <w:pPrChange w:id="198" w:author="Niu, Cheng-Guang" w:date="2014-11-14T10:30:00Z">
          <w:pPr>
            <w:pStyle w:val="sfStepFirst"/>
            <w:numPr>
              <w:numId w:val="129"/>
            </w:numPr>
          </w:pPr>
        </w:pPrChange>
      </w:pPr>
      <w:r>
        <w:t xml:space="preserve">Click </w:t>
      </w:r>
      <w:r w:rsidRPr="00B10CD5">
        <w:rPr>
          <w:b/>
        </w:rPr>
        <w:t>Finish</w:t>
      </w:r>
      <w:r>
        <w:t xml:space="preserve"> to close the installation window.</w:t>
      </w:r>
    </w:p>
    <w:p w14:paraId="4B68A20F" w14:textId="2E4F81C8" w:rsidR="00231E0B" w:rsidRDefault="00231E0B" w:rsidP="00231E0B">
      <w:pPr>
        <w:pStyle w:val="h2Head2"/>
      </w:pPr>
      <w:bookmarkStart w:id="199" w:name="_Toc403410073"/>
      <w:r w:rsidRPr="00CD76C0">
        <w:t>Install NunitASP</w:t>
      </w:r>
      <w:bookmarkEnd w:id="199"/>
    </w:p>
    <w:p w14:paraId="081DECC6" w14:textId="2D918B53" w:rsidR="00231E0B" w:rsidRPr="00550C91" w:rsidRDefault="00231E0B" w:rsidP="00231E0B">
      <w:pPr>
        <w:pStyle w:val="Body"/>
      </w:pPr>
      <w:r w:rsidRPr="00550C91">
        <w:t xml:space="preserve">Example </w:t>
      </w:r>
      <w:r w:rsidR="0011269B">
        <w:t>installation</w:t>
      </w:r>
      <w:r w:rsidRPr="00550C91">
        <w:t xml:space="preserve"> on </w:t>
      </w:r>
      <w:r>
        <w:t>Windows server 2008 R2</w:t>
      </w:r>
      <w:r w:rsidRPr="00550C91">
        <w:t>:</w:t>
      </w:r>
    </w:p>
    <w:p w14:paraId="2FEB18CE" w14:textId="0F576C05" w:rsidR="00B10CD5" w:rsidRPr="00550C91" w:rsidRDefault="00B10CD5" w:rsidP="00D65B58">
      <w:pPr>
        <w:pStyle w:val="sfStepFirst"/>
        <w:numPr>
          <w:ilvl w:val="0"/>
          <w:numId w:val="133"/>
        </w:numPr>
      </w:pPr>
      <w:r w:rsidRPr="00550C91">
        <w:t xml:space="preserve">Copy </w:t>
      </w:r>
      <w:r w:rsidRPr="00B10CD5">
        <w:rPr>
          <w:b/>
        </w:rPr>
        <w:t>DevOps_R3.5_Solution/Installation files/nunit/NUnitAsp-2.0.zip</w:t>
      </w:r>
      <w:r w:rsidRPr="00550C91">
        <w:t xml:space="preserve"> file to a temporary folder on </w:t>
      </w:r>
      <w:r w:rsidR="00287B02">
        <w:t xml:space="preserve">the </w:t>
      </w:r>
      <w:r>
        <w:t>MSTools</w:t>
      </w:r>
      <w:r w:rsidRPr="00550C91">
        <w:t xml:space="preserve"> server:</w:t>
      </w:r>
    </w:p>
    <w:p w14:paraId="0F0575C4" w14:textId="23C56B02" w:rsidR="00B10CD5" w:rsidRDefault="00B10CD5" w:rsidP="00D65B58">
      <w:pPr>
        <w:pStyle w:val="sfStepFirst"/>
        <w:numPr>
          <w:ilvl w:val="0"/>
          <w:numId w:val="129"/>
        </w:numPr>
      </w:pPr>
      <w:r>
        <w:t xml:space="preserve">Extract the </w:t>
      </w:r>
      <w:r w:rsidRPr="00B10CD5">
        <w:rPr>
          <w:b/>
        </w:rPr>
        <w:t xml:space="preserve">NUnitAsp-2.0.zip </w:t>
      </w:r>
      <w:r w:rsidRPr="00B10CD5">
        <w:t>archive</w:t>
      </w:r>
      <w:r>
        <w:t xml:space="preserve"> to the </w:t>
      </w:r>
      <w:r w:rsidRPr="00B10CD5">
        <w:rPr>
          <w:b/>
        </w:rPr>
        <w:t>C:\Program Files (x86)\NUnitAsp-2.0</w:t>
      </w:r>
      <w:r>
        <w:t xml:space="preserve"> folder:</w:t>
      </w:r>
    </w:p>
    <w:p w14:paraId="67A6F7A0" w14:textId="3C7FF5CB" w:rsidR="00B10CD5" w:rsidRPr="00B10CD5" w:rsidRDefault="00B10CD5" w:rsidP="00B10CD5">
      <w:pPr>
        <w:pStyle w:val="snStepNext"/>
        <w:ind w:left="1800"/>
      </w:pPr>
      <w:r>
        <w:rPr>
          <w:noProof/>
        </w:rPr>
        <w:lastRenderedPageBreak/>
        <w:drawing>
          <wp:inline distT="0" distB="0" distL="0" distR="0" wp14:anchorId="098914F3" wp14:editId="71365B8C">
            <wp:extent cx="5228498" cy="198973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55515" cy="2000015"/>
                    </a:xfrm>
                    <a:prstGeom prst="rect">
                      <a:avLst/>
                    </a:prstGeom>
                    <a:noFill/>
                    <a:ln>
                      <a:noFill/>
                    </a:ln>
                  </pic:spPr>
                </pic:pic>
              </a:graphicData>
            </a:graphic>
          </wp:inline>
        </w:drawing>
      </w:r>
    </w:p>
    <w:p w14:paraId="16477F16" w14:textId="77777777" w:rsidR="00D1548A" w:rsidRDefault="00D1548A" w:rsidP="00D1548A">
      <w:pPr>
        <w:pStyle w:val="h2Head2"/>
      </w:pPr>
      <w:bookmarkStart w:id="200" w:name="_Toc403410074"/>
      <w:r w:rsidRPr="00CD76C0">
        <w:t>Install Microsoft Team Foundation Server</w:t>
      </w:r>
      <w:bookmarkEnd w:id="200"/>
    </w:p>
    <w:p w14:paraId="4FE33F3D" w14:textId="77777777" w:rsidR="00D1548A" w:rsidRPr="00550C91" w:rsidRDefault="00D1548A" w:rsidP="00D1548A">
      <w:pPr>
        <w:pStyle w:val="Body"/>
      </w:pPr>
      <w:r w:rsidRPr="00550C91">
        <w:t xml:space="preserve">Example </w:t>
      </w:r>
      <w:r>
        <w:t>installation and configuration</w:t>
      </w:r>
      <w:r w:rsidRPr="00550C91">
        <w:t xml:space="preserve"> on </w:t>
      </w:r>
      <w:r>
        <w:t>Windows server 2008 R2</w:t>
      </w:r>
      <w:r w:rsidRPr="00550C91">
        <w:t>:</w:t>
      </w:r>
    </w:p>
    <w:p w14:paraId="26C98B27" w14:textId="77777777" w:rsidR="00840F76" w:rsidRDefault="00D1548A" w:rsidP="00D65B58">
      <w:pPr>
        <w:pStyle w:val="sfStepFirst"/>
        <w:numPr>
          <w:ilvl w:val="0"/>
          <w:numId w:val="134"/>
        </w:numPr>
        <w:rPr>
          <w:ins w:id="201" w:author="Niu, Cheng-Guang" w:date="2014-11-14T10:44:00Z"/>
        </w:rPr>
      </w:pPr>
      <w:r>
        <w:t>Download the Microsoft Team Foundation Server 2012, update4 web installer</w:t>
      </w:r>
      <w:del w:id="202" w:author="Niu, Cheng-Guang" w:date="2014-11-14T10:44:00Z">
        <w:r w:rsidDel="00840F76">
          <w:delText xml:space="preserve"> from</w:delText>
        </w:r>
      </w:del>
      <w:ins w:id="203" w:author="Niu, Cheng-Guang" w:date="2014-11-14T10:44:00Z">
        <w:r w:rsidR="00840F76">
          <w:t>.</w:t>
        </w:r>
      </w:ins>
    </w:p>
    <w:p w14:paraId="214450AA" w14:textId="4DA89D5E" w:rsidR="00840F76" w:rsidRDefault="00840F76">
      <w:pPr>
        <w:pStyle w:val="sfStepFirst"/>
        <w:numPr>
          <w:ilvl w:val="0"/>
          <w:numId w:val="0"/>
        </w:numPr>
        <w:ind w:left="2160"/>
        <w:rPr>
          <w:ins w:id="204" w:author="Niu, Cheng-Guang" w:date="2014-11-14T10:44:00Z"/>
        </w:rPr>
        <w:pPrChange w:id="205" w:author="Niu, Cheng-Guang" w:date="2014-11-14T10:45:00Z">
          <w:pPr>
            <w:pStyle w:val="sfStepFirst"/>
            <w:numPr>
              <w:numId w:val="134"/>
            </w:numPr>
          </w:pPr>
        </w:pPrChange>
      </w:pPr>
      <w:ins w:id="206" w:author="Niu, Cheng-Guang" w:date="2014-11-14T10:45:00Z">
        <w:r w:rsidRPr="00840F76">
          <w:rPr>
            <w:b/>
          </w:rPr>
          <w:t>Tip</w:t>
        </w:r>
        <w:r>
          <w:t>: One place to download the package</w:t>
        </w:r>
      </w:ins>
    </w:p>
    <w:p w14:paraId="5BFDF59A" w14:textId="1CEC2D44" w:rsidR="00D1548A" w:rsidRPr="00840F76" w:rsidRDefault="00D1548A">
      <w:pPr>
        <w:pStyle w:val="sfStepFirst"/>
        <w:numPr>
          <w:ilvl w:val="0"/>
          <w:numId w:val="0"/>
        </w:numPr>
        <w:ind w:left="2160"/>
        <w:rPr>
          <w:i/>
          <w:rPrChange w:id="207" w:author="Niu, Cheng-Guang" w:date="2014-11-14T10:45:00Z">
            <w:rPr/>
          </w:rPrChange>
        </w:rPr>
        <w:pPrChange w:id="208" w:author="Niu, Cheng-Guang" w:date="2014-11-14T10:44:00Z">
          <w:pPr>
            <w:pStyle w:val="sfStepFirst"/>
            <w:numPr>
              <w:numId w:val="134"/>
            </w:numPr>
          </w:pPr>
        </w:pPrChange>
      </w:pPr>
      <w:del w:id="209" w:author="Niu, Cheng-Guang" w:date="2014-11-14T10:44:00Z">
        <w:r w:rsidRPr="00550C91" w:rsidDel="00840F76">
          <w:delText>:</w:delText>
        </w:r>
      </w:del>
      <w:r>
        <w:t xml:space="preserve"> </w:t>
      </w:r>
      <w:r w:rsidRPr="00840F76">
        <w:rPr>
          <w:i/>
          <w:rPrChange w:id="210" w:author="Niu, Cheng-Guang" w:date="2014-11-14T10:45:00Z">
            <w:rPr>
              <w:b/>
            </w:rPr>
          </w:rPrChange>
        </w:rPr>
        <w:t>http://www.microsoft.com/en-us/download/confirmation.aspx?id=38185</w:t>
      </w:r>
    </w:p>
    <w:p w14:paraId="38C40B1C" w14:textId="4709E6A1" w:rsidR="00D1548A" w:rsidRDefault="00D1548A" w:rsidP="00D65B58">
      <w:pPr>
        <w:pStyle w:val="sfStepFirst"/>
        <w:numPr>
          <w:ilvl w:val="0"/>
          <w:numId w:val="131"/>
        </w:numPr>
      </w:pPr>
      <w:del w:id="211" w:author="Niu, Cheng-Guang" w:date="2014-11-14T10:44:00Z">
        <w:r w:rsidDel="00840F76">
          <w:delText xml:space="preserve">Start </w:delText>
        </w:r>
      </w:del>
      <w:ins w:id="212" w:author="Niu, Cheng-Guang" w:date="2014-11-14T10:44:00Z">
        <w:r w:rsidR="00840F76">
          <w:t xml:space="preserve">Double click </w:t>
        </w:r>
      </w:ins>
      <w:r>
        <w:t xml:space="preserve">the </w:t>
      </w:r>
      <w:r>
        <w:rPr>
          <w:b/>
        </w:rPr>
        <w:t>tfs_server</w:t>
      </w:r>
      <w:r w:rsidRPr="0031267C">
        <w:rPr>
          <w:b/>
        </w:rPr>
        <w:t>.exe</w:t>
      </w:r>
      <w:r w:rsidRPr="00550C91">
        <w:t xml:space="preserve"> </w:t>
      </w:r>
      <w:r>
        <w:t>web installer</w:t>
      </w:r>
      <w:r w:rsidRPr="00CC633E">
        <w:t>.</w:t>
      </w:r>
    </w:p>
    <w:p w14:paraId="53EAF5CE" w14:textId="77777777" w:rsidR="00D1548A" w:rsidRDefault="00D1548A" w:rsidP="00D65B58">
      <w:pPr>
        <w:pStyle w:val="sfStepFirst"/>
        <w:numPr>
          <w:ilvl w:val="0"/>
          <w:numId w:val="129"/>
        </w:numPr>
      </w:pPr>
      <w:r>
        <w:t xml:space="preserve">Accept the license agreement and click </w:t>
      </w:r>
      <w:r>
        <w:rPr>
          <w:b/>
        </w:rPr>
        <w:t>Install</w:t>
      </w:r>
      <w:r>
        <w:t>.</w:t>
      </w:r>
    </w:p>
    <w:p w14:paraId="77E4C85C" w14:textId="77777777" w:rsidR="00D1548A" w:rsidRDefault="00D1548A" w:rsidP="00D65B58">
      <w:pPr>
        <w:pStyle w:val="sfStepFirst"/>
        <w:numPr>
          <w:ilvl w:val="0"/>
          <w:numId w:val="129"/>
        </w:numPr>
      </w:pPr>
      <w:r>
        <w:t xml:space="preserve">Enter the product key or choose trial and click </w:t>
      </w:r>
      <w:r>
        <w:rPr>
          <w:b/>
        </w:rPr>
        <w:t>Activate</w:t>
      </w:r>
      <w:r>
        <w:t>.</w:t>
      </w:r>
    </w:p>
    <w:p w14:paraId="1EE75A2D" w14:textId="77777777" w:rsidR="00D1548A" w:rsidRDefault="00D1548A" w:rsidP="00D65B58">
      <w:pPr>
        <w:pStyle w:val="sfStepFirst"/>
        <w:numPr>
          <w:ilvl w:val="0"/>
          <w:numId w:val="129"/>
        </w:numPr>
      </w:pPr>
      <w:r>
        <w:t xml:space="preserve">Choose </w:t>
      </w:r>
      <w:r>
        <w:rPr>
          <w:b/>
        </w:rPr>
        <w:t>Basic</w:t>
      </w:r>
      <w:r>
        <w:t xml:space="preserve"> configuration and click </w:t>
      </w:r>
      <w:r>
        <w:rPr>
          <w:b/>
        </w:rPr>
        <w:t>Start Wizard</w:t>
      </w:r>
      <w:r>
        <w:t>.</w:t>
      </w:r>
    </w:p>
    <w:p w14:paraId="2C7B216D" w14:textId="77777777" w:rsidR="00D1548A" w:rsidRDefault="00D1548A" w:rsidP="00D65B58">
      <w:pPr>
        <w:pStyle w:val="sfStepFirst"/>
        <w:numPr>
          <w:ilvl w:val="0"/>
          <w:numId w:val="129"/>
        </w:numPr>
      </w:pPr>
      <w:r>
        <w:t xml:space="preserve">Click </w:t>
      </w:r>
      <w:r>
        <w:rPr>
          <w:b/>
        </w:rPr>
        <w:t xml:space="preserve">Next </w:t>
      </w:r>
      <w:r>
        <w:t>on the Basic Configuration Welcome page.</w:t>
      </w:r>
    </w:p>
    <w:p w14:paraId="0ABE2B77" w14:textId="77777777" w:rsidR="00D1548A" w:rsidRDefault="00D1548A" w:rsidP="00D65B58">
      <w:pPr>
        <w:pStyle w:val="sfStepFirst"/>
        <w:numPr>
          <w:ilvl w:val="0"/>
          <w:numId w:val="129"/>
        </w:numPr>
      </w:pPr>
      <w:r>
        <w:t xml:space="preserve">Choose </w:t>
      </w:r>
      <w:r w:rsidRPr="00462CFE">
        <w:rPr>
          <w:b/>
        </w:rPr>
        <w:t>SQL Express</w:t>
      </w:r>
      <w:r>
        <w:t xml:space="preserve"> to install MSSQL Express or provide existing MSSQL instance. Click </w:t>
      </w:r>
      <w:r>
        <w:rPr>
          <w:b/>
        </w:rPr>
        <w:t>Next</w:t>
      </w:r>
      <w:r>
        <w:t>.</w:t>
      </w:r>
    </w:p>
    <w:p w14:paraId="3C96380B" w14:textId="77777777" w:rsidR="00D1548A" w:rsidRDefault="00D1548A" w:rsidP="00D65B58">
      <w:pPr>
        <w:pStyle w:val="sfStepFirst"/>
        <w:numPr>
          <w:ilvl w:val="0"/>
          <w:numId w:val="129"/>
        </w:numPr>
      </w:pPr>
      <w:r>
        <w:t xml:space="preserve">Review the TFS configuration and click </w:t>
      </w:r>
      <w:r>
        <w:rPr>
          <w:b/>
        </w:rPr>
        <w:t>Next</w:t>
      </w:r>
      <w:r>
        <w:t>.</w:t>
      </w:r>
    </w:p>
    <w:p w14:paraId="69F0C03B" w14:textId="77777777" w:rsidR="00D1548A" w:rsidRDefault="00D1548A" w:rsidP="00D65B58">
      <w:pPr>
        <w:pStyle w:val="sfStepFirst"/>
        <w:numPr>
          <w:ilvl w:val="0"/>
          <w:numId w:val="129"/>
        </w:numPr>
      </w:pPr>
      <w:r>
        <w:t xml:space="preserve">Click </w:t>
      </w:r>
      <w:r>
        <w:rPr>
          <w:b/>
        </w:rPr>
        <w:t>Configure</w:t>
      </w:r>
      <w:r>
        <w:t xml:space="preserve"> to complete the TFS installation.</w:t>
      </w:r>
    </w:p>
    <w:p w14:paraId="540B8727" w14:textId="77777777" w:rsidR="00D1548A" w:rsidRDefault="00D1548A" w:rsidP="00D65B58">
      <w:pPr>
        <w:pStyle w:val="sfStepFirst"/>
        <w:numPr>
          <w:ilvl w:val="0"/>
          <w:numId w:val="129"/>
        </w:numPr>
      </w:pPr>
      <w:r>
        <w:t xml:space="preserve">Click </w:t>
      </w:r>
      <w:r w:rsidRPr="0011269B">
        <w:rPr>
          <w:b/>
        </w:rPr>
        <w:t>Next</w:t>
      </w:r>
      <w:r>
        <w:t>.</w:t>
      </w:r>
    </w:p>
    <w:p w14:paraId="594CB656" w14:textId="77777777" w:rsidR="00D1548A" w:rsidRDefault="00D1548A" w:rsidP="00D65B58">
      <w:pPr>
        <w:pStyle w:val="sfStepFirst"/>
        <w:numPr>
          <w:ilvl w:val="0"/>
          <w:numId w:val="129"/>
        </w:numPr>
      </w:pPr>
      <w:r>
        <w:t xml:space="preserve">Click </w:t>
      </w:r>
      <w:r w:rsidRPr="0011269B">
        <w:rPr>
          <w:b/>
        </w:rPr>
        <w:t>Close</w:t>
      </w:r>
      <w:r>
        <w:t>.</w:t>
      </w:r>
    </w:p>
    <w:p w14:paraId="6EFBF2E8" w14:textId="77777777" w:rsidR="00D1548A" w:rsidRPr="0011269B" w:rsidRDefault="00D1548A" w:rsidP="00D65B58">
      <w:pPr>
        <w:pStyle w:val="sfStepFirst"/>
        <w:numPr>
          <w:ilvl w:val="0"/>
          <w:numId w:val="129"/>
        </w:numPr>
      </w:pPr>
      <w:r>
        <w:t xml:space="preserve">Click </w:t>
      </w:r>
      <w:r w:rsidRPr="0011269B">
        <w:rPr>
          <w:b/>
        </w:rPr>
        <w:t>Close</w:t>
      </w:r>
      <w:r w:rsidRPr="00D379C5">
        <w:t xml:space="preserve"> </w:t>
      </w:r>
      <w:r>
        <w:t xml:space="preserve">again </w:t>
      </w:r>
      <w:r w:rsidRPr="00D379C5">
        <w:t>to exit from the TFS installer</w:t>
      </w:r>
      <w:r>
        <w:t>.</w:t>
      </w:r>
    </w:p>
    <w:p w14:paraId="4C66E2E7" w14:textId="29E5416F" w:rsidR="00231E0B" w:rsidRDefault="00231E0B" w:rsidP="00231E0B">
      <w:pPr>
        <w:pStyle w:val="h2Head2"/>
      </w:pPr>
      <w:bookmarkStart w:id="213" w:name="_Toc403410075"/>
      <w:r w:rsidRPr="00CD76C0">
        <w:t xml:space="preserve">Install </w:t>
      </w:r>
      <w:r w:rsidR="00D1548A" w:rsidRPr="00CD76C0">
        <w:t xml:space="preserve">Microsoft </w:t>
      </w:r>
      <w:r w:rsidRPr="00CD76C0">
        <w:t>Web Deployment Tool</w:t>
      </w:r>
      <w:bookmarkEnd w:id="213"/>
    </w:p>
    <w:p w14:paraId="221BA35E" w14:textId="6F15B892" w:rsidR="00231E0B" w:rsidRPr="00550C91" w:rsidRDefault="00231E0B" w:rsidP="00231E0B">
      <w:pPr>
        <w:pStyle w:val="Body"/>
      </w:pPr>
      <w:r w:rsidRPr="00550C91">
        <w:t xml:space="preserve">Example </w:t>
      </w:r>
      <w:r w:rsidR="0011269B">
        <w:t>installation</w:t>
      </w:r>
      <w:r w:rsidRPr="00550C91">
        <w:t xml:space="preserve"> on </w:t>
      </w:r>
      <w:r>
        <w:t>Windows server 2008 R2</w:t>
      </w:r>
      <w:r w:rsidRPr="00550C91">
        <w:t>:</w:t>
      </w:r>
    </w:p>
    <w:p w14:paraId="2340250D" w14:textId="77777777" w:rsidR="0096266A" w:rsidRDefault="00CC633E" w:rsidP="00D65B58">
      <w:pPr>
        <w:pStyle w:val="sfStepFirst"/>
        <w:numPr>
          <w:ilvl w:val="0"/>
          <w:numId w:val="130"/>
        </w:numPr>
        <w:rPr>
          <w:ins w:id="214" w:author="Niu, Cheng-Guang" w:date="2014-11-14T11:19:00Z"/>
        </w:rPr>
      </w:pPr>
      <w:r>
        <w:t>Download the Microsoft WDT install package</w:t>
      </w:r>
      <w:ins w:id="215" w:author="Niu, Cheng-Guang" w:date="2014-11-14T11:18:00Z">
        <w:r w:rsidR="0096266A">
          <w:t>.</w:t>
        </w:r>
      </w:ins>
    </w:p>
    <w:p w14:paraId="00DDF9BD" w14:textId="265A89D4" w:rsidR="0096266A" w:rsidRPr="0096266A" w:rsidRDefault="0096266A">
      <w:pPr>
        <w:pStyle w:val="sfStepFirst"/>
        <w:numPr>
          <w:ilvl w:val="0"/>
          <w:numId w:val="0"/>
        </w:numPr>
        <w:ind w:left="2160"/>
        <w:rPr>
          <w:ins w:id="216" w:author="Niu, Cheng-Guang" w:date="2014-11-14T11:18:00Z"/>
        </w:rPr>
        <w:pPrChange w:id="217" w:author="Niu, Cheng-Guang" w:date="2014-11-14T11:19:00Z">
          <w:pPr>
            <w:pStyle w:val="sfStepFirst"/>
            <w:numPr>
              <w:numId w:val="130"/>
            </w:numPr>
          </w:pPr>
        </w:pPrChange>
      </w:pPr>
      <w:ins w:id="218" w:author="Niu, Cheng-Guang" w:date="2014-11-14T11:19:00Z">
        <w:r w:rsidRPr="0096266A">
          <w:rPr>
            <w:b/>
          </w:rPr>
          <w:t>Tip</w:t>
        </w:r>
        <w:r>
          <w:t>: One place to download the package</w:t>
        </w:r>
      </w:ins>
    </w:p>
    <w:p w14:paraId="195712C2" w14:textId="6EDA21B0" w:rsidR="00231E0B" w:rsidRPr="0096266A" w:rsidRDefault="00CC633E">
      <w:pPr>
        <w:pStyle w:val="sfStepFirst"/>
        <w:numPr>
          <w:ilvl w:val="0"/>
          <w:numId w:val="0"/>
        </w:numPr>
        <w:ind w:left="2160"/>
        <w:rPr>
          <w:i/>
          <w:rPrChange w:id="219" w:author="Niu, Cheng-Guang" w:date="2014-11-14T11:19:00Z">
            <w:rPr/>
          </w:rPrChange>
        </w:rPr>
        <w:pPrChange w:id="220" w:author="Niu, Cheng-Guang" w:date="2014-11-14T11:18:00Z">
          <w:pPr>
            <w:pStyle w:val="sfStepFirst"/>
            <w:numPr>
              <w:numId w:val="130"/>
            </w:numPr>
          </w:pPr>
        </w:pPrChange>
      </w:pPr>
      <w:del w:id="221" w:author="Niu, Cheng-Guang" w:date="2014-11-14T11:18:00Z">
        <w:r w:rsidRPr="0096266A" w:rsidDel="0096266A">
          <w:rPr>
            <w:i/>
            <w:rPrChange w:id="222" w:author="Niu, Cheng-Guang" w:date="2014-11-14T11:19:00Z">
              <w:rPr/>
            </w:rPrChange>
          </w:rPr>
          <w:delText xml:space="preserve"> from</w:delText>
        </w:r>
      </w:del>
      <w:del w:id="223" w:author="Niu, Cheng-Guang" w:date="2014-11-14T11:17:00Z">
        <w:r w:rsidR="00231E0B" w:rsidRPr="0096266A" w:rsidDel="0096266A">
          <w:rPr>
            <w:i/>
            <w:rPrChange w:id="224" w:author="Niu, Cheng-Guang" w:date="2014-11-14T11:19:00Z">
              <w:rPr/>
            </w:rPrChange>
          </w:rPr>
          <w:delText>:</w:delText>
        </w:r>
        <w:r w:rsidRPr="0096266A" w:rsidDel="0096266A">
          <w:rPr>
            <w:i/>
            <w:rPrChange w:id="225" w:author="Niu, Cheng-Guang" w:date="2014-11-14T11:19:00Z">
              <w:rPr/>
            </w:rPrChange>
          </w:rPr>
          <w:delText xml:space="preserve"> </w:delText>
        </w:r>
      </w:del>
      <w:r w:rsidRPr="0096266A">
        <w:rPr>
          <w:i/>
          <w:rPrChange w:id="226" w:author="Niu, Cheng-Guang" w:date="2014-11-14T11:19:00Z">
            <w:rPr>
              <w:b/>
            </w:rPr>
          </w:rPrChange>
        </w:rPr>
        <w:t>http://download.microsoft.com/download/1/B/3/1B3F8377-CFE1-4B40-8402-AE1FC6A0A8C3/WebDeploy_amd64_en-US.msi</w:t>
      </w:r>
    </w:p>
    <w:p w14:paraId="6F610FCB" w14:textId="39603EC3" w:rsidR="00231E0B" w:rsidRDefault="00CC633E" w:rsidP="00D65B58">
      <w:pPr>
        <w:pStyle w:val="sfStepFirst"/>
        <w:numPr>
          <w:ilvl w:val="0"/>
          <w:numId w:val="129"/>
        </w:numPr>
      </w:pPr>
      <w:r>
        <w:t xml:space="preserve">Start the </w:t>
      </w:r>
      <w:r w:rsidRPr="00CC633E">
        <w:rPr>
          <w:b/>
        </w:rPr>
        <w:t>WebDeploy_amd64_en-US.msi</w:t>
      </w:r>
      <w:r w:rsidRPr="00550C91">
        <w:t xml:space="preserve"> </w:t>
      </w:r>
      <w:r w:rsidR="0031267C">
        <w:t>installer</w:t>
      </w:r>
      <w:r>
        <w:t xml:space="preserve"> and click </w:t>
      </w:r>
      <w:r>
        <w:rPr>
          <w:b/>
        </w:rPr>
        <w:t>Next</w:t>
      </w:r>
      <w:r w:rsidRPr="00CC633E">
        <w:t>.</w:t>
      </w:r>
    </w:p>
    <w:p w14:paraId="7FB26000" w14:textId="77777777" w:rsidR="00CC633E" w:rsidRDefault="00CC633E" w:rsidP="00D65B58">
      <w:pPr>
        <w:pStyle w:val="sfStepFirst"/>
        <w:numPr>
          <w:ilvl w:val="0"/>
          <w:numId w:val="129"/>
        </w:numPr>
      </w:pPr>
      <w:r>
        <w:t xml:space="preserve">Accept the license agreement and click </w:t>
      </w:r>
      <w:r>
        <w:rPr>
          <w:b/>
        </w:rPr>
        <w:t>Next</w:t>
      </w:r>
      <w:r>
        <w:t>.</w:t>
      </w:r>
    </w:p>
    <w:p w14:paraId="6E9035AB" w14:textId="77777777" w:rsidR="00CC633E" w:rsidRDefault="00CC633E" w:rsidP="00D65B58">
      <w:pPr>
        <w:pStyle w:val="sfStepFirst"/>
        <w:numPr>
          <w:ilvl w:val="0"/>
          <w:numId w:val="129"/>
        </w:numPr>
      </w:pPr>
      <w:r>
        <w:t xml:space="preserve">Click </w:t>
      </w:r>
      <w:r>
        <w:rPr>
          <w:b/>
        </w:rPr>
        <w:t>Complete</w:t>
      </w:r>
      <w:r>
        <w:t xml:space="preserve"> to choose the setup type.</w:t>
      </w:r>
    </w:p>
    <w:p w14:paraId="7C0AAD08" w14:textId="77777777" w:rsidR="00CC633E" w:rsidRDefault="00CC633E" w:rsidP="00D65B58">
      <w:pPr>
        <w:pStyle w:val="sfStepFirst"/>
        <w:numPr>
          <w:ilvl w:val="0"/>
          <w:numId w:val="129"/>
        </w:numPr>
      </w:pPr>
      <w:r>
        <w:t xml:space="preserve">Click </w:t>
      </w:r>
      <w:r w:rsidRPr="00B10CD5">
        <w:rPr>
          <w:b/>
        </w:rPr>
        <w:t>Install</w:t>
      </w:r>
      <w:r>
        <w:t xml:space="preserve"> to start the installation.</w:t>
      </w:r>
    </w:p>
    <w:p w14:paraId="619EDA18" w14:textId="77777777" w:rsidR="00CC633E" w:rsidRDefault="00CC633E" w:rsidP="00D65B58">
      <w:pPr>
        <w:pStyle w:val="sfStepFirst"/>
        <w:numPr>
          <w:ilvl w:val="0"/>
          <w:numId w:val="129"/>
        </w:numPr>
      </w:pPr>
      <w:r>
        <w:t xml:space="preserve">Click </w:t>
      </w:r>
      <w:r w:rsidRPr="00B10CD5">
        <w:rPr>
          <w:b/>
        </w:rPr>
        <w:t>Finish</w:t>
      </w:r>
      <w:r>
        <w:t xml:space="preserve"> to close the installation window.</w:t>
      </w:r>
    </w:p>
    <w:p w14:paraId="366299C8" w14:textId="263A031B" w:rsidR="00CC633E" w:rsidRPr="00CC633E" w:rsidDel="0096266A" w:rsidRDefault="00CC633E" w:rsidP="00CC633E">
      <w:pPr>
        <w:pStyle w:val="snStepNext"/>
        <w:ind w:left="1530"/>
        <w:rPr>
          <w:del w:id="227" w:author="Niu, Cheng-Guang" w:date="2014-11-14T11:19:00Z"/>
        </w:rPr>
      </w:pPr>
    </w:p>
    <w:p w14:paraId="7CCCA12A" w14:textId="77777777" w:rsidR="00D1548A" w:rsidRDefault="00D1548A" w:rsidP="00D1548A">
      <w:pPr>
        <w:pStyle w:val="h2Head2"/>
      </w:pPr>
      <w:bookmarkStart w:id="228" w:name="_Toc403410076"/>
      <w:r w:rsidRPr="00CD76C0">
        <w:t>Install Microsoft Visual Studio Professional</w:t>
      </w:r>
      <w:bookmarkEnd w:id="228"/>
    </w:p>
    <w:p w14:paraId="514FB8F3" w14:textId="77777777" w:rsidR="00D1548A" w:rsidRPr="00550C91" w:rsidRDefault="00D1548A" w:rsidP="00D1548A">
      <w:pPr>
        <w:pStyle w:val="Body"/>
      </w:pPr>
      <w:r w:rsidRPr="00550C91">
        <w:t xml:space="preserve">Example </w:t>
      </w:r>
      <w:r>
        <w:t xml:space="preserve">installation </w:t>
      </w:r>
      <w:r w:rsidRPr="00550C91">
        <w:t xml:space="preserve">on </w:t>
      </w:r>
      <w:r>
        <w:t>Windows server 2008 R2</w:t>
      </w:r>
      <w:r w:rsidRPr="00550C91">
        <w:t>:</w:t>
      </w:r>
    </w:p>
    <w:p w14:paraId="508D96F5" w14:textId="77777777" w:rsidR="00325DD7" w:rsidRDefault="00D1548A" w:rsidP="00D65B58">
      <w:pPr>
        <w:pStyle w:val="sfStepFirst"/>
        <w:numPr>
          <w:ilvl w:val="0"/>
          <w:numId w:val="137"/>
        </w:numPr>
        <w:rPr>
          <w:ins w:id="229" w:author="Niu, Cheng-Guang" w:date="2014-11-14T11:23:00Z"/>
        </w:rPr>
      </w:pPr>
      <w:r>
        <w:t>Download the Microsoft Visual Studio Professional 2012, update 4 web installer</w:t>
      </w:r>
      <w:ins w:id="230" w:author="Niu, Cheng-Guang" w:date="2014-11-14T11:23:00Z">
        <w:r w:rsidR="00325DD7">
          <w:t>.</w:t>
        </w:r>
      </w:ins>
    </w:p>
    <w:p w14:paraId="7A77234E" w14:textId="002564A8" w:rsidR="00D1548A" w:rsidRDefault="00325DD7">
      <w:pPr>
        <w:pStyle w:val="sfStepFirst"/>
        <w:numPr>
          <w:ilvl w:val="0"/>
          <w:numId w:val="0"/>
        </w:numPr>
        <w:ind w:left="2160"/>
        <w:pPrChange w:id="231" w:author="Niu, Cheng-Guang" w:date="2014-11-14T11:23:00Z">
          <w:pPr>
            <w:pStyle w:val="sfStepFirst"/>
            <w:numPr>
              <w:numId w:val="137"/>
            </w:numPr>
          </w:pPr>
        </w:pPrChange>
      </w:pPr>
      <w:ins w:id="232" w:author="Niu, Cheng-Guang" w:date="2014-11-14T11:23:00Z">
        <w:r w:rsidRPr="00325DD7">
          <w:rPr>
            <w:b/>
          </w:rPr>
          <w:t>Tip</w:t>
        </w:r>
        <w:r>
          <w:t>: One place to download the package</w:t>
        </w:r>
      </w:ins>
      <w:del w:id="233" w:author="Niu, Cheng-Guang" w:date="2014-11-14T11:20:00Z">
        <w:r w:rsidR="00D1548A" w:rsidDel="00325DD7">
          <w:delText xml:space="preserve"> from</w:delText>
        </w:r>
        <w:r w:rsidR="00D1548A" w:rsidRPr="00550C91" w:rsidDel="00325DD7">
          <w:delText>:</w:delText>
        </w:r>
        <w:r w:rsidR="00D1548A" w:rsidDel="00325DD7">
          <w:delText xml:space="preserve"> </w:delText>
        </w:r>
      </w:del>
    </w:p>
    <w:p w14:paraId="47927028" w14:textId="77777777" w:rsidR="00D1548A" w:rsidRPr="00325DD7" w:rsidRDefault="00D1548A">
      <w:pPr>
        <w:pStyle w:val="sfStepFirst"/>
        <w:numPr>
          <w:ilvl w:val="0"/>
          <w:numId w:val="0"/>
        </w:numPr>
        <w:ind w:left="1800" w:firstLine="360"/>
        <w:rPr>
          <w:i/>
          <w:rPrChange w:id="234" w:author="Niu, Cheng-Guang" w:date="2014-11-14T11:24:00Z">
            <w:rPr/>
          </w:rPrChange>
        </w:rPr>
        <w:pPrChange w:id="235" w:author="Niu, Cheng-Guang" w:date="2014-11-14T11:24:00Z">
          <w:pPr>
            <w:pStyle w:val="sfStepFirst"/>
            <w:numPr>
              <w:numId w:val="0"/>
            </w:numPr>
            <w:tabs>
              <w:tab w:val="clear" w:pos="2160"/>
            </w:tabs>
            <w:ind w:left="1800" w:firstLine="0"/>
          </w:pPr>
        </w:pPrChange>
      </w:pPr>
      <w:r w:rsidRPr="00325DD7">
        <w:rPr>
          <w:i/>
          <w:rPrChange w:id="236" w:author="Niu, Cheng-Guang" w:date="2014-11-14T11:24:00Z">
            <w:rPr>
              <w:b/>
            </w:rPr>
          </w:rPrChange>
        </w:rPr>
        <w:t>http://www.microsoft.com/en-us/download/confirmation.aspx?id=30682</w:t>
      </w:r>
    </w:p>
    <w:p w14:paraId="57E57C15" w14:textId="77777777" w:rsidR="00D1548A" w:rsidRDefault="00D1548A" w:rsidP="00D65B58">
      <w:pPr>
        <w:pStyle w:val="sfStepFirst"/>
        <w:numPr>
          <w:ilvl w:val="0"/>
          <w:numId w:val="131"/>
        </w:numPr>
      </w:pPr>
      <w:r>
        <w:t xml:space="preserve">Start the </w:t>
      </w:r>
      <w:r>
        <w:rPr>
          <w:b/>
        </w:rPr>
        <w:t>vs_professional</w:t>
      </w:r>
      <w:r w:rsidRPr="0031267C">
        <w:rPr>
          <w:b/>
        </w:rPr>
        <w:t>.exe</w:t>
      </w:r>
      <w:r w:rsidRPr="00550C91">
        <w:t xml:space="preserve"> </w:t>
      </w:r>
      <w:r>
        <w:t>web installer</w:t>
      </w:r>
      <w:r w:rsidRPr="00CC633E">
        <w:t>.</w:t>
      </w:r>
    </w:p>
    <w:p w14:paraId="19D60B65" w14:textId="77777777" w:rsidR="00D1548A" w:rsidRDefault="00D1548A" w:rsidP="00D65B58">
      <w:pPr>
        <w:pStyle w:val="sfStepFirst"/>
        <w:numPr>
          <w:ilvl w:val="0"/>
          <w:numId w:val="129"/>
        </w:numPr>
      </w:pPr>
      <w:r>
        <w:t xml:space="preserve">Accept the license agreement and click </w:t>
      </w:r>
      <w:r>
        <w:rPr>
          <w:b/>
        </w:rPr>
        <w:t>Next</w:t>
      </w:r>
      <w:r>
        <w:t>.</w:t>
      </w:r>
    </w:p>
    <w:p w14:paraId="437FEC65" w14:textId="77777777" w:rsidR="00D1548A" w:rsidRDefault="00D1548A" w:rsidP="00D65B58">
      <w:pPr>
        <w:pStyle w:val="sfStepFirst"/>
        <w:numPr>
          <w:ilvl w:val="0"/>
          <w:numId w:val="129"/>
        </w:numPr>
      </w:pPr>
      <w:r>
        <w:t xml:space="preserve">Select all features option and click </w:t>
      </w:r>
      <w:r>
        <w:rPr>
          <w:b/>
        </w:rPr>
        <w:t>Install</w:t>
      </w:r>
      <w:r>
        <w:t>.</w:t>
      </w:r>
    </w:p>
    <w:p w14:paraId="4E8BECFC" w14:textId="05AA2F4D" w:rsidR="00D1548A" w:rsidRPr="00D1548A" w:rsidRDefault="00D1548A" w:rsidP="00D65B58">
      <w:pPr>
        <w:pStyle w:val="sfStepFirst"/>
        <w:numPr>
          <w:ilvl w:val="0"/>
          <w:numId w:val="129"/>
        </w:numPr>
      </w:pPr>
      <w:r>
        <w:t>Close the installer.</w:t>
      </w:r>
    </w:p>
    <w:p w14:paraId="3177BE0A" w14:textId="0BA9572D" w:rsidR="00D1548A" w:rsidRDefault="00D1548A" w:rsidP="00D1548A">
      <w:pPr>
        <w:pStyle w:val="h2Head2"/>
      </w:pPr>
      <w:bookmarkStart w:id="237" w:name="_Toc403410077"/>
      <w:r w:rsidRPr="008454F7">
        <w:t>Install Microsoft Visual Studio 2010 Shell (Isolated) Redistributable Package</w:t>
      </w:r>
      <w:bookmarkEnd w:id="237"/>
      <w:r w:rsidRPr="008454F7">
        <w:t xml:space="preserve"> </w:t>
      </w:r>
    </w:p>
    <w:p w14:paraId="59C261DE" w14:textId="77777777" w:rsidR="00D1548A" w:rsidRPr="00550C91" w:rsidRDefault="00D1548A" w:rsidP="00D1548A">
      <w:pPr>
        <w:pStyle w:val="Body"/>
      </w:pPr>
      <w:r w:rsidRPr="00550C91">
        <w:t xml:space="preserve">Example </w:t>
      </w:r>
      <w:r>
        <w:t>installation</w:t>
      </w:r>
      <w:r w:rsidRPr="00550C91">
        <w:t xml:space="preserve"> on </w:t>
      </w:r>
      <w:r>
        <w:t>Windows server 2008 R2</w:t>
      </w:r>
      <w:r w:rsidRPr="00550C91">
        <w:t>:</w:t>
      </w:r>
    </w:p>
    <w:p w14:paraId="7BBBEA0D" w14:textId="77777777" w:rsidR="00325DD7" w:rsidRDefault="00D1548A" w:rsidP="00D65B58">
      <w:pPr>
        <w:pStyle w:val="sfStepFirst"/>
        <w:numPr>
          <w:ilvl w:val="0"/>
          <w:numId w:val="135"/>
        </w:numPr>
        <w:rPr>
          <w:ins w:id="238" w:author="Niu, Cheng-Guang" w:date="2014-11-14T11:24:00Z"/>
        </w:rPr>
      </w:pPr>
      <w:r>
        <w:t>Download the Microsoft VS 2010 shell redistributable package</w:t>
      </w:r>
      <w:ins w:id="239" w:author="Niu, Cheng-Guang" w:date="2014-11-14T11:24:00Z">
        <w:r w:rsidR="00325DD7">
          <w:t>.</w:t>
        </w:r>
      </w:ins>
    </w:p>
    <w:p w14:paraId="666A8773" w14:textId="3F7E00F5" w:rsidR="00325DD7" w:rsidRDefault="00325DD7">
      <w:pPr>
        <w:pStyle w:val="sfStepFirst"/>
        <w:numPr>
          <w:ilvl w:val="0"/>
          <w:numId w:val="0"/>
        </w:numPr>
        <w:ind w:left="2160"/>
        <w:rPr>
          <w:ins w:id="240" w:author="Niu, Cheng-Guang" w:date="2014-11-14T11:24:00Z"/>
        </w:rPr>
        <w:pPrChange w:id="241" w:author="Niu, Cheng-Guang" w:date="2014-11-14T11:24:00Z">
          <w:pPr>
            <w:pStyle w:val="sfStepFirst"/>
            <w:numPr>
              <w:numId w:val="135"/>
            </w:numPr>
          </w:pPr>
        </w:pPrChange>
      </w:pPr>
      <w:ins w:id="242" w:author="Niu, Cheng-Guang" w:date="2014-11-14T11:24:00Z">
        <w:r w:rsidRPr="00325DD7">
          <w:rPr>
            <w:b/>
          </w:rPr>
          <w:t>Tip</w:t>
        </w:r>
        <w:r>
          <w:t>: One place to download the package</w:t>
        </w:r>
      </w:ins>
    </w:p>
    <w:p w14:paraId="1131727E" w14:textId="730EFFB6" w:rsidR="00D1548A" w:rsidRPr="00325DD7" w:rsidRDefault="00D1548A">
      <w:pPr>
        <w:pStyle w:val="sfStepFirst"/>
        <w:numPr>
          <w:ilvl w:val="0"/>
          <w:numId w:val="0"/>
        </w:numPr>
        <w:ind w:left="2160"/>
        <w:rPr>
          <w:i/>
          <w:rPrChange w:id="243" w:author="Niu, Cheng-Guang" w:date="2014-11-14T11:24:00Z">
            <w:rPr/>
          </w:rPrChange>
        </w:rPr>
        <w:pPrChange w:id="244" w:author="Niu, Cheng-Guang" w:date="2014-11-14T11:24:00Z">
          <w:pPr>
            <w:pStyle w:val="sfStepFirst"/>
            <w:numPr>
              <w:numId w:val="135"/>
            </w:numPr>
          </w:pPr>
        </w:pPrChange>
      </w:pPr>
      <w:del w:id="245" w:author="Niu, Cheng-Guang" w:date="2014-11-14T11:24:00Z">
        <w:r w:rsidRPr="00325DD7" w:rsidDel="00325DD7">
          <w:rPr>
            <w:i/>
            <w:rPrChange w:id="246" w:author="Niu, Cheng-Guang" w:date="2014-11-14T11:24:00Z">
              <w:rPr/>
            </w:rPrChange>
          </w:rPr>
          <w:delText xml:space="preserve"> from: </w:delText>
        </w:r>
      </w:del>
      <w:r w:rsidRPr="00325DD7">
        <w:rPr>
          <w:i/>
          <w:rPrChange w:id="247" w:author="Niu, Cheng-Guang" w:date="2014-11-14T11:24:00Z">
            <w:rPr>
              <w:b/>
            </w:rPr>
          </w:rPrChange>
        </w:rPr>
        <w:t>http://www.microsoft.com/en-us/download/confirmation.aspx?id=1366</w:t>
      </w:r>
    </w:p>
    <w:p w14:paraId="31021461" w14:textId="77777777" w:rsidR="00D1548A" w:rsidRDefault="00D1548A" w:rsidP="00D65B58">
      <w:pPr>
        <w:pStyle w:val="sfStepFirst"/>
        <w:numPr>
          <w:ilvl w:val="0"/>
          <w:numId w:val="131"/>
        </w:numPr>
      </w:pPr>
      <w:r>
        <w:t xml:space="preserve">Start the </w:t>
      </w:r>
      <w:r>
        <w:rPr>
          <w:b/>
        </w:rPr>
        <w:t>VSIsoShell</w:t>
      </w:r>
      <w:r w:rsidRPr="0031267C">
        <w:rPr>
          <w:b/>
        </w:rPr>
        <w:t>.exe</w:t>
      </w:r>
      <w:r w:rsidRPr="00550C91">
        <w:t xml:space="preserve"> </w:t>
      </w:r>
      <w:r>
        <w:t xml:space="preserve">installer and click </w:t>
      </w:r>
      <w:r>
        <w:rPr>
          <w:b/>
        </w:rPr>
        <w:t>Next</w:t>
      </w:r>
      <w:r w:rsidRPr="00CC633E">
        <w:t>.</w:t>
      </w:r>
    </w:p>
    <w:p w14:paraId="37D4A774" w14:textId="77777777" w:rsidR="00D1548A" w:rsidRDefault="00D1548A" w:rsidP="00D65B58">
      <w:pPr>
        <w:pStyle w:val="sfStepFirst"/>
        <w:numPr>
          <w:ilvl w:val="0"/>
          <w:numId w:val="129"/>
        </w:numPr>
      </w:pPr>
      <w:r>
        <w:t xml:space="preserve">Accept the license agreement and click </w:t>
      </w:r>
      <w:r>
        <w:rPr>
          <w:b/>
        </w:rPr>
        <w:t>Next</w:t>
      </w:r>
      <w:r>
        <w:t xml:space="preserve">. </w:t>
      </w:r>
    </w:p>
    <w:p w14:paraId="7428DB4A" w14:textId="77777777" w:rsidR="00D1548A" w:rsidRPr="00D379C5" w:rsidRDefault="00D1548A" w:rsidP="00D65B58">
      <w:pPr>
        <w:pStyle w:val="sfStepFirst"/>
        <w:numPr>
          <w:ilvl w:val="0"/>
          <w:numId w:val="129"/>
        </w:numPr>
      </w:pPr>
      <w:r>
        <w:t xml:space="preserve">Click </w:t>
      </w:r>
      <w:r w:rsidRPr="00D379C5">
        <w:rPr>
          <w:b/>
        </w:rPr>
        <w:t>Install</w:t>
      </w:r>
      <w:r>
        <w:t>.</w:t>
      </w:r>
    </w:p>
    <w:p w14:paraId="5127B9AC" w14:textId="46842460" w:rsidR="00C62EDC" w:rsidRDefault="00C62EDC" w:rsidP="00D65B58">
      <w:pPr>
        <w:pStyle w:val="sfStepFirst"/>
        <w:numPr>
          <w:ilvl w:val="0"/>
          <w:numId w:val="129"/>
        </w:numPr>
      </w:pPr>
      <w:r w:rsidRPr="00E6409C">
        <w:t xml:space="preserve">Click </w:t>
      </w:r>
      <w:r w:rsidRPr="00E6409C">
        <w:rPr>
          <w:b/>
        </w:rPr>
        <w:t>Restart now</w:t>
      </w:r>
      <w:r w:rsidRPr="00E6409C">
        <w:t xml:space="preserve"> finish the installation</w:t>
      </w:r>
      <w:r>
        <w:t>.</w:t>
      </w:r>
    </w:p>
    <w:p w14:paraId="5B43E45F" w14:textId="5AD2F109" w:rsidR="00C62EDC" w:rsidRDefault="00C62EDC" w:rsidP="00D65B58">
      <w:pPr>
        <w:pStyle w:val="sfStepFirst"/>
        <w:numPr>
          <w:ilvl w:val="0"/>
          <w:numId w:val="129"/>
        </w:numPr>
      </w:pPr>
      <w:r>
        <w:t>Start Visual Studio</w:t>
      </w:r>
      <w:r w:rsidR="00071AD7">
        <w:t>,</w:t>
      </w:r>
      <w:r>
        <w:t xml:space="preserve"> </w:t>
      </w:r>
      <w:r w:rsidR="00071AD7">
        <w:t>when the server is back</w:t>
      </w:r>
      <w:r>
        <w:t>.</w:t>
      </w:r>
    </w:p>
    <w:p w14:paraId="5E719107" w14:textId="5FE55847" w:rsidR="00D1548A" w:rsidRPr="00E6409C" w:rsidRDefault="00C62EDC" w:rsidP="00D65B58">
      <w:pPr>
        <w:pStyle w:val="sfStepFirst"/>
        <w:numPr>
          <w:ilvl w:val="0"/>
          <w:numId w:val="129"/>
        </w:numPr>
      </w:pPr>
      <w:r>
        <w:t xml:space="preserve">Select </w:t>
      </w:r>
      <w:r>
        <w:rPr>
          <w:b/>
        </w:rPr>
        <w:t>Web Development</w:t>
      </w:r>
      <w:r>
        <w:t xml:space="preserve"> and click </w:t>
      </w:r>
      <w:r>
        <w:rPr>
          <w:b/>
        </w:rPr>
        <w:t>Start Visual Studio</w:t>
      </w:r>
      <w:r w:rsidR="00D1548A" w:rsidRPr="00E6409C">
        <w:t>.</w:t>
      </w:r>
    </w:p>
    <w:p w14:paraId="507E559A" w14:textId="5BC8DC62" w:rsidR="00D379C5" w:rsidRDefault="00D379C5" w:rsidP="00D379C5">
      <w:pPr>
        <w:pStyle w:val="h2Head2"/>
      </w:pPr>
      <w:bookmarkStart w:id="248" w:name="_Toc403410078"/>
      <w:r w:rsidRPr="008454F7">
        <w:t xml:space="preserve">Install </w:t>
      </w:r>
      <w:r w:rsidR="00AA0EFA" w:rsidRPr="008454F7">
        <w:t xml:space="preserve">Microsoft </w:t>
      </w:r>
      <w:r w:rsidRPr="008454F7">
        <w:t>Team Explorer</w:t>
      </w:r>
      <w:bookmarkEnd w:id="248"/>
    </w:p>
    <w:p w14:paraId="19A6C81E" w14:textId="742F3020" w:rsidR="00D379C5" w:rsidRPr="00550C91" w:rsidRDefault="00D379C5" w:rsidP="00D379C5">
      <w:pPr>
        <w:pStyle w:val="Body"/>
      </w:pPr>
      <w:r w:rsidRPr="00550C91">
        <w:t xml:space="preserve">Example </w:t>
      </w:r>
      <w:r>
        <w:t xml:space="preserve">installation </w:t>
      </w:r>
      <w:r w:rsidRPr="00550C91">
        <w:t xml:space="preserve">on </w:t>
      </w:r>
      <w:r>
        <w:t>Windows server 2008 R2</w:t>
      </w:r>
      <w:r w:rsidRPr="00550C91">
        <w:t>:</w:t>
      </w:r>
    </w:p>
    <w:p w14:paraId="5C639F80" w14:textId="77777777" w:rsidR="00325DD7" w:rsidRDefault="00D379C5" w:rsidP="00D65B58">
      <w:pPr>
        <w:pStyle w:val="sfStepFirst"/>
        <w:numPr>
          <w:ilvl w:val="0"/>
          <w:numId w:val="136"/>
        </w:numPr>
        <w:rPr>
          <w:ins w:id="249" w:author="Niu, Cheng-Guang" w:date="2014-11-14T11:25:00Z"/>
        </w:rPr>
      </w:pPr>
      <w:r>
        <w:t>Download the Microsoft Team Explorer 2012 web installer</w:t>
      </w:r>
      <w:ins w:id="250" w:author="Niu, Cheng-Guang" w:date="2014-11-14T11:25:00Z">
        <w:r w:rsidR="00325DD7">
          <w:t>.</w:t>
        </w:r>
      </w:ins>
    </w:p>
    <w:p w14:paraId="62056E17" w14:textId="77777777" w:rsidR="00325DD7" w:rsidRDefault="00325DD7">
      <w:pPr>
        <w:pStyle w:val="sfStepFirst"/>
        <w:numPr>
          <w:ilvl w:val="0"/>
          <w:numId w:val="0"/>
        </w:numPr>
        <w:ind w:left="2160"/>
        <w:rPr>
          <w:ins w:id="251" w:author="Niu, Cheng-Guang" w:date="2014-11-14T11:25:00Z"/>
        </w:rPr>
        <w:pPrChange w:id="252" w:author="Niu, Cheng-Guang" w:date="2014-11-14T11:25:00Z">
          <w:pPr>
            <w:pStyle w:val="sfStepFirst"/>
            <w:numPr>
              <w:numId w:val="136"/>
            </w:numPr>
          </w:pPr>
        </w:pPrChange>
      </w:pPr>
      <w:ins w:id="253" w:author="Niu, Cheng-Guang" w:date="2014-11-14T11:25:00Z">
        <w:r w:rsidRPr="00325DD7">
          <w:rPr>
            <w:b/>
          </w:rPr>
          <w:t>Tip</w:t>
        </w:r>
        <w:r>
          <w:t>: One place to download the package</w:t>
        </w:r>
      </w:ins>
    </w:p>
    <w:p w14:paraId="78811C9C" w14:textId="6D38590F" w:rsidR="00D379C5" w:rsidRPr="00325DD7" w:rsidDel="00325DD7" w:rsidRDefault="00D379C5">
      <w:pPr>
        <w:pStyle w:val="sfStepFirst"/>
        <w:numPr>
          <w:ilvl w:val="0"/>
          <w:numId w:val="0"/>
        </w:numPr>
        <w:ind w:left="2160" w:firstLine="360"/>
        <w:rPr>
          <w:del w:id="254" w:author="Niu, Cheng-Guang" w:date="2014-11-14T11:25:00Z"/>
          <w:i/>
          <w:rPrChange w:id="255" w:author="Niu, Cheng-Guang" w:date="2014-11-14T11:26:00Z">
            <w:rPr>
              <w:del w:id="256" w:author="Niu, Cheng-Guang" w:date="2014-11-14T11:25:00Z"/>
            </w:rPr>
          </w:rPrChange>
        </w:rPr>
        <w:pPrChange w:id="257" w:author="Niu, Cheng-Guang" w:date="2014-11-14T11:25:00Z">
          <w:pPr>
            <w:pStyle w:val="sfStepFirst"/>
            <w:numPr>
              <w:numId w:val="136"/>
            </w:numPr>
          </w:pPr>
        </w:pPrChange>
      </w:pPr>
      <w:del w:id="258" w:author="Niu, Cheng-Guang" w:date="2014-11-14T11:25:00Z">
        <w:r w:rsidRPr="00325DD7" w:rsidDel="00325DD7">
          <w:rPr>
            <w:i/>
            <w:rPrChange w:id="259" w:author="Niu, Cheng-Guang" w:date="2014-11-14T11:26:00Z">
              <w:rPr/>
            </w:rPrChange>
          </w:rPr>
          <w:delText xml:space="preserve"> from: </w:delText>
        </w:r>
      </w:del>
    </w:p>
    <w:p w14:paraId="2E57F234" w14:textId="0C337B32" w:rsidR="00D379C5" w:rsidRPr="00325DD7" w:rsidRDefault="00D379C5">
      <w:pPr>
        <w:pStyle w:val="sfStepFirst"/>
        <w:numPr>
          <w:ilvl w:val="0"/>
          <w:numId w:val="0"/>
        </w:numPr>
        <w:ind w:left="1800" w:firstLine="360"/>
        <w:rPr>
          <w:i/>
          <w:rPrChange w:id="260" w:author="Niu, Cheng-Guang" w:date="2014-11-14T11:26:00Z">
            <w:rPr/>
          </w:rPrChange>
        </w:rPr>
        <w:pPrChange w:id="261" w:author="Niu, Cheng-Guang" w:date="2014-11-14T11:25:00Z">
          <w:pPr>
            <w:pStyle w:val="sfStepFirst"/>
            <w:numPr>
              <w:numId w:val="0"/>
            </w:numPr>
            <w:tabs>
              <w:tab w:val="clear" w:pos="2160"/>
            </w:tabs>
            <w:ind w:left="1800" w:firstLine="0"/>
          </w:pPr>
        </w:pPrChange>
      </w:pPr>
      <w:r w:rsidRPr="00325DD7">
        <w:rPr>
          <w:i/>
          <w:rPrChange w:id="262" w:author="Niu, Cheng-Guang" w:date="2014-11-14T11:26:00Z">
            <w:rPr>
              <w:b/>
            </w:rPr>
          </w:rPrChange>
        </w:rPr>
        <w:t>http://www.microsoft.com/en-us/download/confirmation.aspx?id=30656</w:t>
      </w:r>
    </w:p>
    <w:p w14:paraId="7EF37D6B" w14:textId="471E36B1" w:rsidR="00D379C5" w:rsidRDefault="00D379C5" w:rsidP="00D65B58">
      <w:pPr>
        <w:pStyle w:val="sfStepFirst"/>
        <w:numPr>
          <w:ilvl w:val="0"/>
          <w:numId w:val="131"/>
        </w:numPr>
      </w:pPr>
      <w:r>
        <w:t xml:space="preserve">Start the </w:t>
      </w:r>
      <w:r>
        <w:rPr>
          <w:b/>
        </w:rPr>
        <w:t>vs_teamExplorer</w:t>
      </w:r>
      <w:r w:rsidRPr="0031267C">
        <w:rPr>
          <w:b/>
        </w:rPr>
        <w:t>.exe</w:t>
      </w:r>
      <w:r w:rsidRPr="00550C91">
        <w:t xml:space="preserve"> </w:t>
      </w:r>
      <w:r>
        <w:t>web installer</w:t>
      </w:r>
      <w:r w:rsidRPr="00CC633E">
        <w:t>.</w:t>
      </w:r>
    </w:p>
    <w:p w14:paraId="5E1F6B7A" w14:textId="77777777" w:rsidR="00D379C5" w:rsidRDefault="00D379C5" w:rsidP="00D65B58">
      <w:pPr>
        <w:pStyle w:val="sfStepFirst"/>
        <w:numPr>
          <w:ilvl w:val="0"/>
          <w:numId w:val="129"/>
        </w:numPr>
      </w:pPr>
      <w:r>
        <w:t xml:space="preserve">Accept the license agreement and click </w:t>
      </w:r>
      <w:r>
        <w:rPr>
          <w:b/>
        </w:rPr>
        <w:t>Install</w:t>
      </w:r>
      <w:r>
        <w:t>.</w:t>
      </w:r>
    </w:p>
    <w:p w14:paraId="0C1F0B86" w14:textId="399536C8" w:rsidR="00A96B9C" w:rsidRPr="00A96B9C" w:rsidRDefault="00A96B9C" w:rsidP="00D65B58">
      <w:pPr>
        <w:pStyle w:val="sfStepFirst"/>
        <w:numPr>
          <w:ilvl w:val="0"/>
          <w:numId w:val="129"/>
        </w:numPr>
      </w:pPr>
      <w:r>
        <w:t>Close the installer.</w:t>
      </w:r>
    </w:p>
    <w:p w14:paraId="21EB7E62" w14:textId="348E9625" w:rsidR="002A4CD4" w:rsidRDefault="002A4CD4" w:rsidP="002A4CD4">
      <w:pPr>
        <w:pStyle w:val="h2Head2"/>
      </w:pPr>
      <w:bookmarkStart w:id="263" w:name="_Toc403410079"/>
      <w:r w:rsidRPr="008454F7">
        <w:t>Install Git tools for Microsoft Visual Studio</w:t>
      </w:r>
      <w:bookmarkEnd w:id="263"/>
    </w:p>
    <w:p w14:paraId="625C4673" w14:textId="77777777" w:rsidR="002A4CD4" w:rsidRPr="00550C91" w:rsidRDefault="002A4CD4" w:rsidP="002A4CD4">
      <w:pPr>
        <w:pStyle w:val="Body"/>
      </w:pPr>
      <w:r w:rsidRPr="00550C91">
        <w:t xml:space="preserve">Example </w:t>
      </w:r>
      <w:r>
        <w:t xml:space="preserve">installation </w:t>
      </w:r>
      <w:r w:rsidRPr="00550C91">
        <w:t xml:space="preserve">on </w:t>
      </w:r>
      <w:r>
        <w:t>Windows server 2008 R2</w:t>
      </w:r>
      <w:r w:rsidRPr="00550C91">
        <w:t>:</w:t>
      </w:r>
    </w:p>
    <w:p w14:paraId="54977360" w14:textId="77777777" w:rsidR="00325DD7" w:rsidRDefault="002A4CD4" w:rsidP="00D65B58">
      <w:pPr>
        <w:pStyle w:val="sfStepFirst"/>
        <w:numPr>
          <w:ilvl w:val="0"/>
          <w:numId w:val="144"/>
        </w:numPr>
        <w:rPr>
          <w:ins w:id="264" w:author="Niu, Cheng-Guang" w:date="2014-11-14T11:26:00Z"/>
        </w:rPr>
      </w:pPr>
      <w:r>
        <w:t>Download the Visual Studio Git tools installer</w:t>
      </w:r>
      <w:ins w:id="265" w:author="Niu, Cheng-Guang" w:date="2014-11-14T11:26:00Z">
        <w:r w:rsidR="00325DD7">
          <w:t>.</w:t>
        </w:r>
      </w:ins>
    </w:p>
    <w:p w14:paraId="4167E811" w14:textId="77777777" w:rsidR="00325DD7" w:rsidRDefault="00325DD7">
      <w:pPr>
        <w:pStyle w:val="sfStepFirst"/>
        <w:numPr>
          <w:ilvl w:val="0"/>
          <w:numId w:val="0"/>
        </w:numPr>
        <w:ind w:left="2160"/>
        <w:rPr>
          <w:ins w:id="266" w:author="Niu, Cheng-Guang" w:date="2014-11-14T11:26:00Z"/>
        </w:rPr>
        <w:pPrChange w:id="267" w:author="Niu, Cheng-Guang" w:date="2014-11-14T11:26:00Z">
          <w:pPr>
            <w:pStyle w:val="sfStepFirst"/>
            <w:numPr>
              <w:numId w:val="144"/>
            </w:numPr>
          </w:pPr>
        </w:pPrChange>
      </w:pPr>
      <w:ins w:id="268" w:author="Niu, Cheng-Guang" w:date="2014-11-14T11:26:00Z">
        <w:r w:rsidRPr="00325DD7">
          <w:rPr>
            <w:b/>
          </w:rPr>
          <w:lastRenderedPageBreak/>
          <w:t>Tip</w:t>
        </w:r>
        <w:r>
          <w:t>: One place to download the package</w:t>
        </w:r>
      </w:ins>
    </w:p>
    <w:p w14:paraId="0907833F" w14:textId="4C981744" w:rsidR="002A4CD4" w:rsidDel="00325DD7" w:rsidRDefault="002A4CD4">
      <w:pPr>
        <w:pStyle w:val="sfStepFirst"/>
        <w:numPr>
          <w:ilvl w:val="0"/>
          <w:numId w:val="0"/>
        </w:numPr>
        <w:ind w:left="2160"/>
        <w:rPr>
          <w:del w:id="269" w:author="Niu, Cheng-Guang" w:date="2014-11-14T11:27:00Z"/>
        </w:rPr>
        <w:pPrChange w:id="270" w:author="Niu, Cheng-Guang" w:date="2014-11-14T11:26:00Z">
          <w:pPr>
            <w:pStyle w:val="sfStepFirst"/>
            <w:numPr>
              <w:numId w:val="144"/>
            </w:numPr>
          </w:pPr>
        </w:pPrChange>
      </w:pPr>
      <w:del w:id="271" w:author="Niu, Cheng-Guang" w:date="2014-11-14T11:26:00Z">
        <w:r w:rsidDel="00325DD7">
          <w:delText xml:space="preserve"> from</w:delText>
        </w:r>
        <w:r w:rsidRPr="00550C91" w:rsidDel="00325DD7">
          <w:delText>:</w:delText>
        </w:r>
        <w:r w:rsidDel="00325DD7">
          <w:delText xml:space="preserve"> </w:delText>
        </w:r>
      </w:del>
    </w:p>
    <w:p w14:paraId="0042B6B9" w14:textId="2AD99A6B" w:rsidR="002A4CD4" w:rsidRPr="00325DD7" w:rsidRDefault="002A4CD4">
      <w:pPr>
        <w:pStyle w:val="sfStepFirst"/>
        <w:numPr>
          <w:ilvl w:val="0"/>
          <w:numId w:val="0"/>
        </w:numPr>
        <w:ind w:left="1800" w:firstLine="360"/>
        <w:rPr>
          <w:i/>
          <w:rPrChange w:id="272" w:author="Niu, Cheng-Guang" w:date="2014-11-14T11:26:00Z">
            <w:rPr/>
          </w:rPrChange>
        </w:rPr>
        <w:pPrChange w:id="273" w:author="Niu, Cheng-Guang" w:date="2014-11-14T11:26:00Z">
          <w:pPr>
            <w:pStyle w:val="sfStepFirst"/>
            <w:numPr>
              <w:numId w:val="0"/>
            </w:numPr>
            <w:tabs>
              <w:tab w:val="clear" w:pos="2160"/>
            </w:tabs>
            <w:ind w:left="1800" w:firstLine="0"/>
          </w:pPr>
        </w:pPrChange>
      </w:pPr>
      <w:r w:rsidRPr="00325DD7">
        <w:rPr>
          <w:i/>
          <w:rPrChange w:id="274" w:author="Niu, Cheng-Guang" w:date="2014-11-14T11:26:00Z">
            <w:rPr>
              <w:b/>
            </w:rPr>
          </w:rPrChange>
        </w:rPr>
        <w:t>https://visualstudiogallery.msdn.microsoft.com/abafc7d6-dcaa-40f4-8a5e-d6724bdb980c</w:t>
      </w:r>
    </w:p>
    <w:p w14:paraId="2881B4DC" w14:textId="300C5E47" w:rsidR="00046E67" w:rsidRDefault="00046E67" w:rsidP="00D65B58">
      <w:pPr>
        <w:pStyle w:val="sfStepFirst"/>
        <w:numPr>
          <w:ilvl w:val="0"/>
          <w:numId w:val="131"/>
        </w:numPr>
      </w:pPr>
      <w:r>
        <w:t xml:space="preserve">Start the </w:t>
      </w:r>
      <w:r w:rsidRPr="00046E67">
        <w:rPr>
          <w:b/>
        </w:rPr>
        <w:t>Microsoft.TeamFoundation.Git.Provider.msi</w:t>
      </w:r>
      <w:r>
        <w:t xml:space="preserve"> installer.</w:t>
      </w:r>
    </w:p>
    <w:p w14:paraId="3A101EB1" w14:textId="2C3A699C" w:rsidR="00046E67" w:rsidRDefault="00046E67" w:rsidP="00D65B58">
      <w:pPr>
        <w:pStyle w:val="sfStepFirst"/>
        <w:numPr>
          <w:ilvl w:val="0"/>
          <w:numId w:val="131"/>
        </w:numPr>
      </w:pPr>
      <w:r>
        <w:t xml:space="preserve">Accept the license agreement and click </w:t>
      </w:r>
      <w:r>
        <w:rPr>
          <w:b/>
        </w:rPr>
        <w:t>Install.</w:t>
      </w:r>
    </w:p>
    <w:p w14:paraId="1A68787A" w14:textId="126E2FDA" w:rsidR="002A4CD4" w:rsidRPr="007A0950" w:rsidRDefault="007A0950" w:rsidP="00D65B58">
      <w:pPr>
        <w:pStyle w:val="sfStepFirst"/>
        <w:numPr>
          <w:ilvl w:val="0"/>
          <w:numId w:val="131"/>
        </w:numPr>
      </w:pPr>
      <w:r w:rsidRPr="007A0950">
        <w:t xml:space="preserve">Click </w:t>
      </w:r>
      <w:r w:rsidRPr="007A0950">
        <w:rPr>
          <w:b/>
        </w:rPr>
        <w:t>Finish</w:t>
      </w:r>
      <w:r w:rsidRPr="007A0950">
        <w:t xml:space="preserve"> to close the installation window</w:t>
      </w:r>
      <w:r w:rsidR="002A4CD4" w:rsidRPr="007A0950">
        <w:t>.</w:t>
      </w:r>
    </w:p>
    <w:p w14:paraId="5AA743EC" w14:textId="24B1BD74" w:rsidR="002D4E48" w:rsidRDefault="002D4E48" w:rsidP="002D4E48">
      <w:pPr>
        <w:pStyle w:val="h2Head2"/>
      </w:pPr>
      <w:bookmarkStart w:id="275" w:name="_Toc403410080"/>
      <w:r w:rsidRPr="008454F7">
        <w:t>Install HP TFS ALI service</w:t>
      </w:r>
      <w:bookmarkEnd w:id="275"/>
    </w:p>
    <w:p w14:paraId="7FBCAEB4" w14:textId="77777777" w:rsidR="00304984" w:rsidRDefault="00304984" w:rsidP="00304984">
      <w:pPr>
        <w:pStyle w:val="Body"/>
      </w:pPr>
      <w:r w:rsidRPr="00EC5FED">
        <w:t>Application Lifecycle Intelligence (ALI) tracks development activities and links them to Application Lifecycle Management (ALM) entities. ALI integrates your Source Code Management (SCM</w:t>
      </w:r>
      <w:r>
        <w:t xml:space="preserve">) </w:t>
      </w:r>
      <w:r w:rsidRPr="00EC5FED">
        <w:t>with Application Lifecycle Management(ALM) and links a</w:t>
      </w:r>
      <w:r>
        <w:t>ctivities such as code changes and</w:t>
      </w:r>
      <w:r w:rsidRPr="00EC5FED">
        <w:t xml:space="preserve"> code coverage analyses from your SCM to ALM entities such as Releases, Requirements, Defects, and Tests.</w:t>
      </w:r>
    </w:p>
    <w:p w14:paraId="0487373D" w14:textId="77777777" w:rsidR="00304984" w:rsidRDefault="00304984" w:rsidP="00304984">
      <w:pPr>
        <w:pStyle w:val="Body"/>
      </w:pPr>
      <w:r>
        <w:t>As pre-requisite, i</w:t>
      </w:r>
      <w:r w:rsidRPr="00EC5FED">
        <w:t>n ALM Site Administration, enable the ALI extension for every project in which you want to use ALI.</w:t>
      </w:r>
    </w:p>
    <w:p w14:paraId="33B9F36F" w14:textId="77777777" w:rsidR="00304984" w:rsidRPr="00304984" w:rsidRDefault="00304984" w:rsidP="00304984">
      <w:pPr>
        <w:pStyle w:val="Body"/>
      </w:pPr>
    </w:p>
    <w:p w14:paraId="5DE5A1E7" w14:textId="77777777" w:rsidR="002D4E48" w:rsidRPr="00550C91" w:rsidRDefault="002D4E48" w:rsidP="002D4E48">
      <w:pPr>
        <w:pStyle w:val="Body"/>
      </w:pPr>
      <w:r w:rsidRPr="00550C91">
        <w:t xml:space="preserve">Example </w:t>
      </w:r>
      <w:r>
        <w:t xml:space="preserve">installation </w:t>
      </w:r>
      <w:r w:rsidRPr="00550C91">
        <w:t xml:space="preserve">on </w:t>
      </w:r>
      <w:r>
        <w:t>Windows server 2008 R2</w:t>
      </w:r>
      <w:r w:rsidRPr="00550C91">
        <w:t>:</w:t>
      </w:r>
    </w:p>
    <w:p w14:paraId="4D810DB5" w14:textId="25991AE3" w:rsidR="002D4E48" w:rsidRDefault="002D4E48" w:rsidP="00D65B58">
      <w:pPr>
        <w:pStyle w:val="sfStepFirst"/>
        <w:numPr>
          <w:ilvl w:val="0"/>
          <w:numId w:val="141"/>
        </w:numPr>
      </w:pPr>
      <w:r>
        <w:t>Download the HP ALI 2.7 bundle from</w:t>
      </w:r>
      <w:r w:rsidRPr="00550C91">
        <w:t>:</w:t>
      </w:r>
      <w:r>
        <w:t xml:space="preserve"> </w:t>
      </w:r>
    </w:p>
    <w:p w14:paraId="6AF7BD15" w14:textId="11EB9575" w:rsidR="002D4E48" w:rsidRPr="00D25BDA" w:rsidRDefault="002D4E48">
      <w:pPr>
        <w:pStyle w:val="sfStepFirst"/>
        <w:numPr>
          <w:ilvl w:val="0"/>
          <w:numId w:val="0"/>
        </w:numPr>
        <w:ind w:left="1800" w:firstLine="360"/>
        <w:rPr>
          <w:i/>
          <w:rPrChange w:id="276" w:author="Niu, Cheng-Guang" w:date="2014-11-14T11:34:00Z">
            <w:rPr>
              <w:b/>
            </w:rPr>
          </w:rPrChange>
        </w:rPr>
        <w:pPrChange w:id="277" w:author="Niu, Cheng-Guang" w:date="2014-11-14T11:34:00Z">
          <w:pPr>
            <w:pStyle w:val="sfStepFirst"/>
            <w:numPr>
              <w:numId w:val="0"/>
            </w:numPr>
            <w:tabs>
              <w:tab w:val="clear" w:pos="2160"/>
            </w:tabs>
            <w:ind w:left="1800" w:firstLine="0"/>
          </w:pPr>
        </w:pPrChange>
      </w:pPr>
      <w:r w:rsidRPr="00D25BDA">
        <w:rPr>
          <w:i/>
          <w:rPrChange w:id="278" w:author="Niu, Cheng-Guang" w:date="2014-11-14T11:34:00Z">
            <w:rPr>
              <w:b/>
            </w:rPr>
          </w:rPrChange>
        </w:rPr>
        <w:t>https://hpln.hp.com/group/application-lifecycle-intelligence</w:t>
      </w:r>
    </w:p>
    <w:p w14:paraId="2F554614" w14:textId="49E69B3D" w:rsidR="00305E3A" w:rsidRPr="002D4E48" w:rsidRDefault="002D4E48" w:rsidP="002D4E48">
      <w:pPr>
        <w:pStyle w:val="snStepNext"/>
        <w:ind w:left="1530"/>
      </w:pPr>
      <w:r>
        <w:tab/>
      </w:r>
      <w:r w:rsidRPr="002D4E48">
        <w:rPr>
          <w:b/>
        </w:rPr>
        <w:t xml:space="preserve">Note: </w:t>
      </w:r>
      <w:r>
        <w:t>To download the ALI 2.7 Bundle, you need to sign up with your HP passport account.</w:t>
      </w:r>
    </w:p>
    <w:p w14:paraId="3D1DB0C9" w14:textId="20B5EB3A" w:rsidR="002D4E48" w:rsidRDefault="00B859BE" w:rsidP="00D65B58">
      <w:pPr>
        <w:pStyle w:val="sfStepFirst"/>
        <w:numPr>
          <w:ilvl w:val="0"/>
          <w:numId w:val="131"/>
        </w:numPr>
      </w:pPr>
      <w:r>
        <w:t xml:space="preserve">Extract the </w:t>
      </w:r>
      <w:r w:rsidRPr="00B859BE">
        <w:rPr>
          <w:b/>
        </w:rPr>
        <w:t>ALI27_0.zip</w:t>
      </w:r>
      <w:r w:rsidR="002D4E48" w:rsidRPr="00550C91">
        <w:t xml:space="preserve"> </w:t>
      </w:r>
      <w:r>
        <w:t xml:space="preserve">archive and copy the following file to </w:t>
      </w:r>
      <w:r w:rsidR="00287B02">
        <w:t>the</w:t>
      </w:r>
      <w:r>
        <w:t xml:space="preserve"> TFS server</w:t>
      </w:r>
      <w:r w:rsidR="002D4E48" w:rsidRPr="00CC633E">
        <w:t>.</w:t>
      </w:r>
    </w:p>
    <w:tbl>
      <w:tblPr>
        <w:tblStyle w:val="TableGrid"/>
        <w:tblW w:w="0" w:type="auto"/>
        <w:tblInd w:w="1800" w:type="dxa"/>
        <w:tblLook w:val="04A0" w:firstRow="1" w:lastRow="0" w:firstColumn="1" w:lastColumn="0" w:noHBand="0" w:noVBand="1"/>
      </w:tblPr>
      <w:tblGrid>
        <w:gridCol w:w="8270"/>
      </w:tblGrid>
      <w:tr w:rsidR="00B859BE" w:rsidRPr="00550C91" w14:paraId="0995D217" w14:textId="77777777" w:rsidTr="00B859BE">
        <w:tc>
          <w:tcPr>
            <w:tcW w:w="8270" w:type="dxa"/>
          </w:tcPr>
          <w:p w14:paraId="454BD777" w14:textId="69053DCE" w:rsidR="00B859BE" w:rsidRPr="00550C91" w:rsidRDefault="00B859BE" w:rsidP="00B859BE">
            <w:pPr>
              <w:pStyle w:val="snStepNext"/>
            </w:pPr>
            <w:r w:rsidRPr="00B859BE">
              <w:t>ALI27_0</w:t>
            </w:r>
            <w:r>
              <w:t>\</w:t>
            </w:r>
            <w:r w:rsidRPr="00B859BE">
              <w:t>agents\scm-integration\windows</w:t>
            </w:r>
            <w:r>
              <w:t>\</w:t>
            </w:r>
            <w:r w:rsidRPr="00B859BE">
              <w:t>ali-tfs-services.zip</w:t>
            </w:r>
          </w:p>
        </w:tc>
      </w:tr>
    </w:tbl>
    <w:p w14:paraId="3713E710" w14:textId="46D171EF" w:rsidR="002D4E48" w:rsidRDefault="00B859BE" w:rsidP="00D65B58">
      <w:pPr>
        <w:pStyle w:val="sfStepFirst"/>
        <w:numPr>
          <w:ilvl w:val="0"/>
          <w:numId w:val="129"/>
        </w:numPr>
      </w:pPr>
      <w:r>
        <w:t xml:space="preserve">Extract the archive to a temporary folder on the TFS server and start the </w:t>
      </w:r>
      <w:r w:rsidRPr="00B859BE">
        <w:rPr>
          <w:b/>
        </w:rPr>
        <w:t>HP-ALI-TFS-Services-Installer.msi</w:t>
      </w:r>
      <w:r>
        <w:t xml:space="preserve"> installer located under </w:t>
      </w:r>
      <w:r w:rsidRPr="00B859BE">
        <w:rPr>
          <w:b/>
        </w:rPr>
        <w:t>ali-tfs-services\HP-ALI-TfsServices</w:t>
      </w:r>
      <w:r>
        <w:t xml:space="preserve"> folder. </w:t>
      </w:r>
    </w:p>
    <w:p w14:paraId="4D574DA2" w14:textId="294A1A97" w:rsidR="00523D3C" w:rsidRPr="00523D3C" w:rsidRDefault="00523D3C" w:rsidP="00523D3C">
      <w:pPr>
        <w:pStyle w:val="snStepNext"/>
        <w:ind w:left="1890"/>
      </w:pPr>
      <w:r>
        <w:rPr>
          <w:noProof/>
        </w:rPr>
        <w:drawing>
          <wp:inline distT="0" distB="0" distL="0" distR="0" wp14:anchorId="1AEAEB6C" wp14:editId="4D630335">
            <wp:extent cx="3495675" cy="2714951"/>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98809" cy="2717385"/>
                    </a:xfrm>
                    <a:prstGeom prst="rect">
                      <a:avLst/>
                    </a:prstGeom>
                  </pic:spPr>
                </pic:pic>
              </a:graphicData>
            </a:graphic>
          </wp:inline>
        </w:drawing>
      </w:r>
    </w:p>
    <w:p w14:paraId="6C0CAF32" w14:textId="04C93772" w:rsidR="00B859BE" w:rsidRDefault="00B859BE" w:rsidP="00D65B58">
      <w:pPr>
        <w:pStyle w:val="sfStepFirst"/>
        <w:numPr>
          <w:ilvl w:val="0"/>
          <w:numId w:val="129"/>
        </w:numPr>
      </w:pPr>
      <w:r>
        <w:t xml:space="preserve">Click </w:t>
      </w:r>
      <w:r>
        <w:rPr>
          <w:b/>
        </w:rPr>
        <w:t>Next</w:t>
      </w:r>
      <w:r w:rsidRPr="00B859BE">
        <w:t>.</w:t>
      </w:r>
      <w:r>
        <w:t xml:space="preserve"> </w:t>
      </w:r>
    </w:p>
    <w:p w14:paraId="3F0B955C" w14:textId="5A254BC9" w:rsidR="00B859BE" w:rsidRDefault="00B859BE" w:rsidP="00D65B58">
      <w:pPr>
        <w:pStyle w:val="sfStepFirst"/>
        <w:numPr>
          <w:ilvl w:val="0"/>
          <w:numId w:val="129"/>
        </w:numPr>
      </w:pPr>
      <w:r>
        <w:t xml:space="preserve">Leave the default setup type, or select the component that you want to install. Click </w:t>
      </w:r>
      <w:r w:rsidRPr="00B859BE">
        <w:rPr>
          <w:b/>
        </w:rPr>
        <w:t>Next</w:t>
      </w:r>
      <w:r>
        <w:t>.</w:t>
      </w:r>
    </w:p>
    <w:p w14:paraId="19D03BD5" w14:textId="77777777" w:rsidR="00F41372" w:rsidRDefault="00B859BE" w:rsidP="00D65B58">
      <w:pPr>
        <w:pStyle w:val="sfStepFirst"/>
        <w:numPr>
          <w:ilvl w:val="0"/>
          <w:numId w:val="129"/>
        </w:numPr>
      </w:pPr>
      <w:r>
        <w:t xml:space="preserve">Select the </w:t>
      </w:r>
      <w:r w:rsidR="00F41372">
        <w:t>application site, where you want to store the HP ALI TFS service and choose the name for the new IIS application.</w:t>
      </w:r>
    </w:p>
    <w:p w14:paraId="63D931DD" w14:textId="11D7308A" w:rsidR="00B859BE" w:rsidRDefault="00F41372" w:rsidP="00F41372">
      <w:pPr>
        <w:pStyle w:val="sfStepFirst"/>
        <w:numPr>
          <w:ilvl w:val="0"/>
          <w:numId w:val="0"/>
        </w:numPr>
        <w:ind w:left="1800"/>
      </w:pPr>
      <w:r w:rsidRPr="00F41372">
        <w:rPr>
          <w:b/>
        </w:rPr>
        <w:lastRenderedPageBreak/>
        <w:t>Note:</w:t>
      </w:r>
      <w:r w:rsidR="00B859BE">
        <w:t xml:space="preserve"> We recommend to use</w:t>
      </w:r>
      <w:r>
        <w:t xml:space="preserve"> the existing site </w:t>
      </w:r>
      <w:r w:rsidRPr="00F41372">
        <w:rPr>
          <w:b/>
        </w:rPr>
        <w:t>Team Foundation Server</w:t>
      </w:r>
      <w:r>
        <w:t>, since</w:t>
      </w:r>
      <w:r w:rsidR="00B859BE">
        <w:t xml:space="preserve"> HP ALI </w:t>
      </w:r>
      <w:r>
        <w:t xml:space="preserve">TFS </w:t>
      </w:r>
      <w:r w:rsidR="00B859BE">
        <w:t>services will share ports with TFS.</w:t>
      </w:r>
    </w:p>
    <w:p w14:paraId="076DD535" w14:textId="78F73D60" w:rsidR="00F41372" w:rsidRDefault="00F41372" w:rsidP="00D65B58">
      <w:pPr>
        <w:pStyle w:val="sfStepFirst"/>
        <w:numPr>
          <w:ilvl w:val="0"/>
          <w:numId w:val="129"/>
        </w:numPr>
      </w:pPr>
      <w:r>
        <w:t xml:space="preserve">Click </w:t>
      </w:r>
      <w:r>
        <w:rPr>
          <w:b/>
        </w:rPr>
        <w:t>Next</w:t>
      </w:r>
      <w:r>
        <w:t>.</w:t>
      </w:r>
    </w:p>
    <w:p w14:paraId="6289C4F0" w14:textId="1481BB1A" w:rsidR="00664AAC" w:rsidRDefault="00664AAC" w:rsidP="00D65B58">
      <w:pPr>
        <w:pStyle w:val="sfStepFirst"/>
        <w:numPr>
          <w:ilvl w:val="0"/>
          <w:numId w:val="129"/>
        </w:numPr>
      </w:pPr>
      <w:r>
        <w:t xml:space="preserve">Enter values for the required fields: </w:t>
      </w:r>
      <w:r w:rsidRPr="00664AAC">
        <w:rPr>
          <w:b/>
        </w:rPr>
        <w:t>IIS Application Pool</w:t>
      </w:r>
      <w:r>
        <w:t xml:space="preserve">, </w:t>
      </w:r>
      <w:r w:rsidRPr="00664AAC">
        <w:rPr>
          <w:b/>
        </w:rPr>
        <w:t>Domain</w:t>
      </w:r>
      <w:r>
        <w:t xml:space="preserve">, </w:t>
      </w:r>
      <w:r w:rsidRPr="00664AAC">
        <w:rPr>
          <w:b/>
        </w:rPr>
        <w:t>User</w:t>
      </w:r>
      <w:r>
        <w:t xml:space="preserve">, </w:t>
      </w:r>
      <w:r w:rsidRPr="00664AAC">
        <w:rPr>
          <w:b/>
        </w:rPr>
        <w:t>Password</w:t>
      </w:r>
      <w:r>
        <w:t xml:space="preserve"> and click </w:t>
      </w:r>
      <w:r>
        <w:rPr>
          <w:b/>
        </w:rPr>
        <w:t>Next</w:t>
      </w:r>
      <w:r>
        <w:t>.</w:t>
      </w:r>
    </w:p>
    <w:p w14:paraId="4FF39136" w14:textId="46D4FCB0" w:rsidR="00664AAC" w:rsidRDefault="0035315B" w:rsidP="00D65B58">
      <w:pPr>
        <w:pStyle w:val="sfStepFirst"/>
        <w:numPr>
          <w:ilvl w:val="0"/>
          <w:numId w:val="129"/>
        </w:numPr>
      </w:pPr>
      <w:r>
        <w:t xml:space="preserve">Choose the destination folder where the IIS service data will be installed and click </w:t>
      </w:r>
      <w:r>
        <w:rPr>
          <w:b/>
        </w:rPr>
        <w:t>Next</w:t>
      </w:r>
      <w:r>
        <w:t>.</w:t>
      </w:r>
    </w:p>
    <w:p w14:paraId="27B5584C" w14:textId="400BF8E8" w:rsidR="0035315B" w:rsidRDefault="0035315B" w:rsidP="00D65B58">
      <w:pPr>
        <w:pStyle w:val="sfStepFirst"/>
        <w:numPr>
          <w:ilvl w:val="0"/>
          <w:numId w:val="129"/>
        </w:numPr>
      </w:pPr>
      <w:r>
        <w:t xml:space="preserve">Enter values for the required fields or leave the default values: </w:t>
      </w:r>
      <w:r w:rsidRPr="0035315B">
        <w:rPr>
          <w:b/>
        </w:rPr>
        <w:t>TFS Collection URL</w:t>
      </w:r>
      <w:r>
        <w:t xml:space="preserve">, </w:t>
      </w:r>
      <w:r w:rsidRPr="0035315B">
        <w:rPr>
          <w:b/>
        </w:rPr>
        <w:t>ALI Agent Configuration file</w:t>
      </w:r>
      <w:r>
        <w:t xml:space="preserve">, </w:t>
      </w:r>
      <w:r w:rsidRPr="0035315B">
        <w:rPr>
          <w:b/>
        </w:rPr>
        <w:t>ALI Agent Configuration folder</w:t>
      </w:r>
      <w:r w:rsidR="00DC40E0">
        <w:rPr>
          <w:b/>
        </w:rPr>
        <w:t xml:space="preserve"> </w:t>
      </w:r>
      <w:r w:rsidR="00DC40E0">
        <w:t xml:space="preserve">and click </w:t>
      </w:r>
      <w:r w:rsidR="00DC40E0">
        <w:rPr>
          <w:b/>
        </w:rPr>
        <w:t>Next</w:t>
      </w:r>
      <w:r w:rsidR="00DC40E0">
        <w:t>.</w:t>
      </w:r>
    </w:p>
    <w:p w14:paraId="1CC3DD01" w14:textId="71D54191" w:rsidR="0038215B" w:rsidRDefault="00CE20A5" w:rsidP="00CE20A5">
      <w:pPr>
        <w:pStyle w:val="snStepNext"/>
        <w:ind w:left="2160"/>
      </w:pPr>
      <w:r w:rsidRPr="00CE20A5">
        <w:rPr>
          <w:b/>
        </w:rPr>
        <w:t>Note:</w:t>
      </w:r>
      <w:r>
        <w:t xml:space="preserve"> You can </w:t>
      </w:r>
      <w:r w:rsidR="00523D3C">
        <w:t xml:space="preserve">leave the </w:t>
      </w:r>
      <w:r w:rsidR="00523D3C" w:rsidRPr="0035315B">
        <w:rPr>
          <w:b/>
        </w:rPr>
        <w:t>ALI Agent Configuration file</w:t>
      </w:r>
      <w:r w:rsidR="00523D3C">
        <w:t xml:space="preserve"> value </w:t>
      </w:r>
      <w:r w:rsidR="00845126">
        <w:t>empty</w:t>
      </w:r>
      <w:r>
        <w:t xml:space="preserve">. If the configuration file doesn't exist the HP ALI SCM Push </w:t>
      </w:r>
      <w:r w:rsidR="00845126">
        <w:t xml:space="preserve">will be stil </w:t>
      </w:r>
      <w:r>
        <w:t>enabled. You can change th</w:t>
      </w:r>
      <w:r w:rsidR="00845126">
        <w:t>ose settings in the w</w:t>
      </w:r>
      <w:r w:rsidR="0038215B">
        <w:t xml:space="preserve">indows </w:t>
      </w:r>
      <w:r w:rsidR="00845126">
        <w:t>r</w:t>
      </w:r>
      <w:r w:rsidR="0038215B">
        <w:t>egistry</w:t>
      </w:r>
      <w:r w:rsidR="00845126">
        <w:t xml:space="preserve"> later</w:t>
      </w:r>
      <w:r w:rsidR="0038215B">
        <w:t>:</w:t>
      </w:r>
    </w:p>
    <w:tbl>
      <w:tblPr>
        <w:tblStyle w:val="TableGrid"/>
        <w:tblW w:w="0" w:type="auto"/>
        <w:tblInd w:w="1800" w:type="dxa"/>
        <w:tblLook w:val="04A0" w:firstRow="1" w:lastRow="0" w:firstColumn="1" w:lastColumn="0" w:noHBand="0" w:noVBand="1"/>
      </w:tblPr>
      <w:tblGrid>
        <w:gridCol w:w="8270"/>
      </w:tblGrid>
      <w:tr w:rsidR="0038215B" w:rsidRPr="00550C91" w14:paraId="428B125F" w14:textId="77777777" w:rsidTr="004B2F73">
        <w:tc>
          <w:tcPr>
            <w:tcW w:w="8270" w:type="dxa"/>
          </w:tcPr>
          <w:p w14:paraId="6AD9D9F2" w14:textId="1C7F7B30" w:rsidR="0038215B" w:rsidRPr="0038215B" w:rsidRDefault="0038215B" w:rsidP="004B2F73">
            <w:pPr>
              <w:pStyle w:val="snStepNext"/>
            </w:pPr>
            <w:r w:rsidRPr="0038215B">
              <w:t>SOFTWARE\Hewlett-Packard Development Company\ALI\TFS\Services\TfsConfigurationFile</w:t>
            </w:r>
          </w:p>
        </w:tc>
      </w:tr>
    </w:tbl>
    <w:p w14:paraId="2658B42D" w14:textId="255824B7" w:rsidR="00DC40E0" w:rsidRDefault="00B90E43" w:rsidP="00D65B58">
      <w:pPr>
        <w:pStyle w:val="sfStepFirst"/>
        <w:numPr>
          <w:ilvl w:val="0"/>
          <w:numId w:val="129"/>
        </w:numPr>
      </w:pPr>
      <w:r>
        <w:t xml:space="preserve">Click </w:t>
      </w:r>
      <w:r>
        <w:rPr>
          <w:b/>
        </w:rPr>
        <w:t>Next</w:t>
      </w:r>
      <w:r>
        <w:t xml:space="preserve">. Review the summary page and click </w:t>
      </w:r>
      <w:r>
        <w:rPr>
          <w:b/>
        </w:rPr>
        <w:t>Next</w:t>
      </w:r>
      <w:r>
        <w:t xml:space="preserve"> again.</w:t>
      </w:r>
    </w:p>
    <w:p w14:paraId="4C67CD7A" w14:textId="2D9C86D8" w:rsidR="00111399" w:rsidRDefault="00111399" w:rsidP="00D65B58">
      <w:pPr>
        <w:pStyle w:val="sfStepFirst"/>
        <w:numPr>
          <w:ilvl w:val="0"/>
          <w:numId w:val="129"/>
        </w:numPr>
      </w:pPr>
      <w:r>
        <w:t xml:space="preserve">Click </w:t>
      </w:r>
      <w:r>
        <w:rPr>
          <w:b/>
        </w:rPr>
        <w:t>Install</w:t>
      </w:r>
      <w:r>
        <w:t xml:space="preserve"> to start the ALI TFS services installation.</w:t>
      </w:r>
    </w:p>
    <w:p w14:paraId="119414B3" w14:textId="417BEBCA" w:rsidR="002D4E48" w:rsidRPr="00A96B9C" w:rsidRDefault="002D4E48" w:rsidP="00D65B58">
      <w:pPr>
        <w:pStyle w:val="sfStepFirst"/>
        <w:numPr>
          <w:ilvl w:val="0"/>
          <w:numId w:val="129"/>
        </w:numPr>
      </w:pPr>
      <w:r>
        <w:t>C</w:t>
      </w:r>
      <w:r w:rsidR="00111399">
        <w:t xml:space="preserve">lick </w:t>
      </w:r>
      <w:r w:rsidR="00111399">
        <w:rPr>
          <w:b/>
        </w:rPr>
        <w:t xml:space="preserve">Finish </w:t>
      </w:r>
      <w:r w:rsidR="00111399">
        <w:t xml:space="preserve"> to close </w:t>
      </w:r>
      <w:r>
        <w:t>the installer.</w:t>
      </w:r>
    </w:p>
    <w:p w14:paraId="1F2622BB" w14:textId="30D2449A" w:rsidR="001022D3" w:rsidRPr="00305E3A" w:rsidRDefault="001022D3" w:rsidP="001022D3">
      <w:pPr>
        <w:pStyle w:val="snStepNext"/>
        <w:ind w:left="2160"/>
      </w:pPr>
      <w:r>
        <w:rPr>
          <w:b/>
        </w:rPr>
        <w:t>Important</w:t>
      </w:r>
      <w:r w:rsidRPr="001022D3">
        <w:rPr>
          <w:b/>
        </w:rPr>
        <w:t>:</w:t>
      </w:r>
      <w:r>
        <w:t xml:space="preserve"> </w:t>
      </w:r>
      <w:r w:rsidRPr="00305E3A">
        <w:t>For more</w:t>
      </w:r>
      <w:r>
        <w:t xml:space="preserve"> detailed installation and configuration instructions, please refer to the ALI TFS pdf guide- </w:t>
      </w:r>
      <w:r w:rsidRPr="00305E3A">
        <w:rPr>
          <w:b/>
        </w:rPr>
        <w:t>ALI27_UG.pdf</w:t>
      </w:r>
      <w:r>
        <w:t xml:space="preserve">, located in the </w:t>
      </w:r>
      <w:r w:rsidRPr="00933A49">
        <w:rPr>
          <w:b/>
        </w:rPr>
        <w:t>DevOps_R3.5_Solution\</w:t>
      </w:r>
      <w:r>
        <w:rPr>
          <w:b/>
        </w:rPr>
        <w:t>C</w:t>
      </w:r>
      <w:r w:rsidRPr="00933A49">
        <w:rPr>
          <w:b/>
        </w:rPr>
        <w:t>ontent</w:t>
      </w:r>
      <w:r>
        <w:rPr>
          <w:b/>
        </w:rPr>
        <w:t xml:space="preserve"> files\tfs </w:t>
      </w:r>
      <w:r>
        <w:t>folder.</w:t>
      </w:r>
    </w:p>
    <w:p w14:paraId="20F10DB3" w14:textId="2EDE3F10" w:rsidR="002D4E48" w:rsidRPr="002D4E48" w:rsidRDefault="002D4E48" w:rsidP="002D4E48">
      <w:pPr>
        <w:pStyle w:val="snStepNext"/>
        <w:ind w:left="1890" w:hanging="360"/>
      </w:pPr>
    </w:p>
    <w:p w14:paraId="506BA0CA" w14:textId="4F9C4732" w:rsidR="00231E0B" w:rsidRDefault="00215907" w:rsidP="0031267C">
      <w:pPr>
        <w:pStyle w:val="h2Head2"/>
      </w:pPr>
      <w:bookmarkStart w:id="279" w:name="_Toc403410081"/>
      <w:r w:rsidRPr="008454F7">
        <w:t>Create TFS</w:t>
      </w:r>
      <w:r w:rsidR="00983531" w:rsidRPr="008454F7">
        <w:t xml:space="preserve"> team project</w:t>
      </w:r>
      <w:r w:rsidRPr="008454F7">
        <w:t xml:space="preserve"> for iBank dotNet (iBank </w:t>
      </w:r>
      <w:r w:rsidR="00D06741">
        <w:t>Investor</w:t>
      </w:r>
      <w:r w:rsidRPr="008454F7">
        <w:t>) application</w:t>
      </w:r>
      <w:bookmarkEnd w:id="279"/>
    </w:p>
    <w:p w14:paraId="4C0455B3" w14:textId="77777777" w:rsidR="00231E0B" w:rsidRPr="00550C91" w:rsidRDefault="00231E0B" w:rsidP="00231E0B">
      <w:pPr>
        <w:pStyle w:val="Body"/>
      </w:pPr>
      <w:r w:rsidRPr="00550C91">
        <w:t xml:space="preserve">Example </w:t>
      </w:r>
      <w:r>
        <w:t>configuration</w:t>
      </w:r>
      <w:r w:rsidRPr="00550C91">
        <w:t xml:space="preserve"> on </w:t>
      </w:r>
      <w:r>
        <w:t>Windows server 2008 R2</w:t>
      </w:r>
      <w:r w:rsidRPr="00550C91">
        <w:t>:</w:t>
      </w:r>
    </w:p>
    <w:p w14:paraId="35961210" w14:textId="7896A423" w:rsidR="00A96B9C" w:rsidRDefault="00231E0B" w:rsidP="00D65B58">
      <w:pPr>
        <w:pStyle w:val="sfStepFirst"/>
        <w:numPr>
          <w:ilvl w:val="0"/>
          <w:numId w:val="132"/>
        </w:numPr>
      </w:pPr>
      <w:r>
        <w:t xml:space="preserve">Start </w:t>
      </w:r>
      <w:r w:rsidR="00983531">
        <w:t>Visual Studio and click on</w:t>
      </w:r>
      <w:r w:rsidR="00983531">
        <w:rPr>
          <w:b/>
        </w:rPr>
        <w:t xml:space="preserve"> VIEW &gt; Team Explorer</w:t>
      </w:r>
      <w:r w:rsidR="00A96B9C">
        <w:t>.</w:t>
      </w:r>
    </w:p>
    <w:p w14:paraId="221A07F9" w14:textId="23C63912" w:rsidR="00A96B9C" w:rsidRPr="00A96B9C" w:rsidRDefault="00071AD7" w:rsidP="00A96B9C">
      <w:pPr>
        <w:pStyle w:val="snStepNext"/>
        <w:ind w:left="1800"/>
      </w:pPr>
      <w:r>
        <w:rPr>
          <w:noProof/>
        </w:rPr>
        <w:drawing>
          <wp:inline distT="0" distB="0" distL="0" distR="0" wp14:anchorId="1C410722" wp14:editId="6A7ED55A">
            <wp:extent cx="5232230" cy="370149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41050" cy="3707730"/>
                    </a:xfrm>
                    <a:prstGeom prst="rect">
                      <a:avLst/>
                    </a:prstGeom>
                    <a:noFill/>
                    <a:ln>
                      <a:noFill/>
                    </a:ln>
                  </pic:spPr>
                </pic:pic>
              </a:graphicData>
            </a:graphic>
          </wp:inline>
        </w:drawing>
      </w:r>
    </w:p>
    <w:p w14:paraId="05583DF0" w14:textId="3F4B7531" w:rsidR="00231E0B" w:rsidRDefault="00A96B9C" w:rsidP="00D65B58">
      <w:pPr>
        <w:pStyle w:val="sfStepFirst"/>
        <w:numPr>
          <w:ilvl w:val="0"/>
          <w:numId w:val="132"/>
        </w:numPr>
      </w:pPr>
      <w:r>
        <w:lastRenderedPageBreak/>
        <w:t xml:space="preserve">Click </w:t>
      </w:r>
      <w:r w:rsidR="00983531">
        <w:rPr>
          <w:noProof/>
        </w:rPr>
        <w:drawing>
          <wp:inline distT="0" distB="0" distL="0" distR="0" wp14:anchorId="4B08D42F" wp14:editId="1ECBDA61">
            <wp:extent cx="197485" cy="190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a:noFill/>
                    </a:ln>
                  </pic:spPr>
                </pic:pic>
              </a:graphicData>
            </a:graphic>
          </wp:inline>
        </w:drawing>
      </w:r>
      <w:r w:rsidR="00983531">
        <w:t xml:space="preserve"> </w:t>
      </w:r>
      <w:ins w:id="280" w:author="Niu, Cheng-Guang" w:date="2014-11-14T11:39:00Z">
        <w:r w:rsidR="00D25BDA">
          <w:t xml:space="preserve">, </w:t>
        </w:r>
      </w:ins>
      <w:del w:id="281" w:author="Niu, Cheng-Guang" w:date="2014-11-14T11:39:00Z">
        <w:r w:rsidR="00983531" w:rsidDel="00D25BDA">
          <w:delText xml:space="preserve">to </w:delText>
        </w:r>
      </w:del>
      <w:r w:rsidR="00983531">
        <w:t xml:space="preserve">and then click </w:t>
      </w:r>
      <w:del w:id="282" w:author="Niu, Cheng-Guang" w:date="2014-11-14T11:39:00Z">
        <w:r w:rsidR="00983531" w:rsidDel="00D25BDA">
          <w:delText xml:space="preserve">on </w:delText>
        </w:r>
      </w:del>
      <w:r w:rsidR="00983531" w:rsidRPr="00983531">
        <w:rPr>
          <w:b/>
        </w:rPr>
        <w:t>Connect</w:t>
      </w:r>
      <w:r w:rsidR="00983531">
        <w:rPr>
          <w:b/>
        </w:rPr>
        <w:t xml:space="preserve"> </w:t>
      </w:r>
      <w:r w:rsidR="00983531" w:rsidRPr="00983531">
        <w:t xml:space="preserve">under </w:t>
      </w:r>
      <w:r w:rsidR="00983531">
        <w:rPr>
          <w:b/>
        </w:rPr>
        <w:t>Team Foundation Service</w:t>
      </w:r>
      <w:ins w:id="283" w:author="Niu, Cheng-Guang" w:date="2014-11-14T11:39:00Z">
        <w:r w:rsidR="00D25BDA">
          <w:t xml:space="preserve"> </w:t>
        </w:r>
      </w:ins>
      <w:del w:id="284" w:author="Niu, Cheng-Guang" w:date="2014-11-14T11:39:00Z">
        <w:r w:rsidR="00983531" w:rsidDel="00D25BDA">
          <w:delText xml:space="preserve">, </w:delText>
        </w:r>
      </w:del>
      <w:r w:rsidR="00983531">
        <w:t xml:space="preserve">to </w:t>
      </w:r>
      <w:r w:rsidR="00983531" w:rsidRPr="00983531">
        <w:t>connect</w:t>
      </w:r>
      <w:r w:rsidR="00983531">
        <w:t xml:space="preserve"> to a TFS server.</w:t>
      </w:r>
    </w:p>
    <w:p w14:paraId="02C3C6B4" w14:textId="55FA7001" w:rsidR="00983531" w:rsidRDefault="00983531" w:rsidP="00D65B58">
      <w:pPr>
        <w:pStyle w:val="sfStepFirst"/>
        <w:numPr>
          <w:ilvl w:val="0"/>
          <w:numId w:val="132"/>
        </w:numPr>
      </w:pPr>
      <w:r>
        <w:t xml:space="preserve">Select the TFS server from the </w:t>
      </w:r>
      <w:r w:rsidR="00524FFC">
        <w:t xml:space="preserve">drop-down list </w:t>
      </w:r>
      <w:r>
        <w:t xml:space="preserve">and click </w:t>
      </w:r>
      <w:r>
        <w:rPr>
          <w:b/>
        </w:rPr>
        <w:t>Connect</w:t>
      </w:r>
      <w:r>
        <w:t>.</w:t>
      </w:r>
    </w:p>
    <w:p w14:paraId="4271AF21" w14:textId="372F9519" w:rsidR="00983531" w:rsidRDefault="00524FFC" w:rsidP="00D65B58">
      <w:pPr>
        <w:pStyle w:val="sfStepFirst"/>
        <w:numPr>
          <w:ilvl w:val="0"/>
          <w:numId w:val="132"/>
        </w:numPr>
      </w:pPr>
      <w:r>
        <w:t xml:space="preserve">Click </w:t>
      </w:r>
      <w:r>
        <w:rPr>
          <w:b/>
        </w:rPr>
        <w:t>Home &gt; Project and My Teams &gt; New Team Project…</w:t>
      </w:r>
    </w:p>
    <w:p w14:paraId="03A7AB69" w14:textId="19D99230" w:rsidR="00524FFC" w:rsidRDefault="00071AD7" w:rsidP="00524FFC">
      <w:pPr>
        <w:pStyle w:val="snStepNext"/>
        <w:ind w:left="1800"/>
      </w:pPr>
      <w:r>
        <w:rPr>
          <w:noProof/>
        </w:rPr>
        <w:drawing>
          <wp:inline distT="0" distB="0" distL="0" distR="0" wp14:anchorId="38DE3BED" wp14:editId="0D85784F">
            <wp:extent cx="5226176" cy="34161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33367" cy="3420899"/>
                    </a:xfrm>
                    <a:prstGeom prst="rect">
                      <a:avLst/>
                    </a:prstGeom>
                    <a:noFill/>
                    <a:ln>
                      <a:noFill/>
                    </a:ln>
                  </pic:spPr>
                </pic:pic>
              </a:graphicData>
            </a:graphic>
          </wp:inline>
        </w:drawing>
      </w:r>
    </w:p>
    <w:p w14:paraId="3777AE75" w14:textId="4A6A4719" w:rsidR="00524FFC" w:rsidRDefault="00524FFC" w:rsidP="00D65B58">
      <w:pPr>
        <w:pStyle w:val="sfStepFirst"/>
        <w:numPr>
          <w:ilvl w:val="0"/>
          <w:numId w:val="132"/>
        </w:numPr>
      </w:pPr>
      <w:r>
        <w:t xml:space="preserve">Enter the new project name and click </w:t>
      </w:r>
      <w:r w:rsidRPr="00524FFC">
        <w:rPr>
          <w:b/>
        </w:rPr>
        <w:t>Next</w:t>
      </w:r>
      <w:r>
        <w:t>.</w:t>
      </w:r>
    </w:p>
    <w:p w14:paraId="724054E9" w14:textId="4C4BA9FA" w:rsidR="00524FFC" w:rsidRDefault="00071AD7" w:rsidP="00524FFC">
      <w:pPr>
        <w:pStyle w:val="snStepNext"/>
        <w:ind w:left="1800"/>
      </w:pPr>
      <w:r>
        <w:rPr>
          <w:noProof/>
        </w:rPr>
        <w:drawing>
          <wp:inline distT="0" distB="0" distL="0" distR="0" wp14:anchorId="565C1B20" wp14:editId="54652399">
            <wp:extent cx="3582346" cy="313822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91550" cy="3146284"/>
                    </a:xfrm>
                    <a:prstGeom prst="rect">
                      <a:avLst/>
                    </a:prstGeom>
                    <a:noFill/>
                    <a:ln>
                      <a:noFill/>
                    </a:ln>
                  </pic:spPr>
                </pic:pic>
              </a:graphicData>
            </a:graphic>
          </wp:inline>
        </w:drawing>
      </w:r>
    </w:p>
    <w:p w14:paraId="6B234F08" w14:textId="28A9230D" w:rsidR="00524FFC" w:rsidRDefault="00524FFC" w:rsidP="00D65B58">
      <w:pPr>
        <w:pStyle w:val="sfStepFirst"/>
        <w:numPr>
          <w:ilvl w:val="0"/>
          <w:numId w:val="132"/>
        </w:numPr>
        <w:rPr>
          <w:b/>
        </w:rPr>
      </w:pPr>
      <w:r>
        <w:t xml:space="preserve">Accept the default Process Template and click </w:t>
      </w:r>
      <w:r w:rsidRPr="00524FFC">
        <w:rPr>
          <w:b/>
        </w:rPr>
        <w:t>Finish</w:t>
      </w:r>
      <w:r w:rsidRPr="00524FFC">
        <w:t>.</w:t>
      </w:r>
    </w:p>
    <w:p w14:paraId="5940DE9D" w14:textId="318F2A4B" w:rsidR="00524FFC" w:rsidRPr="00524FFC" w:rsidRDefault="00524FFC" w:rsidP="00D65B58">
      <w:pPr>
        <w:pStyle w:val="sfStepFirst"/>
        <w:numPr>
          <w:ilvl w:val="0"/>
          <w:numId w:val="132"/>
        </w:numPr>
      </w:pPr>
      <w:r>
        <w:t xml:space="preserve">Click </w:t>
      </w:r>
      <w:r>
        <w:rPr>
          <w:b/>
        </w:rPr>
        <w:t>Close</w:t>
      </w:r>
      <w:r>
        <w:t xml:space="preserve"> to finish the project configuration.</w:t>
      </w:r>
    </w:p>
    <w:p w14:paraId="75D8EBC9" w14:textId="52A54344" w:rsidR="00215907" w:rsidRPr="008454F7" w:rsidRDefault="00215907" w:rsidP="00215907">
      <w:pPr>
        <w:pStyle w:val="h2Head2"/>
      </w:pPr>
      <w:bookmarkStart w:id="285" w:name="_Toc403410082"/>
      <w:r w:rsidRPr="008454F7">
        <w:lastRenderedPageBreak/>
        <w:t xml:space="preserve">Import iBank dotNet (iBank </w:t>
      </w:r>
      <w:r w:rsidR="00D06741">
        <w:t>Investor</w:t>
      </w:r>
      <w:r w:rsidRPr="008454F7">
        <w:t xml:space="preserve">) source code to the TFS </w:t>
      </w:r>
      <w:r w:rsidR="00AA0EFA" w:rsidRPr="008454F7">
        <w:t>team project</w:t>
      </w:r>
      <w:bookmarkEnd w:id="285"/>
    </w:p>
    <w:p w14:paraId="26601D7B" w14:textId="1E5BAC9A" w:rsidR="00561CAA" w:rsidRPr="00550C91" w:rsidRDefault="00561CAA" w:rsidP="00D65B58">
      <w:pPr>
        <w:pStyle w:val="sfStepFirst"/>
        <w:numPr>
          <w:ilvl w:val="0"/>
          <w:numId w:val="138"/>
        </w:numPr>
      </w:pPr>
      <w:r w:rsidRPr="00550C91">
        <w:t xml:space="preserve">Copy </w:t>
      </w:r>
      <w:r w:rsidRPr="00561CAA">
        <w:rPr>
          <w:b/>
        </w:rPr>
        <w:t>DevOps_R3.5_Solution/Content files/iBank/iBank-dotNet.zip</w:t>
      </w:r>
      <w:r w:rsidRPr="00550C91">
        <w:t xml:space="preserve"> file to a temporary folder on </w:t>
      </w:r>
      <w:r w:rsidR="00287B02">
        <w:t xml:space="preserve">the </w:t>
      </w:r>
      <w:r>
        <w:t>MSTools</w:t>
      </w:r>
      <w:r w:rsidRPr="00550C91">
        <w:t xml:space="preserve"> server:</w:t>
      </w:r>
    </w:p>
    <w:p w14:paraId="5057B5E0" w14:textId="2410B898" w:rsidR="00561CAA" w:rsidRDefault="00561CAA" w:rsidP="00D65B58">
      <w:pPr>
        <w:pStyle w:val="sfStepFirst"/>
        <w:numPr>
          <w:ilvl w:val="0"/>
          <w:numId w:val="129"/>
        </w:numPr>
      </w:pPr>
      <w:r>
        <w:t xml:space="preserve">Extract the </w:t>
      </w:r>
      <w:r w:rsidRPr="00561CAA">
        <w:rPr>
          <w:b/>
        </w:rPr>
        <w:t>iBank-dotNet.zip</w:t>
      </w:r>
      <w:r w:rsidRPr="00B10CD5">
        <w:rPr>
          <w:b/>
        </w:rPr>
        <w:t xml:space="preserve"> </w:t>
      </w:r>
      <w:r w:rsidRPr="00B10CD5">
        <w:t>archive</w:t>
      </w:r>
      <w:r>
        <w:t xml:space="preserve"> to the </w:t>
      </w:r>
      <w:r w:rsidRPr="00B10CD5">
        <w:rPr>
          <w:b/>
        </w:rPr>
        <w:t>C:\</w:t>
      </w:r>
      <w:r>
        <w:t xml:space="preserve"> drive:</w:t>
      </w:r>
    </w:p>
    <w:p w14:paraId="7E76919F" w14:textId="5AFB933B" w:rsidR="00AC76F0" w:rsidRDefault="00AC76F0" w:rsidP="00D65B58">
      <w:pPr>
        <w:pStyle w:val="sfStepFirst"/>
        <w:numPr>
          <w:ilvl w:val="0"/>
          <w:numId w:val="129"/>
        </w:numPr>
      </w:pPr>
      <w:r>
        <w:t xml:space="preserve">Open Visual Studio, connect to the TFS server and click </w:t>
      </w:r>
      <w:r w:rsidRPr="00AC76F0">
        <w:rPr>
          <w:b/>
        </w:rPr>
        <w:t>VIEW &gt;</w:t>
      </w:r>
      <w:r>
        <w:t xml:space="preserve"> </w:t>
      </w:r>
      <w:r w:rsidR="007C0F9F">
        <w:rPr>
          <w:b/>
        </w:rPr>
        <w:t>Team</w:t>
      </w:r>
      <w:r w:rsidRPr="00AC76F0">
        <w:rPr>
          <w:b/>
        </w:rPr>
        <w:t xml:space="preserve"> Explorer</w:t>
      </w:r>
      <w:r>
        <w:t>.</w:t>
      </w:r>
      <w:r w:rsidR="007C0F9F">
        <w:t xml:space="preserve"> Click on </w:t>
      </w:r>
      <w:r w:rsidR="007C0F9F">
        <w:rPr>
          <w:b/>
        </w:rPr>
        <w:t>Source Control Explorer</w:t>
      </w:r>
      <w:r w:rsidR="007C0F9F">
        <w:t xml:space="preserve">, under </w:t>
      </w:r>
      <w:r w:rsidR="007C0F9F">
        <w:rPr>
          <w:b/>
        </w:rPr>
        <w:t>Pending Changes</w:t>
      </w:r>
      <w:r w:rsidR="007C0F9F">
        <w:t>.</w:t>
      </w:r>
    </w:p>
    <w:p w14:paraId="1BC20CED" w14:textId="4B01FD13" w:rsidR="00AC76F0" w:rsidRPr="00AC76F0" w:rsidRDefault="007C0F9F" w:rsidP="00AC76F0">
      <w:pPr>
        <w:pStyle w:val="snStepNext"/>
        <w:ind w:left="1800"/>
      </w:pPr>
      <w:r>
        <w:rPr>
          <w:noProof/>
        </w:rPr>
        <w:drawing>
          <wp:inline distT="0" distB="0" distL="0" distR="0" wp14:anchorId="1DCB3748" wp14:editId="47138790">
            <wp:extent cx="5238576" cy="371612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46434" cy="3721695"/>
                    </a:xfrm>
                    <a:prstGeom prst="rect">
                      <a:avLst/>
                    </a:prstGeom>
                    <a:noFill/>
                    <a:ln>
                      <a:noFill/>
                    </a:ln>
                  </pic:spPr>
                </pic:pic>
              </a:graphicData>
            </a:graphic>
          </wp:inline>
        </w:drawing>
      </w:r>
    </w:p>
    <w:p w14:paraId="2E268838" w14:textId="7AAA84D2" w:rsidR="00AC76F0" w:rsidRDefault="00AC76F0" w:rsidP="00D65B58">
      <w:pPr>
        <w:pStyle w:val="sfStepFirst"/>
        <w:numPr>
          <w:ilvl w:val="0"/>
          <w:numId w:val="129"/>
        </w:numPr>
      </w:pPr>
      <w:r>
        <w:t xml:space="preserve">Select the </w:t>
      </w:r>
      <w:r>
        <w:rPr>
          <w:b/>
        </w:rPr>
        <w:t xml:space="preserve">iBank-dotNet-VS </w:t>
      </w:r>
      <w:r>
        <w:t xml:space="preserve">project and click on the </w:t>
      </w:r>
      <w:r>
        <w:rPr>
          <w:b/>
        </w:rPr>
        <w:t>Not mapped</w:t>
      </w:r>
      <w:r>
        <w:t xml:space="preserve"> link, next to </w:t>
      </w:r>
      <w:r>
        <w:rPr>
          <w:b/>
        </w:rPr>
        <w:t>Local Path</w:t>
      </w:r>
      <w:r>
        <w:t>.</w:t>
      </w:r>
    </w:p>
    <w:p w14:paraId="55CBF79C" w14:textId="60DF7B94" w:rsidR="00AC76F0" w:rsidRPr="007C0F9F" w:rsidRDefault="00861D96" w:rsidP="00D65B58">
      <w:pPr>
        <w:pStyle w:val="sfStepFirst"/>
        <w:numPr>
          <w:ilvl w:val="0"/>
          <w:numId w:val="129"/>
        </w:numPr>
      </w:pPr>
      <w:r w:rsidRPr="007C0F9F">
        <w:t xml:space="preserve">Enter </w:t>
      </w:r>
      <w:r w:rsidRPr="007C0F9F">
        <w:rPr>
          <w:b/>
        </w:rPr>
        <w:t>C:\</w:t>
      </w:r>
      <w:r w:rsidR="00AC76F0" w:rsidRPr="007C0F9F">
        <w:rPr>
          <w:b/>
        </w:rPr>
        <w:t>iBank-dotNet</w:t>
      </w:r>
      <w:r w:rsidR="00287B02" w:rsidRPr="007C0F9F">
        <w:rPr>
          <w:b/>
        </w:rPr>
        <w:t>-VS</w:t>
      </w:r>
      <w:r w:rsidR="00AC76F0" w:rsidRPr="007C0F9F">
        <w:t xml:space="preserve"> </w:t>
      </w:r>
      <w:r w:rsidRPr="007C0F9F">
        <w:t xml:space="preserve">for </w:t>
      </w:r>
      <w:r w:rsidRPr="007C0F9F">
        <w:rPr>
          <w:b/>
        </w:rPr>
        <w:t xml:space="preserve">Local folder </w:t>
      </w:r>
      <w:r w:rsidR="00AC76F0" w:rsidRPr="007C0F9F">
        <w:t xml:space="preserve">and click </w:t>
      </w:r>
      <w:r w:rsidR="00AC76F0" w:rsidRPr="007C0F9F">
        <w:rPr>
          <w:b/>
        </w:rPr>
        <w:t>Map</w:t>
      </w:r>
      <w:r w:rsidR="00AC76F0" w:rsidRPr="007C0F9F">
        <w:t>.</w:t>
      </w:r>
    </w:p>
    <w:p w14:paraId="178F6D63" w14:textId="686638E2" w:rsidR="00AC76F0" w:rsidRPr="00AC76F0" w:rsidRDefault="007C0F9F" w:rsidP="00AC76F0">
      <w:pPr>
        <w:pStyle w:val="snStepNext"/>
        <w:ind w:left="1800"/>
      </w:pPr>
      <w:r>
        <w:rPr>
          <w:noProof/>
        </w:rPr>
        <w:drawing>
          <wp:inline distT="0" distB="0" distL="0" distR="0" wp14:anchorId="7B4BC800" wp14:editId="53447721">
            <wp:extent cx="3548481" cy="12289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01385" cy="1247275"/>
                    </a:xfrm>
                    <a:prstGeom prst="rect">
                      <a:avLst/>
                    </a:prstGeom>
                    <a:noFill/>
                    <a:ln>
                      <a:noFill/>
                    </a:ln>
                  </pic:spPr>
                </pic:pic>
              </a:graphicData>
            </a:graphic>
          </wp:inline>
        </w:drawing>
      </w:r>
    </w:p>
    <w:p w14:paraId="34A11DBA" w14:textId="5E2998BE" w:rsidR="007C0F9F" w:rsidRPr="007937E8" w:rsidRDefault="007C0F9F" w:rsidP="00D65B58">
      <w:pPr>
        <w:pStyle w:val="sfStepFirst"/>
        <w:numPr>
          <w:ilvl w:val="0"/>
          <w:numId w:val="129"/>
        </w:numPr>
      </w:pPr>
      <w:r w:rsidRPr="007937E8">
        <w:t xml:space="preserve">Click </w:t>
      </w:r>
      <w:r w:rsidRPr="007937E8">
        <w:rPr>
          <w:b/>
        </w:rPr>
        <w:t>Yes</w:t>
      </w:r>
      <w:r w:rsidRPr="007937E8">
        <w:t xml:space="preserve"> to download all newly mapped files.</w:t>
      </w:r>
    </w:p>
    <w:p w14:paraId="65FE0C45" w14:textId="133D59DA" w:rsidR="007C0F9F" w:rsidRPr="007C0F9F" w:rsidRDefault="007C0F9F" w:rsidP="007937E8">
      <w:pPr>
        <w:pStyle w:val="snStepNext"/>
        <w:ind w:left="1800"/>
        <w:rPr>
          <w:highlight w:val="red"/>
        </w:rPr>
      </w:pPr>
      <w:r>
        <w:rPr>
          <w:noProof/>
          <w:highlight w:val="red"/>
        </w:rPr>
        <w:drawing>
          <wp:inline distT="0" distB="0" distL="0" distR="0" wp14:anchorId="54C6D53A" wp14:editId="049B0256">
            <wp:extent cx="3489858" cy="1389428"/>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00998" cy="1393863"/>
                    </a:xfrm>
                    <a:prstGeom prst="rect">
                      <a:avLst/>
                    </a:prstGeom>
                    <a:noFill/>
                    <a:ln>
                      <a:noFill/>
                    </a:ln>
                  </pic:spPr>
                </pic:pic>
              </a:graphicData>
            </a:graphic>
          </wp:inline>
        </w:drawing>
      </w:r>
    </w:p>
    <w:p w14:paraId="717E1B79" w14:textId="6E3B881D" w:rsidR="00221DF3" w:rsidRPr="007937E8" w:rsidRDefault="007937E8" w:rsidP="00D65B58">
      <w:pPr>
        <w:pStyle w:val="sfStepFirst"/>
        <w:numPr>
          <w:ilvl w:val="0"/>
          <w:numId w:val="129"/>
        </w:numPr>
      </w:pPr>
      <w:r w:rsidRPr="007937E8">
        <w:lastRenderedPageBreak/>
        <w:t xml:space="preserve">Click </w:t>
      </w:r>
      <w:r w:rsidRPr="007937E8">
        <w:rPr>
          <w:noProof/>
        </w:rPr>
        <w:drawing>
          <wp:inline distT="0" distB="0" distL="0" distR="0" wp14:anchorId="101D7CB2" wp14:editId="49B54C72">
            <wp:extent cx="160858" cy="16085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2989" cy="162989"/>
                    </a:xfrm>
                    <a:prstGeom prst="rect">
                      <a:avLst/>
                    </a:prstGeom>
                    <a:noFill/>
                    <a:ln>
                      <a:noFill/>
                    </a:ln>
                  </pic:spPr>
                </pic:pic>
              </a:graphicData>
            </a:graphic>
          </wp:inline>
        </w:drawing>
      </w:r>
      <w:r w:rsidRPr="007937E8">
        <w:t xml:space="preserve"> from the main </w:t>
      </w:r>
      <w:r w:rsidRPr="007937E8">
        <w:rPr>
          <w:b/>
        </w:rPr>
        <w:t>Source Control Explorer</w:t>
      </w:r>
      <w:r w:rsidRPr="007937E8">
        <w:t xml:space="preserve"> toolbar to add new </w:t>
      </w:r>
      <w:r w:rsidR="00C93CCD">
        <w:t>items</w:t>
      </w:r>
      <w:r w:rsidRPr="007937E8">
        <w:t xml:space="preserve"> to the TFS repository</w:t>
      </w:r>
      <w:r w:rsidR="00221DF3" w:rsidRPr="007937E8">
        <w:t>.</w:t>
      </w:r>
    </w:p>
    <w:p w14:paraId="27A6872E" w14:textId="203FC107" w:rsidR="00221DF3" w:rsidRPr="00221DF3" w:rsidRDefault="007937E8" w:rsidP="00221DF3">
      <w:pPr>
        <w:pStyle w:val="snStepNext"/>
        <w:ind w:left="1800"/>
      </w:pPr>
      <w:r>
        <w:rPr>
          <w:noProof/>
        </w:rPr>
        <w:drawing>
          <wp:inline distT="0" distB="0" distL="0" distR="0" wp14:anchorId="7A429020" wp14:editId="4B429BE3">
            <wp:extent cx="3541176" cy="2772461"/>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55280" cy="2783503"/>
                    </a:xfrm>
                    <a:prstGeom prst="rect">
                      <a:avLst/>
                    </a:prstGeom>
                    <a:noFill/>
                    <a:ln>
                      <a:noFill/>
                    </a:ln>
                  </pic:spPr>
                </pic:pic>
              </a:graphicData>
            </a:graphic>
          </wp:inline>
        </w:drawing>
      </w:r>
    </w:p>
    <w:p w14:paraId="3F72C923" w14:textId="77777777" w:rsidR="007937E8" w:rsidRDefault="007937E8" w:rsidP="00D65B58">
      <w:pPr>
        <w:pStyle w:val="sfStepFirst"/>
        <w:numPr>
          <w:ilvl w:val="0"/>
          <w:numId w:val="129"/>
        </w:numPr>
      </w:pPr>
      <w:r w:rsidRPr="007937E8">
        <w:t xml:space="preserve">Click </w:t>
      </w:r>
      <w:r w:rsidRPr="007937E8">
        <w:rPr>
          <w:b/>
        </w:rPr>
        <w:t>Browse</w:t>
      </w:r>
      <w:r w:rsidRPr="007937E8">
        <w:t xml:space="preserve"> and select the extracted </w:t>
      </w:r>
      <w:r w:rsidRPr="007937E8">
        <w:rPr>
          <w:b/>
        </w:rPr>
        <w:t xml:space="preserve">iBank-dotNet </w:t>
      </w:r>
      <w:r>
        <w:t xml:space="preserve">source code </w:t>
      </w:r>
      <w:r w:rsidRPr="007937E8">
        <w:t>folder</w:t>
      </w:r>
      <w:r>
        <w:t xml:space="preserve"> and click </w:t>
      </w:r>
      <w:r w:rsidRPr="007937E8">
        <w:rPr>
          <w:b/>
        </w:rPr>
        <w:t>OK</w:t>
      </w:r>
      <w:r w:rsidR="00221DF3" w:rsidRPr="007937E8">
        <w:t>.</w:t>
      </w:r>
    </w:p>
    <w:p w14:paraId="26155E87" w14:textId="14F467EE" w:rsidR="00E103F8" w:rsidRPr="007937E8" w:rsidRDefault="007937E8" w:rsidP="00D65B58">
      <w:pPr>
        <w:pStyle w:val="sfStepFirst"/>
        <w:numPr>
          <w:ilvl w:val="0"/>
          <w:numId w:val="129"/>
        </w:numPr>
      </w:pPr>
      <w:r w:rsidRPr="007937E8">
        <w:t>Select all</w:t>
      </w:r>
      <w:r>
        <w:t xml:space="preserve"> new</w:t>
      </w:r>
      <w:r w:rsidRPr="007937E8">
        <w:t xml:space="preserve"> items and click </w:t>
      </w:r>
      <w:r>
        <w:rPr>
          <w:b/>
        </w:rPr>
        <w:t>Finish</w:t>
      </w:r>
      <w:r w:rsidRPr="007937E8">
        <w:t>.</w:t>
      </w:r>
    </w:p>
    <w:p w14:paraId="045395BC" w14:textId="22A822FC" w:rsidR="007937E8" w:rsidRPr="007937E8" w:rsidRDefault="007937E8" w:rsidP="007937E8">
      <w:pPr>
        <w:pStyle w:val="snStepNext"/>
        <w:ind w:left="1800"/>
      </w:pPr>
      <w:r>
        <w:rPr>
          <w:noProof/>
        </w:rPr>
        <w:drawing>
          <wp:inline distT="0" distB="0" distL="0" distR="0" wp14:anchorId="5FE3A704" wp14:editId="55633193">
            <wp:extent cx="3540760" cy="2760593"/>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50725" cy="2768363"/>
                    </a:xfrm>
                    <a:prstGeom prst="rect">
                      <a:avLst/>
                    </a:prstGeom>
                    <a:noFill/>
                    <a:ln>
                      <a:noFill/>
                    </a:ln>
                  </pic:spPr>
                </pic:pic>
              </a:graphicData>
            </a:graphic>
          </wp:inline>
        </w:drawing>
      </w:r>
    </w:p>
    <w:p w14:paraId="525E3CE9" w14:textId="614A5F41" w:rsidR="007937E8" w:rsidRPr="001D0444" w:rsidRDefault="00C93CCD" w:rsidP="00D65B58">
      <w:pPr>
        <w:pStyle w:val="sfStepFirst"/>
        <w:numPr>
          <w:ilvl w:val="0"/>
          <w:numId w:val="129"/>
        </w:numPr>
      </w:pPr>
      <w:r w:rsidRPr="001D0444">
        <w:t xml:space="preserve">Click </w:t>
      </w:r>
      <w:r w:rsidRPr="001D0444">
        <w:rPr>
          <w:b/>
        </w:rPr>
        <w:t>HOME &gt; Pending Changes</w:t>
      </w:r>
      <w:r w:rsidRPr="001D0444">
        <w:t xml:space="preserve">, under the </w:t>
      </w:r>
      <w:r w:rsidRPr="001D0444">
        <w:rPr>
          <w:b/>
        </w:rPr>
        <w:t>Team Explorer</w:t>
      </w:r>
      <w:r w:rsidRPr="001D0444">
        <w:t xml:space="preserve"> view</w:t>
      </w:r>
      <w:r w:rsidR="001D0444" w:rsidRPr="001D0444">
        <w:t>.</w:t>
      </w:r>
      <w:r w:rsidRPr="001D0444">
        <w:t xml:space="preserve"> </w:t>
      </w:r>
      <w:r w:rsidR="001D0444" w:rsidRPr="001D0444">
        <w:t>P</w:t>
      </w:r>
      <w:r w:rsidRPr="001D0444">
        <w:t>rovide</w:t>
      </w:r>
      <w:r w:rsidR="001D0444">
        <w:t xml:space="preserve"> new check-in</w:t>
      </w:r>
      <w:r w:rsidRPr="001D0444">
        <w:t xml:space="preserve"> </w:t>
      </w:r>
      <w:r w:rsidRPr="001D0444">
        <w:rPr>
          <w:b/>
        </w:rPr>
        <w:t>Comment</w:t>
      </w:r>
      <w:r w:rsidRPr="001D0444">
        <w:t xml:space="preserve"> and click</w:t>
      </w:r>
      <w:r w:rsidR="001D0444">
        <w:t xml:space="preserve"> the</w:t>
      </w:r>
      <w:r w:rsidRPr="001D0444">
        <w:t xml:space="preserve"> </w:t>
      </w:r>
      <w:r w:rsidRPr="001D0444">
        <w:rPr>
          <w:b/>
        </w:rPr>
        <w:t>Check In</w:t>
      </w:r>
      <w:r w:rsidR="001D0444">
        <w:rPr>
          <w:b/>
        </w:rPr>
        <w:t xml:space="preserve"> </w:t>
      </w:r>
      <w:r w:rsidR="001D0444">
        <w:t>button</w:t>
      </w:r>
      <w:r w:rsidRPr="001D0444">
        <w:t>.</w:t>
      </w:r>
    </w:p>
    <w:p w14:paraId="489E2252" w14:textId="35C1E04D" w:rsidR="00C93CCD" w:rsidRPr="00C93CCD" w:rsidRDefault="001D0444" w:rsidP="00C93CCD">
      <w:pPr>
        <w:pStyle w:val="snStepNext"/>
        <w:ind w:left="1800"/>
        <w:rPr>
          <w:highlight w:val="red"/>
        </w:rPr>
      </w:pPr>
      <w:r>
        <w:rPr>
          <w:noProof/>
          <w:highlight w:val="red"/>
        </w:rPr>
        <w:lastRenderedPageBreak/>
        <w:drawing>
          <wp:inline distT="0" distB="0" distL="0" distR="0" wp14:anchorId="31967629" wp14:editId="5971B3A3">
            <wp:extent cx="5252289" cy="3745382"/>
            <wp:effectExtent l="0" t="0" r="571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1960" cy="3752278"/>
                    </a:xfrm>
                    <a:prstGeom prst="rect">
                      <a:avLst/>
                    </a:prstGeom>
                    <a:noFill/>
                    <a:ln>
                      <a:noFill/>
                    </a:ln>
                  </pic:spPr>
                </pic:pic>
              </a:graphicData>
            </a:graphic>
          </wp:inline>
        </w:drawing>
      </w:r>
    </w:p>
    <w:p w14:paraId="3FCE1E98" w14:textId="36530C45" w:rsidR="006C36EF" w:rsidRPr="006C36EF" w:rsidRDefault="00993DF1" w:rsidP="00D65B58">
      <w:pPr>
        <w:pStyle w:val="sfStepFirst"/>
        <w:numPr>
          <w:ilvl w:val="0"/>
          <w:numId w:val="129"/>
        </w:numPr>
      </w:pPr>
      <w:r>
        <w:t>All changes are now stored in the TFS repository</w:t>
      </w:r>
      <w:r w:rsidR="006C36EF">
        <w:t>.</w:t>
      </w:r>
    </w:p>
    <w:p w14:paraId="32980AD3" w14:textId="77777777" w:rsidR="00221DF3" w:rsidRPr="00221DF3" w:rsidRDefault="00221DF3" w:rsidP="00221DF3">
      <w:pPr>
        <w:pStyle w:val="snStepNext"/>
        <w:ind w:left="1890"/>
        <w:rPr>
          <w:highlight w:val="red"/>
        </w:rPr>
      </w:pPr>
    </w:p>
    <w:p w14:paraId="1CD823CE" w14:textId="6973E096" w:rsidR="00E103F8" w:rsidRPr="008454F7" w:rsidRDefault="00E103F8" w:rsidP="00E103F8">
      <w:pPr>
        <w:pStyle w:val="h2Head2"/>
      </w:pPr>
      <w:bookmarkStart w:id="286" w:name="_Toc403410083"/>
      <w:r w:rsidRPr="008454F7">
        <w:t xml:space="preserve">Setup iBank dotNet TFS </w:t>
      </w:r>
      <w:r w:rsidR="00AA0EFA" w:rsidRPr="008454F7">
        <w:t xml:space="preserve">webservice </w:t>
      </w:r>
      <w:r w:rsidRPr="008454F7">
        <w:t>hook to trigger Jenkins build on a new code change</w:t>
      </w:r>
      <w:bookmarkEnd w:id="286"/>
    </w:p>
    <w:p w14:paraId="03AAA9F3" w14:textId="5F368A8D" w:rsidR="00EB2308" w:rsidRDefault="00EB2308" w:rsidP="00EB2308">
      <w:pPr>
        <w:pStyle w:val="Body"/>
      </w:pPr>
      <w:r>
        <w:t xml:space="preserve">TFS </w:t>
      </w:r>
      <w:r w:rsidR="00C77EF8">
        <w:t xml:space="preserve">webservice </w:t>
      </w:r>
      <w:r>
        <w:t>hook is required to trigger the b</w:t>
      </w:r>
      <w:r w:rsidRPr="009333E0">
        <w:t>uild in Jenkins when user commits code to TFS</w:t>
      </w:r>
      <w:r>
        <w:t xml:space="preserve"> Source Control Management Tool.  In TFS</w:t>
      </w:r>
      <w:r w:rsidR="00C77EF8">
        <w:t xml:space="preserve"> </w:t>
      </w:r>
      <w:r>
        <w:t>hook is created by subscribing webservice to an event.</w:t>
      </w:r>
    </w:p>
    <w:p w14:paraId="45468B12" w14:textId="77777777" w:rsidR="00EB2308" w:rsidRPr="009333E0" w:rsidRDefault="00EB2308" w:rsidP="00EB2308">
      <w:pPr>
        <w:pStyle w:val="Body"/>
      </w:pPr>
      <w:r>
        <w:t xml:space="preserve">For DevOps, a Jenkin Trigger webservice is created and deployed.  The webservice is subscribed to TFS Checkin Event with filters.  Any check in (commit) to TFS containing the string RUN_BUILD, invokes the web service which in-turn triggers the Jenkins build. </w:t>
      </w:r>
    </w:p>
    <w:p w14:paraId="2AE2699B" w14:textId="5E20C7CD" w:rsidR="00E103F8" w:rsidRDefault="00EB2308" w:rsidP="00D65B58">
      <w:pPr>
        <w:pStyle w:val="sfStepFirst"/>
        <w:numPr>
          <w:ilvl w:val="0"/>
          <w:numId w:val="139"/>
        </w:numPr>
      </w:pPr>
      <w:r w:rsidRPr="00C523BC">
        <w:t>Copy</w:t>
      </w:r>
      <w:r w:rsidRPr="00EB2308">
        <w:t xml:space="preserve"> </w:t>
      </w:r>
      <w:r w:rsidRPr="00497F0D">
        <w:rPr>
          <w:b/>
        </w:rPr>
        <w:t>DevOps_R3.5_Solution/Content files/tfs/</w:t>
      </w:r>
      <w:r w:rsidR="00497F0D" w:rsidRPr="00497F0D">
        <w:rPr>
          <w:b/>
        </w:rPr>
        <w:t>TFSJenkinsService.zip</w:t>
      </w:r>
      <w:r w:rsidRPr="00497F0D">
        <w:rPr>
          <w:b/>
        </w:rPr>
        <w:t xml:space="preserve"> </w:t>
      </w:r>
      <w:r w:rsidRPr="00EB2308">
        <w:t>file to a temporary folder on your MSTools server</w:t>
      </w:r>
      <w:r w:rsidR="00F27291">
        <w:t xml:space="preserve"> and extract the archive</w:t>
      </w:r>
      <w:r>
        <w:t>.</w:t>
      </w:r>
    </w:p>
    <w:p w14:paraId="3E12D670" w14:textId="01CB53F6" w:rsidR="00EB2308" w:rsidRDefault="00F27291" w:rsidP="00D65B58">
      <w:pPr>
        <w:pStyle w:val="sfStepFirst"/>
        <w:numPr>
          <w:ilvl w:val="0"/>
          <w:numId w:val="139"/>
        </w:numPr>
      </w:pPr>
      <w:r>
        <w:t>Open new Windows command prompt and run the following commands, to register ASP.NET with .NET framework 4:</w:t>
      </w:r>
    </w:p>
    <w:tbl>
      <w:tblPr>
        <w:tblStyle w:val="TableGrid"/>
        <w:tblW w:w="0" w:type="auto"/>
        <w:tblInd w:w="1800" w:type="dxa"/>
        <w:tblLook w:val="04A0" w:firstRow="1" w:lastRow="0" w:firstColumn="1" w:lastColumn="0" w:noHBand="0" w:noVBand="1"/>
      </w:tblPr>
      <w:tblGrid>
        <w:gridCol w:w="8270"/>
      </w:tblGrid>
      <w:tr w:rsidR="00F27291" w:rsidRPr="00550C91" w14:paraId="11C25EE5" w14:textId="77777777" w:rsidTr="00F27291">
        <w:tc>
          <w:tcPr>
            <w:tcW w:w="8270" w:type="dxa"/>
          </w:tcPr>
          <w:p w14:paraId="75766040" w14:textId="0AE1F6A7" w:rsidR="00F27291" w:rsidRDefault="00F27291" w:rsidP="00F27291">
            <w:pPr>
              <w:pStyle w:val="snStepNext"/>
            </w:pPr>
            <w:r w:rsidRPr="00F27291">
              <w:t xml:space="preserve">%WINDIR%/Microsoft.NET/Framework64/v4.0.30319/aspnet_regiis.exe </w:t>
            </w:r>
            <w:r>
              <w:t>–</w:t>
            </w:r>
            <w:r w:rsidRPr="00F27291">
              <w:t>i</w:t>
            </w:r>
          </w:p>
          <w:p w14:paraId="026517C2" w14:textId="56D0FB04" w:rsidR="00F27291" w:rsidRDefault="00F27291" w:rsidP="00F27291">
            <w:pPr>
              <w:pStyle w:val="snStepNext"/>
            </w:pPr>
            <w:r w:rsidRPr="00F27291">
              <w:t xml:space="preserve">%WINDIR%/Microsoft.NET/Framework/v4.0.30319/aspnet_regiis.exe </w:t>
            </w:r>
            <w:r w:rsidR="002879EA">
              <w:t>–</w:t>
            </w:r>
            <w:r w:rsidRPr="00F27291">
              <w:t>i</w:t>
            </w:r>
          </w:p>
          <w:p w14:paraId="6FF47F3E" w14:textId="2A3AA657" w:rsidR="002879EA" w:rsidRPr="00550C91" w:rsidRDefault="002879EA" w:rsidP="00F27291">
            <w:pPr>
              <w:pStyle w:val="snStepNext"/>
            </w:pPr>
            <w:r>
              <w:t>iisreset</w:t>
            </w:r>
          </w:p>
        </w:tc>
      </w:tr>
    </w:tbl>
    <w:p w14:paraId="137C9E70" w14:textId="535B62BC" w:rsidR="00F27291" w:rsidRDefault="00F27291" w:rsidP="00D65B58">
      <w:pPr>
        <w:pStyle w:val="sfStepFirst"/>
        <w:numPr>
          <w:ilvl w:val="0"/>
          <w:numId w:val="139"/>
        </w:numPr>
      </w:pPr>
      <w:r>
        <w:t xml:space="preserve">Change the working directory to the extracted </w:t>
      </w:r>
      <w:r w:rsidR="00497F0D" w:rsidRPr="00497F0D">
        <w:rPr>
          <w:b/>
        </w:rPr>
        <w:t>TFSJenkinsService</w:t>
      </w:r>
      <w:r>
        <w:rPr>
          <w:b/>
        </w:rPr>
        <w:t xml:space="preserve"> </w:t>
      </w:r>
      <w:r>
        <w:t>folder and run the following command:</w:t>
      </w:r>
    </w:p>
    <w:tbl>
      <w:tblPr>
        <w:tblStyle w:val="TableGrid"/>
        <w:tblW w:w="0" w:type="auto"/>
        <w:tblInd w:w="1800" w:type="dxa"/>
        <w:tblLook w:val="04A0" w:firstRow="1" w:lastRow="0" w:firstColumn="1" w:lastColumn="0" w:noHBand="0" w:noVBand="1"/>
      </w:tblPr>
      <w:tblGrid>
        <w:gridCol w:w="8270"/>
      </w:tblGrid>
      <w:tr w:rsidR="00F27291" w:rsidRPr="00550C91" w14:paraId="682A470B" w14:textId="77777777" w:rsidTr="00F27291">
        <w:tc>
          <w:tcPr>
            <w:tcW w:w="8270" w:type="dxa"/>
          </w:tcPr>
          <w:p w14:paraId="069DA0B0" w14:textId="10E3FFC7" w:rsidR="00F27291" w:rsidRPr="00550C91" w:rsidRDefault="00497F0D" w:rsidP="00F27291">
            <w:pPr>
              <w:pStyle w:val="snStepNext"/>
            </w:pPr>
            <w:r w:rsidRPr="00497F0D">
              <w:t xml:space="preserve">EventService.deploy.cmd </w:t>
            </w:r>
            <w:r w:rsidR="00F27291">
              <w:t>/Y</w:t>
            </w:r>
          </w:p>
        </w:tc>
      </w:tr>
    </w:tbl>
    <w:p w14:paraId="359CCB02" w14:textId="1C66F4A4" w:rsidR="00497F0D" w:rsidRDefault="00497F0D" w:rsidP="00497F0D">
      <w:pPr>
        <w:pStyle w:val="sfStepFirst"/>
        <w:numPr>
          <w:ilvl w:val="0"/>
          <w:numId w:val="0"/>
        </w:numPr>
        <w:ind w:left="1800"/>
      </w:pPr>
      <w:r>
        <w:rPr>
          <w:noProof/>
        </w:rPr>
        <w:lastRenderedPageBreak/>
        <w:drawing>
          <wp:inline distT="0" distB="0" distL="0" distR="0" wp14:anchorId="0ADE208A" wp14:editId="7A0548E1">
            <wp:extent cx="5230368" cy="62591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15847" cy="636139"/>
                    </a:xfrm>
                    <a:prstGeom prst="rect">
                      <a:avLst/>
                    </a:prstGeom>
                    <a:noFill/>
                    <a:ln>
                      <a:noFill/>
                    </a:ln>
                  </pic:spPr>
                </pic:pic>
              </a:graphicData>
            </a:graphic>
          </wp:inline>
        </w:drawing>
      </w:r>
    </w:p>
    <w:p w14:paraId="7A70C32E" w14:textId="340E930A" w:rsidR="00F27291" w:rsidRDefault="00F27291" w:rsidP="00D65B58">
      <w:pPr>
        <w:pStyle w:val="sfStepFirst"/>
        <w:numPr>
          <w:ilvl w:val="0"/>
          <w:numId w:val="139"/>
        </w:numPr>
      </w:pPr>
      <w:r>
        <w:t xml:space="preserve">Go to the </w:t>
      </w:r>
      <w:r w:rsidR="000C0F6B" w:rsidRPr="000C0F6B">
        <w:rPr>
          <w:b/>
        </w:rPr>
        <w:t>TFSJenkinsService</w:t>
      </w:r>
      <w:r w:rsidR="000C0F6B">
        <w:t xml:space="preserve"> </w:t>
      </w:r>
      <w:r>
        <w:t xml:space="preserve">IIS folder – </w:t>
      </w:r>
      <w:r w:rsidRPr="000C0F6B">
        <w:rPr>
          <w:b/>
        </w:rPr>
        <w:t>c:\inetpub\wwwroot\</w:t>
      </w:r>
      <w:r w:rsidR="00276517">
        <w:rPr>
          <w:b/>
        </w:rPr>
        <w:t>TFS</w:t>
      </w:r>
      <w:r w:rsidR="000C0F6B" w:rsidRPr="000C0F6B">
        <w:rPr>
          <w:b/>
        </w:rPr>
        <w:t>JenkinsService</w:t>
      </w:r>
      <w:r w:rsidRPr="00F27291">
        <w:t xml:space="preserve"> and</w:t>
      </w:r>
      <w:r>
        <w:t xml:space="preserve"> </w:t>
      </w:r>
      <w:r w:rsidR="002879EA">
        <w:t>open</w:t>
      </w:r>
      <w:r>
        <w:t xml:space="preserve"> the </w:t>
      </w:r>
      <w:r w:rsidRPr="000C0F6B">
        <w:rPr>
          <w:b/>
        </w:rPr>
        <w:t>Web.config</w:t>
      </w:r>
      <w:r>
        <w:t xml:space="preserve"> file</w:t>
      </w:r>
      <w:r w:rsidR="002879EA">
        <w:t xml:space="preserve">. </w:t>
      </w:r>
      <w:r w:rsidR="000C0F6B">
        <w:t>U</w:t>
      </w:r>
      <w:r w:rsidR="002879EA">
        <w:t>pdate</w:t>
      </w:r>
      <w:r>
        <w:t xml:space="preserve"> your Jenkins </w:t>
      </w:r>
      <w:r w:rsidRPr="000C0F6B">
        <w:rPr>
          <w:b/>
        </w:rPr>
        <w:t>URL</w:t>
      </w:r>
      <w:r>
        <w:t xml:space="preserve"> and </w:t>
      </w:r>
      <w:r w:rsidRPr="000C0F6B">
        <w:rPr>
          <w:b/>
        </w:rPr>
        <w:t>credentials</w:t>
      </w:r>
      <w:r w:rsidR="000C0F6B">
        <w:rPr>
          <w:b/>
        </w:rPr>
        <w:t xml:space="preserve"> </w:t>
      </w:r>
      <w:r w:rsidR="000C0F6B" w:rsidRPr="000C0F6B">
        <w:t>in the</w:t>
      </w:r>
      <w:r w:rsidR="000C0F6B">
        <w:rPr>
          <w:b/>
        </w:rPr>
        <w:t xml:space="preserve"> &lt;appSettings&gt;</w:t>
      </w:r>
      <w:r w:rsidR="000C0F6B" w:rsidRPr="000C0F6B">
        <w:t xml:space="preserve"> xml section</w:t>
      </w:r>
      <w:r w:rsidRPr="00F27291">
        <w:t>:</w:t>
      </w:r>
    </w:p>
    <w:tbl>
      <w:tblPr>
        <w:tblStyle w:val="TableGrid"/>
        <w:tblW w:w="0" w:type="auto"/>
        <w:tblInd w:w="1800" w:type="dxa"/>
        <w:tblLook w:val="04A0" w:firstRow="1" w:lastRow="0" w:firstColumn="1" w:lastColumn="0" w:noHBand="0" w:noVBand="1"/>
      </w:tblPr>
      <w:tblGrid>
        <w:gridCol w:w="8270"/>
      </w:tblGrid>
      <w:tr w:rsidR="00F27291" w:rsidRPr="00550C91" w14:paraId="63CAF868" w14:textId="77777777" w:rsidTr="00F27291">
        <w:tc>
          <w:tcPr>
            <w:tcW w:w="8270" w:type="dxa"/>
          </w:tcPr>
          <w:p w14:paraId="2E5C1A05" w14:textId="77777777" w:rsidR="00F27291" w:rsidRDefault="00F27291" w:rsidP="00F27291">
            <w:pPr>
              <w:pStyle w:val="snStepNext"/>
            </w:pPr>
            <w:r>
              <w:t>&lt;appSettings&gt;</w:t>
            </w:r>
          </w:p>
          <w:p w14:paraId="1E5F048A" w14:textId="23AE4805" w:rsidR="00F27291" w:rsidRDefault="00F27291" w:rsidP="00F27291">
            <w:pPr>
              <w:pStyle w:val="snStepNext"/>
            </w:pPr>
            <w:r>
              <w:t xml:space="preserve">    &lt;add key="username" value="</w:t>
            </w:r>
            <w:r w:rsidR="006E48EF" w:rsidRPr="006E48EF">
              <w:rPr>
                <w:b/>
              </w:rPr>
              <w:t>#</w:t>
            </w:r>
            <w:r w:rsidR="00786733" w:rsidRPr="00786733">
              <w:rPr>
                <w:b/>
              </w:rPr>
              <w:t>username</w:t>
            </w:r>
            <w:r w:rsidR="006E48EF">
              <w:rPr>
                <w:b/>
              </w:rPr>
              <w:t>#</w:t>
            </w:r>
            <w:r>
              <w:t>"/&gt;</w:t>
            </w:r>
          </w:p>
          <w:p w14:paraId="3E3DE9FD" w14:textId="69388179" w:rsidR="00F27291" w:rsidRDefault="00F27291" w:rsidP="00F27291">
            <w:pPr>
              <w:pStyle w:val="snStepNext"/>
            </w:pPr>
            <w:r>
              <w:t xml:space="preserve">    &lt;add key="password" value="</w:t>
            </w:r>
            <w:r w:rsidR="006E48EF">
              <w:rPr>
                <w:b/>
              </w:rPr>
              <w:t>#</w:t>
            </w:r>
            <w:r w:rsidR="00786733" w:rsidRPr="00786733">
              <w:rPr>
                <w:b/>
              </w:rPr>
              <w:t>password</w:t>
            </w:r>
            <w:r w:rsidR="006E48EF">
              <w:rPr>
                <w:b/>
              </w:rPr>
              <w:t>#</w:t>
            </w:r>
            <w:r w:rsidR="00786733" w:rsidRPr="00786733">
              <w:rPr>
                <w:b/>
              </w:rPr>
              <w:t>&gt;</w:t>
            </w:r>
            <w:r>
              <w:t>"/&gt;</w:t>
            </w:r>
          </w:p>
          <w:p w14:paraId="6846702A" w14:textId="3A95A4F5" w:rsidR="00F27291" w:rsidRDefault="00F27291" w:rsidP="00F27291">
            <w:pPr>
              <w:pStyle w:val="snStepNext"/>
            </w:pPr>
            <w:r>
              <w:t xml:space="preserve">    &lt;add key="url" value="http://</w:t>
            </w:r>
            <w:r w:rsidR="006E48EF" w:rsidRPr="006E48EF">
              <w:rPr>
                <w:b/>
              </w:rPr>
              <w:t>#</w:t>
            </w:r>
            <w:r w:rsidR="00786733" w:rsidRPr="00786733">
              <w:rPr>
                <w:b/>
              </w:rPr>
              <w:t>host</w:t>
            </w:r>
            <w:r w:rsidR="006E48EF">
              <w:rPr>
                <w:b/>
              </w:rPr>
              <w:t>name#</w:t>
            </w:r>
            <w:r>
              <w:t>:</w:t>
            </w:r>
            <w:r w:rsidR="006E48EF">
              <w:rPr>
                <w:b/>
              </w:rPr>
              <w:t>#</w:t>
            </w:r>
            <w:r w:rsidR="00786733" w:rsidRPr="00786733">
              <w:rPr>
                <w:b/>
              </w:rPr>
              <w:t>port</w:t>
            </w:r>
            <w:r w:rsidR="006E48EF">
              <w:rPr>
                <w:b/>
              </w:rPr>
              <w:t>#</w:t>
            </w:r>
            <w:r>
              <w:t>/jenkins/job/</w:t>
            </w:r>
            <w:r w:rsidR="006E48EF" w:rsidRPr="006E48EF">
              <w:rPr>
                <w:b/>
              </w:rPr>
              <w:t>#JOB_NAME#</w:t>
            </w:r>
            <w:r w:rsidR="00A473BF" w:rsidRPr="006E48EF">
              <w:rPr>
                <w:b/>
              </w:rPr>
              <w:t xml:space="preserve"> </w:t>
            </w:r>
            <w:r>
              <w:t>/buildWithParameters?token=BUILD&amp;amp;cause=TFS_Code_Change"/&gt;</w:t>
            </w:r>
          </w:p>
          <w:p w14:paraId="7E24C5F3" w14:textId="7149F29E" w:rsidR="00F27291" w:rsidRPr="00550C91" w:rsidRDefault="00F27291" w:rsidP="00F27291">
            <w:pPr>
              <w:pStyle w:val="snStepNext"/>
            </w:pPr>
            <w:r>
              <w:t>&lt;/appSettings&gt;</w:t>
            </w:r>
          </w:p>
        </w:tc>
      </w:tr>
    </w:tbl>
    <w:p w14:paraId="5263C32B" w14:textId="19E624FF" w:rsidR="00786733" w:rsidRDefault="00786733" w:rsidP="000C0F6B">
      <w:pPr>
        <w:pStyle w:val="snStepNext"/>
        <w:ind w:left="1800"/>
        <w:rPr>
          <w:lang w:eastAsia="zh-CN"/>
        </w:rPr>
      </w:pPr>
      <w:r w:rsidRPr="00936B4A">
        <w:rPr>
          <w:b/>
          <w:lang w:eastAsia="zh-CN"/>
        </w:rPr>
        <w:t>Note</w:t>
      </w:r>
      <w:r>
        <w:rPr>
          <w:lang w:eastAsia="zh-CN"/>
        </w:rPr>
        <w:t xml:space="preserve"> :  update the </w:t>
      </w:r>
      <w:r w:rsidRPr="00786733">
        <w:rPr>
          <w:b/>
          <w:lang w:eastAsia="zh-CN"/>
        </w:rPr>
        <w:t>username</w:t>
      </w:r>
      <w:r>
        <w:rPr>
          <w:lang w:eastAsia="zh-CN"/>
        </w:rPr>
        <w:t xml:space="preserve">, </w:t>
      </w:r>
      <w:r w:rsidRPr="00786733">
        <w:rPr>
          <w:b/>
          <w:lang w:eastAsia="zh-CN"/>
        </w:rPr>
        <w:t>password</w:t>
      </w:r>
      <w:r>
        <w:rPr>
          <w:lang w:eastAsia="zh-CN"/>
        </w:rPr>
        <w:t xml:space="preserve">, </w:t>
      </w:r>
      <w:r w:rsidRPr="00786733">
        <w:rPr>
          <w:b/>
          <w:lang w:eastAsia="zh-CN"/>
        </w:rPr>
        <w:t>host</w:t>
      </w:r>
      <w:r w:rsidR="006E48EF">
        <w:rPr>
          <w:b/>
          <w:lang w:eastAsia="zh-CN"/>
        </w:rPr>
        <w:t>name</w:t>
      </w:r>
      <w:r>
        <w:rPr>
          <w:lang w:eastAsia="zh-CN"/>
        </w:rPr>
        <w:t xml:space="preserve"> and </w:t>
      </w:r>
      <w:r w:rsidRPr="00786733">
        <w:rPr>
          <w:b/>
          <w:lang w:eastAsia="zh-CN"/>
        </w:rPr>
        <w:t>port</w:t>
      </w:r>
      <w:r>
        <w:rPr>
          <w:lang w:eastAsia="zh-CN"/>
        </w:rPr>
        <w:t xml:space="preserve"> fields with the Jenkins server details.</w:t>
      </w:r>
    </w:p>
    <w:p w14:paraId="20841C86" w14:textId="266FC640" w:rsidR="00A473BF" w:rsidRPr="00A473BF" w:rsidRDefault="00A473BF" w:rsidP="000C0F6B">
      <w:pPr>
        <w:pStyle w:val="snStepNext"/>
        <w:ind w:left="1800"/>
        <w:rPr>
          <w:b/>
        </w:rPr>
      </w:pPr>
      <w:r>
        <w:rPr>
          <w:b/>
          <w:lang w:eastAsia="zh-CN"/>
        </w:rPr>
        <w:t>Important</w:t>
      </w:r>
      <w:r w:rsidRPr="00A473BF">
        <w:t>:</w:t>
      </w:r>
      <w:r>
        <w:t xml:space="preserve"> update </w:t>
      </w:r>
      <w:r w:rsidR="006E48EF">
        <w:rPr>
          <w:b/>
        </w:rPr>
        <w:t>JOB_NAME</w:t>
      </w:r>
      <w:r>
        <w:t xml:space="preserve"> with </w:t>
      </w:r>
      <w:r w:rsidRPr="00A473BF">
        <w:rPr>
          <w:b/>
        </w:rPr>
        <w:t>DEVOPS-R3.5-1-BUILD</w:t>
      </w:r>
    </w:p>
    <w:p w14:paraId="0CD9C918" w14:textId="2A7391DE" w:rsidR="00F27291" w:rsidRPr="00F27291" w:rsidRDefault="00A473BF" w:rsidP="000C0F6B">
      <w:pPr>
        <w:pStyle w:val="snStepNext"/>
        <w:ind w:left="1800"/>
      </w:pPr>
      <w:r>
        <w:rPr>
          <w:noProof/>
        </w:rPr>
        <w:drawing>
          <wp:inline distT="0" distB="0" distL="0" distR="0" wp14:anchorId="7E5ED12D" wp14:editId="37C9E9AF">
            <wp:extent cx="5252314" cy="600264"/>
            <wp:effectExtent l="0" t="0" r="571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12883" cy="607186"/>
                    </a:xfrm>
                    <a:prstGeom prst="rect">
                      <a:avLst/>
                    </a:prstGeom>
                    <a:noFill/>
                    <a:ln>
                      <a:noFill/>
                    </a:ln>
                  </pic:spPr>
                </pic:pic>
              </a:graphicData>
            </a:graphic>
          </wp:inline>
        </w:drawing>
      </w:r>
    </w:p>
    <w:p w14:paraId="1EC4E175" w14:textId="2BEB10FF" w:rsidR="00F27291" w:rsidRDefault="002879EA" w:rsidP="00D65B58">
      <w:pPr>
        <w:pStyle w:val="sfStepFirst"/>
        <w:numPr>
          <w:ilvl w:val="0"/>
          <w:numId w:val="139"/>
        </w:numPr>
      </w:pPr>
      <w:r>
        <w:t>Restart the IIS service, with the following command:</w:t>
      </w:r>
    </w:p>
    <w:tbl>
      <w:tblPr>
        <w:tblStyle w:val="TableGrid"/>
        <w:tblW w:w="0" w:type="auto"/>
        <w:tblInd w:w="1800" w:type="dxa"/>
        <w:tblLook w:val="04A0" w:firstRow="1" w:lastRow="0" w:firstColumn="1" w:lastColumn="0" w:noHBand="0" w:noVBand="1"/>
      </w:tblPr>
      <w:tblGrid>
        <w:gridCol w:w="8270"/>
      </w:tblGrid>
      <w:tr w:rsidR="002879EA" w:rsidRPr="00550C91" w14:paraId="572731D1" w14:textId="77777777" w:rsidTr="00492AA5">
        <w:tc>
          <w:tcPr>
            <w:tcW w:w="8270" w:type="dxa"/>
          </w:tcPr>
          <w:p w14:paraId="76C74ECE" w14:textId="7467CA6D" w:rsidR="002879EA" w:rsidRPr="00550C91" w:rsidRDefault="002879EA" w:rsidP="00492AA5">
            <w:pPr>
              <w:pStyle w:val="snStepNext"/>
            </w:pPr>
            <w:r>
              <w:t>iisreset</w:t>
            </w:r>
          </w:p>
        </w:tc>
      </w:tr>
    </w:tbl>
    <w:p w14:paraId="51BB7978" w14:textId="43F50A79" w:rsidR="002879EA" w:rsidRPr="005442A7" w:rsidRDefault="002879EA" w:rsidP="00D65B58">
      <w:pPr>
        <w:pStyle w:val="sfStepFirst"/>
        <w:numPr>
          <w:ilvl w:val="0"/>
          <w:numId w:val="139"/>
        </w:numPr>
      </w:pPr>
      <w:r w:rsidRPr="005442A7">
        <w:t xml:space="preserve">To test the TFS Jenkins </w:t>
      </w:r>
      <w:r w:rsidR="00C77EF8" w:rsidRPr="005442A7">
        <w:t xml:space="preserve">webservice </w:t>
      </w:r>
      <w:r w:rsidRPr="005442A7">
        <w:t>hook, open new browser and navigate to the following URL :</w:t>
      </w:r>
    </w:p>
    <w:tbl>
      <w:tblPr>
        <w:tblStyle w:val="TableGrid"/>
        <w:tblW w:w="0" w:type="auto"/>
        <w:tblInd w:w="1800" w:type="dxa"/>
        <w:tblLook w:val="04A0" w:firstRow="1" w:lastRow="0" w:firstColumn="1" w:lastColumn="0" w:noHBand="0" w:noVBand="1"/>
      </w:tblPr>
      <w:tblGrid>
        <w:gridCol w:w="8270"/>
      </w:tblGrid>
      <w:tr w:rsidR="002879EA" w:rsidRPr="00550C91" w14:paraId="67F3CDC6" w14:textId="77777777" w:rsidTr="00492AA5">
        <w:tc>
          <w:tcPr>
            <w:tcW w:w="8270" w:type="dxa"/>
          </w:tcPr>
          <w:p w14:paraId="202FE1BD" w14:textId="588B0732" w:rsidR="002879EA" w:rsidRPr="00550C91" w:rsidRDefault="002879EA" w:rsidP="005442A7">
            <w:pPr>
              <w:pStyle w:val="snStepNext"/>
            </w:pPr>
            <w:r w:rsidRPr="002879EA">
              <w:t>http://</w:t>
            </w:r>
            <w:r w:rsidR="005442A7" w:rsidRPr="005442A7">
              <w:rPr>
                <w:b/>
              </w:rPr>
              <w:t>&lt;host&gt;</w:t>
            </w:r>
            <w:r>
              <w:t>/</w:t>
            </w:r>
            <w:r w:rsidR="00276517">
              <w:t>TFS</w:t>
            </w:r>
            <w:r w:rsidR="005442A7" w:rsidRPr="002879EA">
              <w:t>JenkinsService</w:t>
            </w:r>
            <w:r w:rsidR="005442A7">
              <w:t>/</w:t>
            </w:r>
            <w:r w:rsidRPr="002879EA">
              <w:t>JenkinsService.svc</w:t>
            </w:r>
          </w:p>
        </w:tc>
      </w:tr>
    </w:tbl>
    <w:p w14:paraId="29A8F7FF" w14:textId="3FEFBA6A" w:rsidR="00AB1A20" w:rsidRDefault="00AB1A20" w:rsidP="00AB1A20">
      <w:pPr>
        <w:pStyle w:val="snStepNext"/>
        <w:ind w:left="1800"/>
      </w:pPr>
      <w:r w:rsidRPr="00936B4A">
        <w:rPr>
          <w:b/>
          <w:lang w:eastAsia="zh-CN"/>
        </w:rPr>
        <w:t>Note</w:t>
      </w:r>
      <w:r>
        <w:rPr>
          <w:lang w:eastAsia="zh-CN"/>
        </w:rPr>
        <w:t xml:space="preserve"> :  update the </w:t>
      </w:r>
      <w:r>
        <w:rPr>
          <w:b/>
          <w:lang w:eastAsia="zh-CN"/>
        </w:rPr>
        <w:t>host</w:t>
      </w:r>
      <w:r>
        <w:rPr>
          <w:lang w:eastAsia="zh-CN"/>
        </w:rPr>
        <w:t xml:space="preserve"> with the MSTools server hostname.</w:t>
      </w:r>
    </w:p>
    <w:p w14:paraId="159262F5" w14:textId="5FE9F897" w:rsidR="002879EA" w:rsidRDefault="00276517" w:rsidP="002879EA">
      <w:pPr>
        <w:pStyle w:val="snStepNext"/>
        <w:ind w:left="1890"/>
      </w:pPr>
      <w:r>
        <w:rPr>
          <w:noProof/>
        </w:rPr>
        <w:drawing>
          <wp:inline distT="0" distB="0" distL="0" distR="0" wp14:anchorId="730961F4" wp14:editId="5816A17C">
            <wp:extent cx="5157883" cy="2639833"/>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180116" cy="2651212"/>
                    </a:xfrm>
                    <a:prstGeom prst="rect">
                      <a:avLst/>
                    </a:prstGeom>
                    <a:noFill/>
                    <a:ln>
                      <a:noFill/>
                    </a:ln>
                  </pic:spPr>
                </pic:pic>
              </a:graphicData>
            </a:graphic>
          </wp:inline>
        </w:drawing>
      </w:r>
    </w:p>
    <w:p w14:paraId="482224B1" w14:textId="31D37391" w:rsidR="00DC609D" w:rsidRPr="008454F7" w:rsidRDefault="00DC609D" w:rsidP="00DC609D">
      <w:pPr>
        <w:pStyle w:val="h2Head2"/>
      </w:pPr>
      <w:bookmarkStart w:id="287" w:name="_Toc403410084"/>
      <w:r w:rsidRPr="008454F7">
        <w:t xml:space="preserve">Subscribe </w:t>
      </w:r>
      <w:r w:rsidR="00F91D9B" w:rsidRPr="008454F7">
        <w:t xml:space="preserve">the </w:t>
      </w:r>
      <w:r w:rsidRPr="008454F7">
        <w:t xml:space="preserve">TFS </w:t>
      </w:r>
      <w:r w:rsidR="00F91D9B" w:rsidRPr="008454F7">
        <w:t xml:space="preserve">webservice </w:t>
      </w:r>
      <w:r w:rsidRPr="008454F7">
        <w:t>hook to TFS Event</w:t>
      </w:r>
      <w:bookmarkEnd w:id="287"/>
      <w:r w:rsidRPr="008454F7">
        <w:t xml:space="preserve"> </w:t>
      </w:r>
    </w:p>
    <w:p w14:paraId="64135D04" w14:textId="36062ADF" w:rsidR="00F11013" w:rsidRDefault="00F11013" w:rsidP="00D65B58">
      <w:pPr>
        <w:pStyle w:val="sfStepFirst"/>
        <w:numPr>
          <w:ilvl w:val="0"/>
          <w:numId w:val="140"/>
        </w:numPr>
      </w:pPr>
      <w:r>
        <w:t xml:space="preserve">Open new command prompt window and change the working directory to the TFS Tools folder - </w:t>
      </w:r>
      <w:r w:rsidRPr="00F11013">
        <w:rPr>
          <w:b/>
        </w:rPr>
        <w:t>C:\Program Files\Microsoft Team Foundation Server 11.0\Tools</w:t>
      </w:r>
      <w:r w:rsidRPr="00F11013">
        <w:t>.</w:t>
      </w:r>
    </w:p>
    <w:p w14:paraId="60E665C0" w14:textId="55E43DCA" w:rsidR="00DC609D" w:rsidRDefault="00DC609D" w:rsidP="00D65B58">
      <w:pPr>
        <w:pStyle w:val="sfStepFirst"/>
        <w:numPr>
          <w:ilvl w:val="0"/>
          <w:numId w:val="140"/>
        </w:numPr>
      </w:pPr>
      <w:r>
        <w:lastRenderedPageBreak/>
        <w:t xml:space="preserve">To subscribe the webservice, run the following command in TFS Server </w:t>
      </w:r>
    </w:p>
    <w:tbl>
      <w:tblPr>
        <w:tblStyle w:val="TableGrid"/>
        <w:tblW w:w="0" w:type="auto"/>
        <w:tblInd w:w="1800" w:type="dxa"/>
        <w:tblLook w:val="04A0" w:firstRow="1" w:lastRow="0" w:firstColumn="1" w:lastColumn="0" w:noHBand="0" w:noVBand="1"/>
      </w:tblPr>
      <w:tblGrid>
        <w:gridCol w:w="8270"/>
      </w:tblGrid>
      <w:tr w:rsidR="00C77EF8" w:rsidRPr="00550C91" w14:paraId="68321514" w14:textId="77777777" w:rsidTr="00492AA5">
        <w:tc>
          <w:tcPr>
            <w:tcW w:w="8270" w:type="dxa"/>
          </w:tcPr>
          <w:p w14:paraId="45FBCE9C" w14:textId="30D89C52" w:rsidR="00C77EF8" w:rsidRPr="00550C91" w:rsidRDefault="00C77EF8" w:rsidP="00C77EF8">
            <w:pPr>
              <w:pStyle w:val="snStepNext"/>
            </w:pPr>
            <w:r w:rsidRPr="00C77EF8">
              <w:t>BisSubscribe.exe /eventType CheckInEvent /address http://</w:t>
            </w:r>
            <w:r>
              <w:rPr>
                <w:b/>
              </w:rPr>
              <w:t>&lt;IIS_Host</w:t>
            </w:r>
            <w:r w:rsidRPr="00C77EF8">
              <w:rPr>
                <w:b/>
              </w:rPr>
              <w:t>&gt;</w:t>
            </w:r>
            <w:r w:rsidRPr="00C77EF8">
              <w:t>/</w:t>
            </w:r>
            <w:r w:rsidR="0059479A">
              <w:t>TFS</w:t>
            </w:r>
            <w:r w:rsidR="00AB1A20" w:rsidRPr="00C77EF8">
              <w:t xml:space="preserve">JenkinsService </w:t>
            </w:r>
            <w:r w:rsidR="00AB1A20">
              <w:t>/</w:t>
            </w:r>
            <w:r w:rsidRPr="00C77EF8">
              <w:t>JenkinsService.svc /deliveryType Soap /collection http://</w:t>
            </w:r>
            <w:r w:rsidRPr="00C77EF8">
              <w:rPr>
                <w:b/>
              </w:rPr>
              <w:t>&lt;TFS</w:t>
            </w:r>
            <w:r>
              <w:rPr>
                <w:b/>
              </w:rPr>
              <w:t>_Host</w:t>
            </w:r>
            <w:r w:rsidRPr="00C77EF8">
              <w:rPr>
                <w:b/>
              </w:rPr>
              <w:t>&gt;</w:t>
            </w:r>
            <w:r w:rsidRPr="00C77EF8">
              <w:t>:</w:t>
            </w:r>
            <w:r w:rsidRPr="00C77EF8">
              <w:rPr>
                <w:b/>
              </w:rPr>
              <w:t>&lt;</w:t>
            </w:r>
            <w:r>
              <w:rPr>
                <w:b/>
              </w:rPr>
              <w:t>TFS_</w:t>
            </w:r>
            <w:r w:rsidRPr="00C77EF8">
              <w:rPr>
                <w:b/>
              </w:rPr>
              <w:t>Port&gt;</w:t>
            </w:r>
            <w:r w:rsidRPr="00C77EF8">
              <w:t>/tfs/</w:t>
            </w:r>
            <w:r w:rsidRPr="00C77EF8">
              <w:rPr>
                <w:b/>
              </w:rPr>
              <w:t>&lt;Collection&gt;</w:t>
            </w:r>
            <w:r w:rsidRPr="00C77EF8">
              <w:t xml:space="preserve"> /filter "TeamProject = '</w:t>
            </w:r>
            <w:r w:rsidRPr="00C77EF8">
              <w:rPr>
                <w:b/>
              </w:rPr>
              <w:t>&lt;Project&gt;</w:t>
            </w:r>
            <w:r w:rsidRPr="00C77EF8">
              <w:t>' AND Comment MATCH 'RUN_BUILD'"</w:t>
            </w:r>
          </w:p>
        </w:tc>
      </w:tr>
    </w:tbl>
    <w:p w14:paraId="39FD503C" w14:textId="1CC2DD44" w:rsidR="00C77EF8" w:rsidRDefault="00F11013" w:rsidP="00C77EF8">
      <w:pPr>
        <w:pStyle w:val="snStepNext"/>
        <w:ind w:left="1890"/>
      </w:pPr>
      <w:r w:rsidRPr="00F11013">
        <w:rPr>
          <w:b/>
        </w:rPr>
        <w:t>Note:</w:t>
      </w:r>
      <w:r>
        <w:t xml:space="preserve"> </w:t>
      </w:r>
      <w:r w:rsidR="00C77EF8">
        <w:t>Where the following parameters, must be updated with the IIS/TFS details:</w:t>
      </w:r>
    </w:p>
    <w:p w14:paraId="599B2F0A" w14:textId="4A2F6C14" w:rsidR="00C77EF8" w:rsidRDefault="00C77EF8" w:rsidP="00C77EF8">
      <w:pPr>
        <w:pStyle w:val="snStepNext"/>
        <w:ind w:left="1890"/>
      </w:pPr>
      <w:r w:rsidRPr="00C77EF8">
        <w:rPr>
          <w:b/>
        </w:rPr>
        <w:t>&lt;IIS_Host&gt;</w:t>
      </w:r>
      <w:r>
        <w:t xml:space="preserve"> - localhost</w:t>
      </w:r>
    </w:p>
    <w:p w14:paraId="4B71073C" w14:textId="72BD6B43" w:rsidR="00C77EF8" w:rsidRDefault="00C77EF8" w:rsidP="00C77EF8">
      <w:pPr>
        <w:pStyle w:val="snStepNext"/>
        <w:ind w:left="1890"/>
      </w:pPr>
      <w:r w:rsidRPr="00C77EF8">
        <w:rPr>
          <w:b/>
        </w:rPr>
        <w:t>&lt;TFS_Host&gt;</w:t>
      </w:r>
      <w:r>
        <w:t xml:space="preserve"> - localhost</w:t>
      </w:r>
    </w:p>
    <w:p w14:paraId="5E11FA55" w14:textId="3241EA3E" w:rsidR="00C77EF8" w:rsidRDefault="00C77EF8" w:rsidP="00C77EF8">
      <w:pPr>
        <w:pStyle w:val="snStepNext"/>
        <w:ind w:left="1890"/>
      </w:pPr>
      <w:r w:rsidRPr="00C77EF8">
        <w:rPr>
          <w:b/>
        </w:rPr>
        <w:t>&lt;TFS_Port&gt;</w:t>
      </w:r>
      <w:r>
        <w:t xml:space="preserve"> - 8080</w:t>
      </w:r>
    </w:p>
    <w:p w14:paraId="25C42757" w14:textId="0C23797C" w:rsidR="00C77EF8" w:rsidRDefault="00C77EF8" w:rsidP="00C77EF8">
      <w:pPr>
        <w:pStyle w:val="snStepNext"/>
        <w:ind w:left="1890"/>
      </w:pPr>
      <w:r w:rsidRPr="00C77EF8">
        <w:rPr>
          <w:b/>
        </w:rPr>
        <w:t>&lt;Collection&gt;</w:t>
      </w:r>
      <w:r>
        <w:t xml:space="preserve"> - </w:t>
      </w:r>
      <w:r w:rsidRPr="009333E0">
        <w:t>DefaultCollection</w:t>
      </w:r>
    </w:p>
    <w:p w14:paraId="0BFFD951" w14:textId="02C90B16" w:rsidR="00C77EF8" w:rsidRPr="00C77EF8" w:rsidRDefault="00C77EF8" w:rsidP="00C77EF8">
      <w:pPr>
        <w:pStyle w:val="snStepNext"/>
        <w:ind w:left="1890"/>
        <w:rPr>
          <w:b/>
        </w:rPr>
      </w:pPr>
      <w:r w:rsidRPr="00C77EF8">
        <w:rPr>
          <w:b/>
        </w:rPr>
        <w:t>&lt;Project&gt;</w:t>
      </w:r>
      <w:r>
        <w:rPr>
          <w:b/>
        </w:rPr>
        <w:t xml:space="preserve"> </w:t>
      </w:r>
      <w:r w:rsidRPr="00C77EF8">
        <w:t xml:space="preserve">- </w:t>
      </w:r>
      <w:r w:rsidRPr="009333E0">
        <w:t>iBank</w:t>
      </w:r>
      <w:r>
        <w:t>-dotNet-VS</w:t>
      </w:r>
    </w:p>
    <w:p w14:paraId="3490E622" w14:textId="44DEB52A" w:rsidR="00DC609D" w:rsidRDefault="00C77EF8" w:rsidP="00DC609D">
      <w:pPr>
        <w:pStyle w:val="snStepNext"/>
        <w:ind w:left="1800"/>
      </w:pPr>
      <w:r>
        <w:t>Example command</w:t>
      </w:r>
      <w:r w:rsidR="00DC609D">
        <w:t xml:space="preserve">: </w:t>
      </w:r>
    </w:p>
    <w:tbl>
      <w:tblPr>
        <w:tblStyle w:val="TableGrid"/>
        <w:tblW w:w="0" w:type="auto"/>
        <w:tblInd w:w="1800" w:type="dxa"/>
        <w:tblLook w:val="04A0" w:firstRow="1" w:lastRow="0" w:firstColumn="1" w:lastColumn="0" w:noHBand="0" w:noVBand="1"/>
      </w:tblPr>
      <w:tblGrid>
        <w:gridCol w:w="8270"/>
      </w:tblGrid>
      <w:tr w:rsidR="00C77EF8" w:rsidRPr="00550C91" w14:paraId="12426375" w14:textId="77777777" w:rsidTr="00492AA5">
        <w:tc>
          <w:tcPr>
            <w:tcW w:w="8270" w:type="dxa"/>
          </w:tcPr>
          <w:p w14:paraId="20CA76F5" w14:textId="18151903" w:rsidR="00C77EF8" w:rsidRPr="00550C91" w:rsidRDefault="00C77EF8" w:rsidP="00B47756">
            <w:pPr>
              <w:pStyle w:val="snStepNext"/>
            </w:pPr>
            <w:r w:rsidRPr="00C77EF8">
              <w:t>BisSubscribe.exe /eventType CheckInEvent /address http://</w:t>
            </w:r>
            <w:r w:rsidR="00B47756">
              <w:t>localhost</w:t>
            </w:r>
            <w:r w:rsidRPr="00C77EF8">
              <w:t>/</w:t>
            </w:r>
            <w:r w:rsidR="0059479A">
              <w:t>TFS</w:t>
            </w:r>
            <w:r w:rsidR="00F11013" w:rsidRPr="00C77EF8">
              <w:t>JenkinsService</w:t>
            </w:r>
            <w:r w:rsidR="00F11013">
              <w:t>/</w:t>
            </w:r>
            <w:r w:rsidRPr="00C77EF8">
              <w:t>JenkinsService.svc /deliveryType Soap /collection http://localhost:8080/tfs/DefaultCollection /filter "TeamProject = 'iBank</w:t>
            </w:r>
            <w:r>
              <w:t>-dotNet-VS</w:t>
            </w:r>
            <w:r w:rsidRPr="00C77EF8">
              <w:t>' AND Comment MATCH 'RUN_BUILD'"</w:t>
            </w:r>
          </w:p>
        </w:tc>
      </w:tr>
    </w:tbl>
    <w:p w14:paraId="317F437C" w14:textId="02B71FEC" w:rsidR="00F11013" w:rsidRPr="00F11013" w:rsidRDefault="0059479A" w:rsidP="00F11013">
      <w:pPr>
        <w:pStyle w:val="snStepNext"/>
        <w:ind w:left="1800"/>
      </w:pPr>
      <w:r>
        <w:rPr>
          <w:noProof/>
        </w:rPr>
        <w:drawing>
          <wp:inline distT="0" distB="0" distL="0" distR="0" wp14:anchorId="11E5E0DB" wp14:editId="773DF3C0">
            <wp:extent cx="5263598" cy="87399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92249" cy="878752"/>
                    </a:xfrm>
                    <a:prstGeom prst="rect">
                      <a:avLst/>
                    </a:prstGeom>
                    <a:noFill/>
                    <a:ln>
                      <a:noFill/>
                    </a:ln>
                  </pic:spPr>
                </pic:pic>
              </a:graphicData>
            </a:graphic>
          </wp:inline>
        </w:drawing>
      </w:r>
    </w:p>
    <w:p w14:paraId="25A7855B" w14:textId="6186ADA0" w:rsidR="00F11013" w:rsidRDefault="00F11013" w:rsidP="00F11013">
      <w:pPr>
        <w:pStyle w:val="h2Head2"/>
        <w:ind w:left="4320"/>
        <w:rPr>
          <w:highlight w:val="yellow"/>
          <w:lang w:eastAsia="zh-CN"/>
        </w:rPr>
      </w:pPr>
    </w:p>
    <w:p w14:paraId="64910C6C" w14:textId="77777777" w:rsidR="000E6817" w:rsidRPr="00550C91" w:rsidRDefault="000E6817" w:rsidP="000E6817">
      <w:pPr>
        <w:pStyle w:val="h2Head2"/>
        <w:rPr>
          <w:lang w:eastAsia="zh-CN"/>
        </w:rPr>
      </w:pPr>
      <w:bookmarkStart w:id="288" w:name="_Toc403410085"/>
      <w:r w:rsidRPr="008454F7">
        <w:rPr>
          <w:lang w:eastAsia="zh-CN"/>
        </w:rPr>
        <w:t>Deploy iBank dotNet (iBank Investor) on IIS</w:t>
      </w:r>
      <w:bookmarkEnd w:id="288"/>
    </w:p>
    <w:p w14:paraId="6EC3151E" w14:textId="377F9F34" w:rsidR="000E6817" w:rsidRDefault="000E6817" w:rsidP="001C61BF">
      <w:pPr>
        <w:pStyle w:val="sfStepFirst"/>
        <w:numPr>
          <w:ilvl w:val="0"/>
          <w:numId w:val="149"/>
        </w:numPr>
      </w:pPr>
      <w:bookmarkStart w:id="289" w:name="OLE_LINK9"/>
      <w:bookmarkStart w:id="290" w:name="OLE_LINK10"/>
      <w:r>
        <w:t xml:space="preserve">Copy </w:t>
      </w:r>
      <w:r w:rsidRPr="000E6817">
        <w:rPr>
          <w:b/>
        </w:rPr>
        <w:t>DevOps_R3.5_Solution/Installation files/iBank/webapps/iBank-dotNet.zip</w:t>
      </w:r>
      <w:r>
        <w:t xml:space="preserve"> file and extract the archive to c:\webapp.</w:t>
      </w:r>
    </w:p>
    <w:p w14:paraId="0A9C7839" w14:textId="2E1AD1E3" w:rsidR="000E6817" w:rsidRDefault="000E6817" w:rsidP="000E6817">
      <w:pPr>
        <w:pStyle w:val="sfStepFirst"/>
        <w:numPr>
          <w:ilvl w:val="0"/>
          <w:numId w:val="0"/>
        </w:numPr>
        <w:ind w:left="1800"/>
      </w:pPr>
      <w:r>
        <w:rPr>
          <w:noProof/>
        </w:rPr>
        <w:drawing>
          <wp:inline distT="0" distB="0" distL="0" distR="0" wp14:anchorId="6CFEFE3A" wp14:editId="1EBD078F">
            <wp:extent cx="5237683" cy="2007571"/>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14428" cy="2036987"/>
                    </a:xfrm>
                    <a:prstGeom prst="rect">
                      <a:avLst/>
                    </a:prstGeom>
                    <a:noFill/>
                    <a:ln>
                      <a:noFill/>
                    </a:ln>
                  </pic:spPr>
                </pic:pic>
              </a:graphicData>
            </a:graphic>
          </wp:inline>
        </w:drawing>
      </w:r>
    </w:p>
    <w:p w14:paraId="4D362FE9" w14:textId="77777777" w:rsidR="00306BAE" w:rsidRDefault="000E6817" w:rsidP="000E6817">
      <w:pPr>
        <w:pStyle w:val="sfStepFirst"/>
        <w:numPr>
          <w:ilvl w:val="0"/>
          <w:numId w:val="38"/>
        </w:numPr>
      </w:pPr>
      <w:r>
        <w:t xml:space="preserve">Go to the package folder c:\webapp\Package and open new Windows command prompt window. </w:t>
      </w:r>
    </w:p>
    <w:p w14:paraId="4D0E0B45" w14:textId="45E069EC" w:rsidR="000E6817" w:rsidRDefault="000E6817" w:rsidP="000E6817">
      <w:pPr>
        <w:pStyle w:val="sfStepFirst"/>
        <w:numPr>
          <w:ilvl w:val="0"/>
          <w:numId w:val="38"/>
        </w:numPr>
      </w:pPr>
      <w:r>
        <w:t>Run the following command</w:t>
      </w:r>
      <w:r w:rsidR="00306BAE">
        <w:t>s</w:t>
      </w:r>
      <w:r>
        <w:t xml:space="preserve"> to deploy the web package in IIS.</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0E6817" w:rsidRPr="00BC75BA" w14:paraId="7890D58D" w14:textId="77777777" w:rsidTr="000E6817">
        <w:trPr>
          <w:trHeight w:val="463"/>
        </w:trPr>
        <w:tc>
          <w:tcPr>
            <w:tcW w:w="8270" w:type="dxa"/>
          </w:tcPr>
          <w:p w14:paraId="4D4C651D" w14:textId="76670EEC" w:rsidR="00306BAE" w:rsidRPr="00306BAE" w:rsidRDefault="00306BAE" w:rsidP="00306BAE">
            <w:pPr>
              <w:pStyle w:val="sfStepFirst"/>
              <w:numPr>
                <w:ilvl w:val="0"/>
                <w:numId w:val="0"/>
              </w:numPr>
              <w:rPr>
                <w:rStyle w:val="Hyperlink"/>
                <w:i w:val="0"/>
              </w:rPr>
            </w:pPr>
            <w:r w:rsidRPr="00306BAE">
              <w:rPr>
                <w:rStyle w:val="Hyperlink"/>
                <w:i w:val="0"/>
              </w:rPr>
              <w:t>Set MSDeployPath=C:/Program Files/IIS/Microsoft Web Deploy V3</w:t>
            </w:r>
          </w:p>
          <w:p w14:paraId="2ED33B25" w14:textId="77777777" w:rsidR="000E6817" w:rsidRPr="00BC75BA" w:rsidRDefault="000E6817" w:rsidP="00306BAE">
            <w:pPr>
              <w:pStyle w:val="sfStepFirst"/>
              <w:numPr>
                <w:ilvl w:val="0"/>
                <w:numId w:val="0"/>
              </w:numPr>
            </w:pPr>
            <w:r w:rsidRPr="00306BAE">
              <w:rPr>
                <w:rStyle w:val="Hyperlink"/>
                <w:i w:val="0"/>
              </w:rPr>
              <w:lastRenderedPageBreak/>
              <w:t>MyProj.Web.deploy.cmd  /Y</w:t>
            </w:r>
          </w:p>
        </w:tc>
      </w:tr>
    </w:tbl>
    <w:p w14:paraId="675D7DA1" w14:textId="3338279F" w:rsidR="000E6817" w:rsidRPr="00ED1E9B" w:rsidRDefault="00306BAE" w:rsidP="000E6817">
      <w:pPr>
        <w:autoSpaceDE w:val="0"/>
        <w:autoSpaceDN w:val="0"/>
        <w:spacing w:after="0"/>
        <w:ind w:left="1800"/>
        <w:rPr>
          <w:rFonts w:ascii="Calibri" w:hAnsi="Calibri"/>
          <w:b/>
        </w:rPr>
      </w:pPr>
      <w:r>
        <w:rPr>
          <w:rFonts w:ascii="Calibri" w:hAnsi="Calibri"/>
          <w:b/>
          <w:noProof/>
        </w:rPr>
        <w:lastRenderedPageBreak/>
        <w:drawing>
          <wp:inline distT="0" distB="0" distL="0" distR="0" wp14:anchorId="1EF117C3" wp14:editId="54D7C7B3">
            <wp:extent cx="5252491" cy="540465"/>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5348" cy="545904"/>
                    </a:xfrm>
                    <a:prstGeom prst="rect">
                      <a:avLst/>
                    </a:prstGeom>
                    <a:noFill/>
                    <a:ln>
                      <a:noFill/>
                    </a:ln>
                  </pic:spPr>
                </pic:pic>
              </a:graphicData>
            </a:graphic>
          </wp:inline>
        </w:drawing>
      </w:r>
    </w:p>
    <w:bookmarkEnd w:id="289"/>
    <w:bookmarkEnd w:id="290"/>
    <w:p w14:paraId="01C7577D" w14:textId="37415FBE" w:rsidR="00306BAE" w:rsidRPr="00306BAE" w:rsidRDefault="00306BAE" w:rsidP="00306BAE">
      <w:pPr>
        <w:pStyle w:val="sfStepFirst"/>
        <w:numPr>
          <w:ilvl w:val="0"/>
          <w:numId w:val="38"/>
        </w:numPr>
      </w:pPr>
      <w:r>
        <w:t>Restart IIS with the following command:</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306BAE" w:rsidRPr="00306BAE" w14:paraId="75364466" w14:textId="77777777" w:rsidTr="001A5653">
        <w:trPr>
          <w:trHeight w:val="463"/>
        </w:trPr>
        <w:tc>
          <w:tcPr>
            <w:tcW w:w="8270" w:type="dxa"/>
          </w:tcPr>
          <w:p w14:paraId="2516C2A7" w14:textId="76B2FFE1" w:rsidR="00306BAE" w:rsidRPr="00306BAE" w:rsidRDefault="00306BAE" w:rsidP="00306BAE">
            <w:pPr>
              <w:pStyle w:val="sfStepFirst"/>
              <w:numPr>
                <w:ilvl w:val="0"/>
                <w:numId w:val="0"/>
              </w:numPr>
            </w:pPr>
            <w:r>
              <w:rPr>
                <w:iCs/>
              </w:rPr>
              <w:t>iisreset</w:t>
            </w:r>
            <w:hyperlink w:history="1"/>
          </w:p>
        </w:tc>
      </w:tr>
    </w:tbl>
    <w:p w14:paraId="1EF541E9" w14:textId="77777777" w:rsidR="00306BAE" w:rsidRDefault="00306BAE" w:rsidP="00306BAE">
      <w:pPr>
        <w:pStyle w:val="sfStepFirst"/>
        <w:numPr>
          <w:ilvl w:val="0"/>
          <w:numId w:val="0"/>
        </w:numPr>
        <w:spacing w:before="0" w:after="0"/>
        <w:ind w:left="1800"/>
      </w:pPr>
    </w:p>
    <w:p w14:paraId="1FDBFE36" w14:textId="77777777" w:rsidR="00306BAE" w:rsidRDefault="00306BAE" w:rsidP="00306BAE">
      <w:pPr>
        <w:pStyle w:val="sfStepFirst"/>
        <w:numPr>
          <w:ilvl w:val="0"/>
          <w:numId w:val="38"/>
        </w:numPr>
        <w:spacing w:before="0" w:after="0"/>
      </w:pPr>
      <w:r>
        <w:t>Open the iBank dotNet URL to launch the web application.</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306BAE" w:rsidRPr="002B1F15" w14:paraId="77821D14" w14:textId="77777777" w:rsidTr="001A5653">
        <w:trPr>
          <w:trHeight w:val="463"/>
        </w:trPr>
        <w:tc>
          <w:tcPr>
            <w:tcW w:w="8270" w:type="dxa"/>
          </w:tcPr>
          <w:p w14:paraId="55B40DCC" w14:textId="567EB058" w:rsidR="00306BAE" w:rsidRPr="00987669" w:rsidRDefault="00481F9A" w:rsidP="00987669">
            <w:pPr>
              <w:pStyle w:val="sfStepFirst"/>
              <w:numPr>
                <w:ilvl w:val="0"/>
                <w:numId w:val="0"/>
              </w:numPr>
              <w:rPr>
                <w:i/>
              </w:rPr>
            </w:pPr>
            <w:hyperlink w:history="1">
              <w:r w:rsidR="00987669" w:rsidRPr="007317B8">
                <w:rPr>
                  <w:rStyle w:val="Hyperlink"/>
                </w:rPr>
                <w:t>http://</w:t>
              </w:r>
              <w:r w:rsidR="00987669" w:rsidRPr="007317B8">
                <w:rPr>
                  <w:rStyle w:val="Hyperlink"/>
                  <w:b/>
                </w:rPr>
                <w:t>&lt;hostname&gt;</w:t>
              </w:r>
              <w:r w:rsidR="00987669" w:rsidRPr="007317B8">
                <w:rPr>
                  <w:rStyle w:val="Hyperlink"/>
                </w:rPr>
                <w:t xml:space="preserve">/iBank_Investor_deploy/ </w:t>
              </w:r>
            </w:hyperlink>
          </w:p>
        </w:tc>
      </w:tr>
    </w:tbl>
    <w:p w14:paraId="7B9E941D" w14:textId="2A65398D" w:rsidR="00306BAE" w:rsidRPr="00306BAE" w:rsidRDefault="00306BAE" w:rsidP="00306BAE">
      <w:pPr>
        <w:pStyle w:val="sfStepFirst"/>
        <w:numPr>
          <w:ilvl w:val="0"/>
          <w:numId w:val="0"/>
        </w:numPr>
        <w:ind w:left="1800"/>
        <w:rPr>
          <w:b/>
        </w:rPr>
      </w:pPr>
      <w:r w:rsidRPr="00306BAE">
        <w:rPr>
          <w:b/>
        </w:rPr>
        <w:t>Note:</w:t>
      </w:r>
      <w:r>
        <w:rPr>
          <w:b/>
        </w:rPr>
        <w:t xml:space="preserve"> </w:t>
      </w:r>
      <w:r w:rsidRPr="00306BAE">
        <w:t>replace</w:t>
      </w:r>
      <w:r>
        <w:t xml:space="preserve"> hostname with the IIS server </w:t>
      </w:r>
      <w:r w:rsidR="00987669">
        <w:t>hostname</w:t>
      </w:r>
      <w:r>
        <w:t>.</w:t>
      </w:r>
    </w:p>
    <w:p w14:paraId="3A5C1D46" w14:textId="70106FDF" w:rsidR="000E6817" w:rsidRDefault="000E6817" w:rsidP="000E6817">
      <w:pPr>
        <w:pStyle w:val="sfStepFirst"/>
        <w:numPr>
          <w:ilvl w:val="0"/>
          <w:numId w:val="38"/>
        </w:numPr>
      </w:pPr>
      <w:r>
        <w:t>L</w:t>
      </w:r>
      <w:r w:rsidR="00306BAE">
        <w:t>ogin with default credentials:</w:t>
      </w:r>
    </w:p>
    <w:p w14:paraId="7ADBDD45" w14:textId="77777777" w:rsidR="000E6817" w:rsidRDefault="000E6817" w:rsidP="000E6817">
      <w:pPr>
        <w:pStyle w:val="snStepNext"/>
        <w:ind w:left="1800"/>
      </w:pPr>
      <w:r>
        <w:t xml:space="preserve">Username  : </w:t>
      </w:r>
      <w:r w:rsidRPr="00ED1E9B">
        <w:rPr>
          <w:b/>
        </w:rPr>
        <w:t>AJ9902</w:t>
      </w:r>
    </w:p>
    <w:p w14:paraId="5FC48DE9" w14:textId="77777777" w:rsidR="000E6817" w:rsidRDefault="000E6817" w:rsidP="000E6817">
      <w:pPr>
        <w:pStyle w:val="snStepNext"/>
        <w:ind w:left="1800"/>
        <w:rPr>
          <w:b/>
        </w:rPr>
      </w:pPr>
      <w:r>
        <w:t xml:space="preserve">Password: </w:t>
      </w:r>
      <w:r w:rsidRPr="00ED1E9B">
        <w:rPr>
          <w:b/>
        </w:rPr>
        <w:t>Passw0rd</w:t>
      </w:r>
    </w:p>
    <w:p w14:paraId="12850893" w14:textId="5FD15639" w:rsidR="000E6817" w:rsidRPr="002B1F15" w:rsidRDefault="000E6817" w:rsidP="000E6817">
      <w:pPr>
        <w:pStyle w:val="snStepNext"/>
        <w:ind w:left="1800"/>
      </w:pPr>
      <w:r>
        <w:rPr>
          <w:b/>
        </w:rPr>
        <w:t>Note:</w:t>
      </w:r>
      <w:r>
        <w:t xml:space="preserve"> the sixth character is zero</w:t>
      </w:r>
      <w:ins w:id="291" w:author="Niu, Cheng-Guang" w:date="2014-11-14T13:18:00Z">
        <w:r w:rsidR="00AD37C7">
          <w:t>.</w:t>
        </w:r>
      </w:ins>
      <w:del w:id="292" w:author="Niu, Cheng-Guang" w:date="2014-11-14T13:18:00Z">
        <w:r w:rsidDel="00AD37C7">
          <w:delText>!</w:delText>
        </w:r>
      </w:del>
    </w:p>
    <w:p w14:paraId="14A6BC95" w14:textId="13BADF0D" w:rsidR="000E6817" w:rsidRPr="00ED1E9B" w:rsidRDefault="00987669" w:rsidP="000E6817">
      <w:pPr>
        <w:pStyle w:val="snStepNext"/>
        <w:ind w:left="1800"/>
      </w:pPr>
      <w:r>
        <w:rPr>
          <w:noProof/>
        </w:rPr>
        <w:drawing>
          <wp:inline distT="0" distB="0" distL="0" distR="0" wp14:anchorId="62A80E14" wp14:editId="7514F431">
            <wp:extent cx="5176952" cy="2353160"/>
            <wp:effectExtent l="0" t="0" r="508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81835" cy="2355379"/>
                    </a:xfrm>
                    <a:prstGeom prst="rect">
                      <a:avLst/>
                    </a:prstGeom>
                    <a:noFill/>
                    <a:ln>
                      <a:noFill/>
                    </a:ln>
                  </pic:spPr>
                </pic:pic>
              </a:graphicData>
            </a:graphic>
          </wp:inline>
        </w:drawing>
      </w:r>
    </w:p>
    <w:p w14:paraId="1BD833D6" w14:textId="77777777" w:rsidR="00987669" w:rsidRDefault="00987669" w:rsidP="000E6817">
      <w:pPr>
        <w:pStyle w:val="snStepNext"/>
        <w:ind w:left="1800"/>
      </w:pPr>
      <w:r>
        <w:rPr>
          <w:noProof/>
        </w:rPr>
        <w:drawing>
          <wp:inline distT="0" distB="0" distL="0" distR="0" wp14:anchorId="02C10399" wp14:editId="3FE8F7A8">
            <wp:extent cx="5201133" cy="221605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7336" cy="2222958"/>
                    </a:xfrm>
                    <a:prstGeom prst="rect">
                      <a:avLst/>
                    </a:prstGeom>
                    <a:noFill/>
                    <a:ln>
                      <a:noFill/>
                    </a:ln>
                  </pic:spPr>
                </pic:pic>
              </a:graphicData>
            </a:graphic>
          </wp:inline>
        </w:drawing>
      </w:r>
    </w:p>
    <w:p w14:paraId="5B9D570D" w14:textId="36389EC3" w:rsidR="000E6817" w:rsidRPr="00ED1E9B" w:rsidRDefault="00987669" w:rsidP="000E6817">
      <w:pPr>
        <w:pStyle w:val="snStepNext"/>
        <w:ind w:left="1800"/>
      </w:pPr>
      <w:r>
        <w:rPr>
          <w:noProof/>
        </w:rPr>
        <w:lastRenderedPageBreak/>
        <w:drawing>
          <wp:inline distT="0" distB="0" distL="0" distR="0" wp14:anchorId="3220C318" wp14:editId="6771CB9C">
            <wp:extent cx="5208422" cy="2220297"/>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5415" cy="2227541"/>
                    </a:xfrm>
                    <a:prstGeom prst="rect">
                      <a:avLst/>
                    </a:prstGeom>
                    <a:noFill/>
                    <a:ln>
                      <a:noFill/>
                    </a:ln>
                  </pic:spPr>
                </pic:pic>
              </a:graphicData>
            </a:graphic>
          </wp:inline>
        </w:drawing>
      </w:r>
    </w:p>
    <w:p w14:paraId="75BAEC2F" w14:textId="77777777" w:rsidR="00C77EF8" w:rsidRDefault="00C77EF8" w:rsidP="00DC609D">
      <w:pPr>
        <w:pStyle w:val="snStepNext"/>
        <w:ind w:left="1800"/>
      </w:pPr>
    </w:p>
    <w:p w14:paraId="47E3B643" w14:textId="77777777" w:rsidR="001A5653" w:rsidRPr="008454F7" w:rsidRDefault="001A5653" w:rsidP="001A5653">
      <w:pPr>
        <w:pStyle w:val="h2Head2"/>
        <w:rPr>
          <w:lang w:eastAsia="zh-CN"/>
        </w:rPr>
      </w:pPr>
      <w:bookmarkStart w:id="293" w:name="_Toc403410086"/>
      <w:bookmarkStart w:id="294" w:name="OLE_LINK7"/>
      <w:r w:rsidRPr="008454F7">
        <w:rPr>
          <w:lang w:eastAsia="zh-CN"/>
        </w:rPr>
        <w:t>Integrate iBank dotNet (iBank Investor) and iBank Java (iBank Internet Banking)</w:t>
      </w:r>
      <w:bookmarkEnd w:id="293"/>
    </w:p>
    <w:p w14:paraId="05D404F5" w14:textId="1A9A7D5E" w:rsidR="001A5653" w:rsidRDefault="001A5653" w:rsidP="008E257E">
      <w:pPr>
        <w:pStyle w:val="sfStepFirst"/>
        <w:numPr>
          <w:ilvl w:val="0"/>
          <w:numId w:val="0"/>
        </w:numPr>
        <w:ind w:left="1440"/>
      </w:pPr>
      <w:r>
        <w:t xml:space="preserve">iBank Investor uses </w:t>
      </w:r>
      <w:r w:rsidR="008E257E">
        <w:t xml:space="preserve">the </w:t>
      </w:r>
      <w:r>
        <w:t>REST API of iBank Internet Banking application</w:t>
      </w:r>
      <w:r w:rsidR="008E257E">
        <w:t xml:space="preserve"> to perform funds transfer from </w:t>
      </w:r>
      <w:r>
        <w:t>Trading account to Bank account.</w:t>
      </w:r>
    </w:p>
    <w:p w14:paraId="31CECB99" w14:textId="3DE95A04" w:rsidR="001A5653" w:rsidRPr="00936B4A" w:rsidRDefault="001A5653" w:rsidP="001A5653">
      <w:pPr>
        <w:pStyle w:val="snStepNext"/>
        <w:ind w:left="1800"/>
      </w:pPr>
    </w:p>
    <w:p w14:paraId="656586F2" w14:textId="77777777" w:rsidR="001A5653" w:rsidRDefault="001A5653" w:rsidP="001A5653">
      <w:pPr>
        <w:pStyle w:val="sfStepFirst"/>
        <w:numPr>
          <w:ilvl w:val="0"/>
          <w:numId w:val="0"/>
        </w:numPr>
        <w:ind w:left="1800"/>
      </w:pPr>
    </w:p>
    <w:p w14:paraId="02F6CE01" w14:textId="77777777" w:rsidR="001A5653" w:rsidRDefault="001A5653" w:rsidP="001C61BF">
      <w:pPr>
        <w:pStyle w:val="sfStepFirst"/>
        <w:numPr>
          <w:ilvl w:val="0"/>
          <w:numId w:val="150"/>
        </w:numPr>
      </w:pPr>
      <w:r>
        <w:t>REST API urls of iBank Internet banking application has to be configured in iBank Investor application.</w:t>
      </w:r>
    </w:p>
    <w:p w14:paraId="5149B8E8" w14:textId="77777777" w:rsidR="001A5653" w:rsidRDefault="001A5653" w:rsidP="001A5653">
      <w:pPr>
        <w:pStyle w:val="snStepNext"/>
        <w:ind w:left="1800"/>
      </w:pPr>
      <w:r>
        <w:t xml:space="preserve">Go to the </w:t>
      </w:r>
      <w:r w:rsidRPr="00A00779">
        <w:rPr>
          <w:b/>
        </w:rPr>
        <w:t>DatabaseXML</w:t>
      </w:r>
      <w:r>
        <w:t xml:space="preserve"> folder in iBank Investor deployment folder:</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1A5653" w:rsidRPr="00A00779" w14:paraId="13327B75" w14:textId="77777777" w:rsidTr="001A5653">
        <w:trPr>
          <w:trHeight w:val="463"/>
        </w:trPr>
        <w:tc>
          <w:tcPr>
            <w:tcW w:w="8270" w:type="dxa"/>
          </w:tcPr>
          <w:p w14:paraId="14476D22" w14:textId="7158AFFB" w:rsidR="001A5653" w:rsidRPr="00A00779" w:rsidRDefault="001A5653" w:rsidP="001A5653">
            <w:pPr>
              <w:pStyle w:val="snStepNext"/>
            </w:pPr>
            <w:r w:rsidRPr="001A5653">
              <w:t>C:\inetpub\wwwroot\iBank_Investor_deploy</w:t>
            </w:r>
            <w:r w:rsidRPr="00936B4A">
              <w:t>\</w:t>
            </w:r>
            <w:bookmarkStart w:id="295" w:name="OLE_LINK17"/>
            <w:r w:rsidRPr="00936B4A">
              <w:t>DatabaseXML</w:t>
            </w:r>
            <w:bookmarkEnd w:id="295"/>
          </w:p>
        </w:tc>
      </w:tr>
    </w:tbl>
    <w:p w14:paraId="12B703A2" w14:textId="77777777" w:rsidR="001A5653" w:rsidRDefault="001A5653" w:rsidP="00D100B2">
      <w:pPr>
        <w:pStyle w:val="sfStepFirst"/>
        <w:numPr>
          <w:ilvl w:val="0"/>
          <w:numId w:val="54"/>
        </w:numPr>
      </w:pPr>
      <w:r>
        <w:t xml:space="preserve">Update </w:t>
      </w:r>
      <w:r w:rsidRPr="00A00779">
        <w:rPr>
          <w:b/>
        </w:rPr>
        <w:t>Webservice.xm</w:t>
      </w:r>
      <w:r w:rsidRPr="008E257E">
        <w:rPr>
          <w:b/>
        </w:rPr>
        <w:t>l</w:t>
      </w:r>
      <w:r>
        <w:t xml:space="preserve"> file with iBank Internet Banking server details:</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1A5653" w:rsidRPr="00A00779" w14:paraId="0249CF99" w14:textId="77777777" w:rsidTr="001A5653">
        <w:trPr>
          <w:trHeight w:val="463"/>
        </w:trPr>
        <w:tc>
          <w:tcPr>
            <w:tcW w:w="8270" w:type="dxa"/>
          </w:tcPr>
          <w:p w14:paraId="1213264F" w14:textId="77777777" w:rsidR="001A5653" w:rsidRPr="00A00779" w:rsidRDefault="001A5653" w:rsidP="001A5653">
            <w:pPr>
              <w:pStyle w:val="NoSpacing"/>
              <w:rPr>
                <w:sz w:val="18"/>
                <w:szCs w:val="18"/>
              </w:rPr>
            </w:pPr>
            <w:r w:rsidRPr="00A00779">
              <w:rPr>
                <w:sz w:val="18"/>
                <w:szCs w:val="18"/>
              </w:rPr>
              <w:t>&lt;webservice&gt;</w:t>
            </w:r>
          </w:p>
          <w:p w14:paraId="03B170FB" w14:textId="19423D63" w:rsidR="001A5653" w:rsidRPr="00A00779" w:rsidRDefault="001A5653" w:rsidP="001A5653">
            <w:pPr>
              <w:pStyle w:val="NoSpacing"/>
              <w:rPr>
                <w:sz w:val="18"/>
                <w:szCs w:val="18"/>
              </w:rPr>
            </w:pPr>
            <w:r w:rsidRPr="00A00779">
              <w:rPr>
                <w:sz w:val="18"/>
                <w:szCs w:val="18"/>
              </w:rPr>
              <w:t>&lt;accountdetails&gt;http://</w:t>
            </w:r>
            <w:r>
              <w:rPr>
                <w:b/>
                <w:sz w:val="18"/>
                <w:szCs w:val="18"/>
              </w:rPr>
              <w:t>&lt;host&gt;</w:t>
            </w:r>
            <w:r w:rsidRPr="00102002">
              <w:rPr>
                <w:sz w:val="18"/>
                <w:szCs w:val="18"/>
              </w:rPr>
              <w:t>:</w:t>
            </w:r>
            <w:r>
              <w:rPr>
                <w:b/>
                <w:sz w:val="18"/>
                <w:szCs w:val="18"/>
              </w:rPr>
              <w:t>&lt;port&gt;</w:t>
            </w:r>
            <w:r w:rsidRPr="00102002">
              <w:rPr>
                <w:sz w:val="18"/>
                <w:szCs w:val="18"/>
              </w:rPr>
              <w:t>/</w:t>
            </w:r>
            <w:r>
              <w:rPr>
                <w:b/>
                <w:sz w:val="18"/>
                <w:szCs w:val="18"/>
              </w:rPr>
              <w:t>&lt;</w:t>
            </w:r>
            <w:r w:rsidRPr="001A5653">
              <w:rPr>
                <w:b/>
                <w:sz w:val="18"/>
                <w:szCs w:val="18"/>
              </w:rPr>
              <w:t>app</w:t>
            </w:r>
            <w:r>
              <w:rPr>
                <w:b/>
                <w:sz w:val="18"/>
                <w:szCs w:val="18"/>
              </w:rPr>
              <w:t>&gt;</w:t>
            </w:r>
            <w:r w:rsidRPr="001A5653">
              <w:rPr>
                <w:sz w:val="18"/>
                <w:szCs w:val="18"/>
              </w:rPr>
              <w:t>/</w:t>
            </w:r>
            <w:r w:rsidRPr="00A00779">
              <w:rPr>
                <w:sz w:val="18"/>
                <w:szCs w:val="18"/>
              </w:rPr>
              <w:t>restaccount&lt;/accountdetails&gt;</w:t>
            </w:r>
          </w:p>
          <w:p w14:paraId="4947FD36" w14:textId="18B78317" w:rsidR="001A5653" w:rsidRPr="00A00779" w:rsidRDefault="001A5653" w:rsidP="001A5653">
            <w:pPr>
              <w:pStyle w:val="NoSpacing"/>
              <w:rPr>
                <w:sz w:val="18"/>
                <w:szCs w:val="18"/>
              </w:rPr>
            </w:pPr>
            <w:r w:rsidRPr="00A00779">
              <w:rPr>
                <w:sz w:val="18"/>
                <w:szCs w:val="18"/>
              </w:rPr>
              <w:t>&lt;transactiondetails&gt;http:/</w:t>
            </w:r>
            <w:r w:rsidRPr="00102002">
              <w:rPr>
                <w:sz w:val="18"/>
                <w:szCs w:val="18"/>
              </w:rPr>
              <w:t>/</w:t>
            </w:r>
            <w:r>
              <w:rPr>
                <w:b/>
                <w:sz w:val="18"/>
                <w:szCs w:val="18"/>
              </w:rPr>
              <w:t>&lt;port&gt;</w:t>
            </w:r>
            <w:r w:rsidRPr="00102002">
              <w:rPr>
                <w:sz w:val="18"/>
                <w:szCs w:val="18"/>
              </w:rPr>
              <w:t>:</w:t>
            </w:r>
            <w:r>
              <w:rPr>
                <w:b/>
                <w:sz w:val="18"/>
                <w:szCs w:val="18"/>
              </w:rPr>
              <w:t>&lt;port&gt;</w:t>
            </w:r>
            <w:r w:rsidRPr="00102002">
              <w:rPr>
                <w:sz w:val="18"/>
                <w:szCs w:val="18"/>
              </w:rPr>
              <w:t>/</w:t>
            </w:r>
            <w:r>
              <w:rPr>
                <w:b/>
                <w:sz w:val="18"/>
                <w:szCs w:val="18"/>
              </w:rPr>
              <w:t>&lt;</w:t>
            </w:r>
            <w:r w:rsidRPr="001A5653">
              <w:rPr>
                <w:b/>
                <w:sz w:val="18"/>
                <w:szCs w:val="18"/>
              </w:rPr>
              <w:t>app</w:t>
            </w:r>
            <w:r>
              <w:rPr>
                <w:b/>
                <w:sz w:val="18"/>
                <w:szCs w:val="18"/>
              </w:rPr>
              <w:t>&gt;</w:t>
            </w:r>
            <w:r w:rsidRPr="001A5653">
              <w:rPr>
                <w:sz w:val="18"/>
                <w:szCs w:val="18"/>
              </w:rPr>
              <w:t>/</w:t>
            </w:r>
            <w:r w:rsidRPr="00A00779">
              <w:rPr>
                <w:sz w:val="18"/>
                <w:szCs w:val="18"/>
              </w:rPr>
              <w:t>resttransaction.xml&lt;/transactiondetails&gt;</w:t>
            </w:r>
          </w:p>
          <w:p w14:paraId="69C9EB03" w14:textId="77777777" w:rsidR="001A5653" w:rsidRPr="00A00779" w:rsidRDefault="001A5653" w:rsidP="001A5653">
            <w:pPr>
              <w:pStyle w:val="NoSpacing"/>
            </w:pPr>
            <w:r w:rsidRPr="00A00779">
              <w:rPr>
                <w:sz w:val="18"/>
                <w:szCs w:val="18"/>
              </w:rPr>
              <w:t>&lt;/webservice&gt;</w:t>
            </w:r>
          </w:p>
        </w:tc>
      </w:tr>
    </w:tbl>
    <w:p w14:paraId="64ADDD92" w14:textId="5040E028" w:rsidR="001A5653" w:rsidRDefault="001A5653" w:rsidP="001A5653">
      <w:pPr>
        <w:pStyle w:val="Body"/>
        <w:ind w:left="1770"/>
        <w:rPr>
          <w:lang w:eastAsia="zh-CN"/>
        </w:rPr>
      </w:pPr>
      <w:r w:rsidRPr="00936B4A">
        <w:rPr>
          <w:b/>
          <w:lang w:eastAsia="zh-CN"/>
        </w:rPr>
        <w:t>Note</w:t>
      </w:r>
      <w:r>
        <w:rPr>
          <w:lang w:eastAsia="zh-CN"/>
        </w:rPr>
        <w:t xml:space="preserve"> :  update the host, port, app fields with the iBank Internet Banking details.</w:t>
      </w:r>
    </w:p>
    <w:p w14:paraId="63E4385E" w14:textId="1B83DCF0" w:rsidR="001A5653" w:rsidRPr="009333E0" w:rsidRDefault="001A5653" w:rsidP="001A5653">
      <w:pPr>
        <w:pStyle w:val="Body"/>
        <w:ind w:left="1770"/>
        <w:rPr>
          <w:lang w:eastAsia="zh-CN"/>
        </w:rPr>
      </w:pPr>
      <w:r>
        <w:rPr>
          <w:noProof/>
        </w:rPr>
        <w:drawing>
          <wp:inline distT="0" distB="0" distL="0" distR="0" wp14:anchorId="7632D09E" wp14:editId="139D08E0">
            <wp:extent cx="5273954" cy="1188578"/>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98644" cy="1194142"/>
                    </a:xfrm>
                    <a:prstGeom prst="rect">
                      <a:avLst/>
                    </a:prstGeom>
                    <a:noFill/>
                    <a:ln>
                      <a:noFill/>
                    </a:ln>
                  </pic:spPr>
                </pic:pic>
              </a:graphicData>
            </a:graphic>
          </wp:inline>
        </w:drawing>
      </w:r>
    </w:p>
    <w:bookmarkEnd w:id="294"/>
    <w:p w14:paraId="6B18330F" w14:textId="77777777" w:rsidR="008E257E" w:rsidRDefault="008E257E" w:rsidP="008E257E">
      <w:pPr>
        <w:pStyle w:val="sfStepFirst"/>
        <w:numPr>
          <w:ilvl w:val="0"/>
          <w:numId w:val="38"/>
        </w:numPr>
        <w:spacing w:before="0" w:after="0"/>
      </w:pPr>
      <w:r>
        <w:t>Open the iBank dotNet URL to launch the web application.</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8E257E" w:rsidRPr="002B1F15" w14:paraId="32BF5147" w14:textId="77777777" w:rsidTr="005442A7">
        <w:trPr>
          <w:trHeight w:val="463"/>
        </w:trPr>
        <w:tc>
          <w:tcPr>
            <w:tcW w:w="8270" w:type="dxa"/>
          </w:tcPr>
          <w:p w14:paraId="1A6BC05C" w14:textId="77777777" w:rsidR="008E257E" w:rsidRPr="00987669" w:rsidRDefault="00481F9A" w:rsidP="005442A7">
            <w:pPr>
              <w:pStyle w:val="sfStepFirst"/>
              <w:numPr>
                <w:ilvl w:val="0"/>
                <w:numId w:val="0"/>
              </w:numPr>
              <w:rPr>
                <w:i/>
              </w:rPr>
            </w:pPr>
            <w:hyperlink w:history="1">
              <w:r w:rsidR="008E257E" w:rsidRPr="007317B8">
                <w:rPr>
                  <w:rStyle w:val="Hyperlink"/>
                </w:rPr>
                <w:t>http://</w:t>
              </w:r>
              <w:r w:rsidR="008E257E" w:rsidRPr="007317B8">
                <w:rPr>
                  <w:rStyle w:val="Hyperlink"/>
                  <w:b/>
                </w:rPr>
                <w:t>&lt;hostname&gt;</w:t>
              </w:r>
              <w:r w:rsidR="008E257E" w:rsidRPr="007317B8">
                <w:rPr>
                  <w:rStyle w:val="Hyperlink"/>
                </w:rPr>
                <w:t xml:space="preserve">/iBank_Investor_deploy/ </w:t>
              </w:r>
            </w:hyperlink>
          </w:p>
        </w:tc>
      </w:tr>
    </w:tbl>
    <w:p w14:paraId="709DF20C" w14:textId="77777777" w:rsidR="008E257E" w:rsidRPr="00306BAE" w:rsidRDefault="008E257E" w:rsidP="008E257E">
      <w:pPr>
        <w:pStyle w:val="sfStepFirst"/>
        <w:numPr>
          <w:ilvl w:val="0"/>
          <w:numId w:val="0"/>
        </w:numPr>
        <w:ind w:left="1800"/>
        <w:rPr>
          <w:b/>
        </w:rPr>
      </w:pPr>
      <w:r w:rsidRPr="00306BAE">
        <w:rPr>
          <w:b/>
        </w:rPr>
        <w:t>Note:</w:t>
      </w:r>
      <w:r>
        <w:rPr>
          <w:b/>
        </w:rPr>
        <w:t xml:space="preserve"> </w:t>
      </w:r>
      <w:r w:rsidRPr="00306BAE">
        <w:t>replace</w:t>
      </w:r>
      <w:r>
        <w:t xml:space="preserve"> hostname with the IIS server hostname.</w:t>
      </w:r>
    </w:p>
    <w:p w14:paraId="765BADB8" w14:textId="77777777" w:rsidR="008E257E" w:rsidRDefault="008E257E" w:rsidP="008E257E">
      <w:pPr>
        <w:pStyle w:val="sfStepFirst"/>
        <w:numPr>
          <w:ilvl w:val="0"/>
          <w:numId w:val="38"/>
        </w:numPr>
      </w:pPr>
      <w:r>
        <w:t>Login with default credentials:</w:t>
      </w:r>
    </w:p>
    <w:p w14:paraId="36245352" w14:textId="77777777" w:rsidR="008E257E" w:rsidRDefault="008E257E" w:rsidP="008E257E">
      <w:pPr>
        <w:pStyle w:val="snStepNext"/>
        <w:ind w:left="1800"/>
      </w:pPr>
      <w:r>
        <w:lastRenderedPageBreak/>
        <w:t xml:space="preserve">Username  : </w:t>
      </w:r>
      <w:r w:rsidRPr="00ED1E9B">
        <w:rPr>
          <w:b/>
        </w:rPr>
        <w:t>AJ9902</w:t>
      </w:r>
    </w:p>
    <w:p w14:paraId="2A9D44C9" w14:textId="77777777" w:rsidR="008E257E" w:rsidRDefault="008E257E" w:rsidP="008E257E">
      <w:pPr>
        <w:pStyle w:val="snStepNext"/>
        <w:ind w:left="1800"/>
        <w:rPr>
          <w:b/>
        </w:rPr>
      </w:pPr>
      <w:r>
        <w:t xml:space="preserve">Password: </w:t>
      </w:r>
      <w:r w:rsidRPr="00ED1E9B">
        <w:rPr>
          <w:b/>
        </w:rPr>
        <w:t>Passw0rd</w:t>
      </w:r>
    </w:p>
    <w:p w14:paraId="6E649E3F" w14:textId="37FE58E5" w:rsidR="008E257E" w:rsidRPr="002B1F15" w:rsidRDefault="008E257E" w:rsidP="008E257E">
      <w:pPr>
        <w:pStyle w:val="snStepNext"/>
        <w:ind w:left="1800"/>
      </w:pPr>
      <w:r>
        <w:rPr>
          <w:b/>
        </w:rPr>
        <w:t>Note:</w:t>
      </w:r>
      <w:r>
        <w:t xml:space="preserve"> the sixth character is zero</w:t>
      </w:r>
      <w:ins w:id="296" w:author="Niu, Cheng-Guang" w:date="2014-11-14T13:19:00Z">
        <w:r w:rsidR="00AD37C7">
          <w:t>.</w:t>
        </w:r>
      </w:ins>
      <w:del w:id="297" w:author="Niu, Cheng-Guang" w:date="2014-11-14T13:19:00Z">
        <w:r w:rsidDel="00AD37C7">
          <w:delText>!</w:delText>
        </w:r>
      </w:del>
    </w:p>
    <w:p w14:paraId="56B15B03" w14:textId="68A4D18F" w:rsidR="008E257E" w:rsidRDefault="008E257E" w:rsidP="008E257E">
      <w:pPr>
        <w:pStyle w:val="sfStepFirst"/>
        <w:numPr>
          <w:ilvl w:val="0"/>
          <w:numId w:val="38"/>
        </w:numPr>
      </w:pPr>
      <w:r>
        <w:t xml:space="preserve">Change the </w:t>
      </w:r>
      <w:r w:rsidRPr="008E257E">
        <w:rPr>
          <w:b/>
        </w:rPr>
        <w:t xml:space="preserve">C:\inetpub\wwwroot\iBank_Investor_deploy </w:t>
      </w:r>
      <w:r>
        <w:t>folder to have full permissions for the Users group.</w:t>
      </w:r>
    </w:p>
    <w:p w14:paraId="51884AEE" w14:textId="7D8C64A0" w:rsidR="008E257E" w:rsidRPr="008E257E" w:rsidRDefault="008E257E" w:rsidP="008E257E">
      <w:pPr>
        <w:pStyle w:val="snStepNext"/>
        <w:ind w:left="1800"/>
      </w:pPr>
      <w:r>
        <w:rPr>
          <w:noProof/>
        </w:rPr>
        <w:drawing>
          <wp:inline distT="0" distB="0" distL="0" distR="0" wp14:anchorId="7598E216" wp14:editId="0A6A2DC1">
            <wp:extent cx="2465222" cy="3178839"/>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7929" cy="3182330"/>
                    </a:xfrm>
                    <a:prstGeom prst="rect">
                      <a:avLst/>
                    </a:prstGeom>
                    <a:noFill/>
                    <a:ln>
                      <a:noFill/>
                    </a:ln>
                  </pic:spPr>
                </pic:pic>
              </a:graphicData>
            </a:graphic>
          </wp:inline>
        </w:drawing>
      </w:r>
    </w:p>
    <w:p w14:paraId="4A5CF0BD" w14:textId="7DFF3678" w:rsidR="008E257E" w:rsidRDefault="008E257E" w:rsidP="008E257E">
      <w:pPr>
        <w:pStyle w:val="sfStepFirst"/>
        <w:numPr>
          <w:ilvl w:val="0"/>
          <w:numId w:val="38"/>
        </w:numPr>
      </w:pPr>
      <w:r>
        <w:t xml:space="preserve">Click </w:t>
      </w:r>
      <w:r w:rsidRPr="008E257E">
        <w:t>Accounts</w:t>
      </w:r>
      <w:r>
        <w:t xml:space="preserve">. </w:t>
      </w:r>
      <w:r w:rsidRPr="008E257E">
        <w:t>Enter</w:t>
      </w:r>
      <w:r>
        <w:t xml:space="preserve"> some money to transfer and select</w:t>
      </w:r>
      <w:r w:rsidR="002B301F">
        <w:t xml:space="preserve"> the</w:t>
      </w:r>
      <w:r>
        <w:t xml:space="preserve"> </w:t>
      </w:r>
      <w:r>
        <w:rPr>
          <w:b/>
        </w:rPr>
        <w:t>To</w:t>
      </w:r>
      <w:r>
        <w:t xml:space="preserve"> option on the right side.</w:t>
      </w:r>
      <w:r w:rsidR="002B301F">
        <w:t xml:space="preserve"> Click </w:t>
      </w:r>
      <w:r w:rsidR="002B301F" w:rsidRPr="002B301F">
        <w:rPr>
          <w:b/>
        </w:rPr>
        <w:t>Transfer</w:t>
      </w:r>
      <w:r w:rsidR="002B301F">
        <w:t>.</w:t>
      </w:r>
    </w:p>
    <w:p w14:paraId="6A8C5202" w14:textId="2482E87C" w:rsidR="008E257E" w:rsidRDefault="002B301F" w:rsidP="008E257E">
      <w:pPr>
        <w:pStyle w:val="sfStepFirst"/>
        <w:numPr>
          <w:ilvl w:val="0"/>
          <w:numId w:val="0"/>
        </w:numPr>
        <w:ind w:left="1800"/>
      </w:pPr>
      <w:r>
        <w:rPr>
          <w:noProof/>
        </w:rPr>
        <w:drawing>
          <wp:inline distT="0" distB="0" distL="0" distR="0" wp14:anchorId="259AB93E" wp14:editId="2669F751">
            <wp:extent cx="5318150" cy="2412688"/>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9534" cy="2417853"/>
                    </a:xfrm>
                    <a:prstGeom prst="rect">
                      <a:avLst/>
                    </a:prstGeom>
                    <a:noFill/>
                    <a:ln>
                      <a:noFill/>
                    </a:ln>
                  </pic:spPr>
                </pic:pic>
              </a:graphicData>
            </a:graphic>
          </wp:inline>
        </w:drawing>
      </w:r>
    </w:p>
    <w:p w14:paraId="7D0398BE" w14:textId="77777777" w:rsidR="002B301F" w:rsidRDefault="002B301F" w:rsidP="002B301F">
      <w:pPr>
        <w:pStyle w:val="sfStepFirst"/>
        <w:numPr>
          <w:ilvl w:val="0"/>
          <w:numId w:val="38"/>
        </w:numPr>
      </w:pPr>
      <w:r>
        <w:t>To verify the transaction is successful, Open the following URL to launch iBank Java (Internet banking) web application.</w:t>
      </w:r>
    </w:p>
    <w:tbl>
      <w:tblPr>
        <w:tblStyle w:val="TableGrid"/>
        <w:tblpPr w:leftFromText="180" w:rightFromText="180" w:vertAnchor="text" w:horzAnchor="margin" w:tblpXSpec="right" w:tblpY="71"/>
        <w:tblW w:w="0" w:type="auto"/>
        <w:tblLook w:val="04A0" w:firstRow="1" w:lastRow="0" w:firstColumn="1" w:lastColumn="0" w:noHBand="0" w:noVBand="1"/>
      </w:tblPr>
      <w:tblGrid>
        <w:gridCol w:w="8270"/>
      </w:tblGrid>
      <w:tr w:rsidR="002B301F" w:rsidRPr="00BC75BA" w14:paraId="5804515E" w14:textId="77777777" w:rsidTr="005442A7">
        <w:trPr>
          <w:trHeight w:val="463"/>
        </w:trPr>
        <w:tc>
          <w:tcPr>
            <w:tcW w:w="8270" w:type="dxa"/>
          </w:tcPr>
          <w:p w14:paraId="0E07B054" w14:textId="77777777" w:rsidR="002B301F" w:rsidRPr="00BA0964" w:rsidRDefault="00481F9A" w:rsidP="005442A7">
            <w:pPr>
              <w:pStyle w:val="sfStepFirst"/>
              <w:numPr>
                <w:ilvl w:val="0"/>
                <w:numId w:val="0"/>
              </w:numPr>
            </w:pPr>
            <w:hyperlink w:history="1">
              <w:r w:rsidR="002B301F" w:rsidRPr="00517D69">
                <w:rPr>
                  <w:rStyle w:val="Hyperlink"/>
                  <w:i w:val="0"/>
                </w:rPr>
                <w:t>http://&lt;hostname&gt;:8080/iBank-Java/</w:t>
              </w:r>
            </w:hyperlink>
            <w:r w:rsidR="002B301F" w:rsidRPr="00BA0964">
              <w:t xml:space="preserve"> </w:t>
            </w:r>
          </w:p>
        </w:tc>
      </w:tr>
    </w:tbl>
    <w:p w14:paraId="38B26E99" w14:textId="77777777" w:rsidR="002B301F" w:rsidRPr="00864906" w:rsidRDefault="002B301F" w:rsidP="002B301F">
      <w:pPr>
        <w:pStyle w:val="sfStepFirst"/>
        <w:numPr>
          <w:ilvl w:val="0"/>
          <w:numId w:val="0"/>
        </w:numPr>
        <w:ind w:left="1800"/>
      </w:pPr>
      <w:r w:rsidRPr="00864906">
        <w:rPr>
          <w:b/>
        </w:rPr>
        <w:t>Note:</w:t>
      </w:r>
      <w:r>
        <w:rPr>
          <w:b/>
        </w:rPr>
        <w:t xml:space="preserve"> </w:t>
      </w:r>
      <w:r>
        <w:t>replace hostname with the 3</w:t>
      </w:r>
      <w:r w:rsidRPr="00864906">
        <w:rPr>
          <w:vertAlign w:val="superscript"/>
        </w:rPr>
        <w:t>rd</w:t>
      </w:r>
      <w:r>
        <w:t xml:space="preserve"> party tools server hostname.</w:t>
      </w:r>
    </w:p>
    <w:p w14:paraId="1921B7F7" w14:textId="02BCA6F4" w:rsidR="002B301F" w:rsidRDefault="004757B1" w:rsidP="002B301F">
      <w:pPr>
        <w:pStyle w:val="sfStepFirst"/>
        <w:numPr>
          <w:ilvl w:val="0"/>
          <w:numId w:val="38"/>
        </w:numPr>
      </w:pPr>
      <w:r>
        <w:t>Login with default credentials.</w:t>
      </w:r>
    </w:p>
    <w:p w14:paraId="3D9B423E" w14:textId="77777777" w:rsidR="002B301F" w:rsidRDefault="002B301F" w:rsidP="002B301F">
      <w:pPr>
        <w:pStyle w:val="snStepNext"/>
        <w:ind w:left="1800"/>
      </w:pPr>
      <w:r>
        <w:t xml:space="preserve">Username: </w:t>
      </w:r>
      <w:r w:rsidRPr="00ED1E9B">
        <w:rPr>
          <w:b/>
        </w:rPr>
        <w:t>AJ9902</w:t>
      </w:r>
    </w:p>
    <w:p w14:paraId="08491141" w14:textId="77777777" w:rsidR="002B301F" w:rsidRDefault="002B301F" w:rsidP="002B301F">
      <w:pPr>
        <w:pStyle w:val="snStepNext"/>
        <w:ind w:left="1800"/>
        <w:rPr>
          <w:b/>
        </w:rPr>
      </w:pPr>
      <w:r>
        <w:lastRenderedPageBreak/>
        <w:t xml:space="preserve">Password: </w:t>
      </w:r>
      <w:r w:rsidRPr="00ED1E9B">
        <w:rPr>
          <w:b/>
        </w:rPr>
        <w:t>Passw0rd</w:t>
      </w:r>
    </w:p>
    <w:p w14:paraId="71CF91B9" w14:textId="4D9D92AD" w:rsidR="004757B1" w:rsidRPr="004757B1" w:rsidRDefault="002B301F" w:rsidP="004757B1">
      <w:pPr>
        <w:pStyle w:val="sfStepFirst"/>
        <w:numPr>
          <w:ilvl w:val="0"/>
          <w:numId w:val="0"/>
        </w:numPr>
        <w:ind w:left="1800"/>
      </w:pPr>
      <w:r>
        <w:rPr>
          <w:b/>
        </w:rPr>
        <w:t>Note:</w:t>
      </w:r>
      <w:r>
        <w:t xml:space="preserve"> the sixth character is zero</w:t>
      </w:r>
      <w:del w:id="298" w:author="Niu, Cheng-Guang" w:date="2014-11-14T13:20:00Z">
        <w:r w:rsidDel="00AD37C7">
          <w:delText>!</w:delText>
        </w:r>
      </w:del>
    </w:p>
    <w:p w14:paraId="1A5D841B" w14:textId="10A1D2C3" w:rsidR="004757B1" w:rsidRDefault="004757B1" w:rsidP="008E257E">
      <w:pPr>
        <w:pStyle w:val="sfStepFirst"/>
        <w:numPr>
          <w:ilvl w:val="0"/>
          <w:numId w:val="38"/>
        </w:numPr>
      </w:pPr>
      <w:r>
        <w:t xml:space="preserve">Click on </w:t>
      </w:r>
      <w:r>
        <w:rPr>
          <w:b/>
        </w:rPr>
        <w:t>Account Statement</w:t>
      </w:r>
      <w:r>
        <w:t xml:space="preserve">. Select account number </w:t>
      </w:r>
      <w:r>
        <w:rPr>
          <w:b/>
        </w:rPr>
        <w:t>223108</w:t>
      </w:r>
      <w:r>
        <w:t xml:space="preserve"> and click </w:t>
      </w:r>
      <w:r>
        <w:rPr>
          <w:b/>
        </w:rPr>
        <w:t>Get Statement.</w:t>
      </w:r>
    </w:p>
    <w:p w14:paraId="7E84BD28" w14:textId="6395F707" w:rsidR="008E257E" w:rsidRDefault="002B301F" w:rsidP="008E257E">
      <w:pPr>
        <w:pStyle w:val="sfStepFirst"/>
        <w:numPr>
          <w:ilvl w:val="0"/>
          <w:numId w:val="38"/>
        </w:numPr>
      </w:pPr>
      <w:r>
        <w:t>Verify the transaction is successful.</w:t>
      </w:r>
    </w:p>
    <w:p w14:paraId="52076128" w14:textId="0BE77BEC" w:rsidR="004757B1" w:rsidRPr="004757B1" w:rsidRDefault="004757B1" w:rsidP="004757B1">
      <w:pPr>
        <w:pStyle w:val="snStepNext"/>
        <w:ind w:left="1800"/>
      </w:pPr>
      <w:r>
        <w:rPr>
          <w:noProof/>
        </w:rPr>
        <w:drawing>
          <wp:inline distT="0" distB="0" distL="0" distR="0" wp14:anchorId="2FB91FE1" wp14:editId="4A41ACBA">
            <wp:extent cx="5223053" cy="255504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36471" cy="2561611"/>
                    </a:xfrm>
                    <a:prstGeom prst="rect">
                      <a:avLst/>
                    </a:prstGeom>
                    <a:noFill/>
                    <a:ln>
                      <a:noFill/>
                    </a:ln>
                  </pic:spPr>
                </pic:pic>
              </a:graphicData>
            </a:graphic>
          </wp:inline>
        </w:drawing>
      </w:r>
    </w:p>
    <w:p w14:paraId="2DCE3963" w14:textId="77777777" w:rsidR="008E257E" w:rsidRPr="008E257E" w:rsidRDefault="008E257E" w:rsidP="008E257E">
      <w:pPr>
        <w:pStyle w:val="snStepNext"/>
        <w:ind w:left="1890"/>
      </w:pPr>
    </w:p>
    <w:p w14:paraId="375D2431" w14:textId="77777777" w:rsidR="008E257E" w:rsidRDefault="008E257E" w:rsidP="00DC609D">
      <w:pPr>
        <w:pStyle w:val="snStepNext"/>
        <w:ind w:left="1800"/>
      </w:pPr>
    </w:p>
    <w:p w14:paraId="6A0C0A0C" w14:textId="77777777" w:rsidR="0080442F" w:rsidRPr="00550C91" w:rsidRDefault="0080442F" w:rsidP="0080442F">
      <w:pPr>
        <w:pStyle w:val="h1Head1"/>
      </w:pPr>
      <w:bookmarkStart w:id="299" w:name="_Toc403410087"/>
      <w:r w:rsidRPr="008454F7">
        <w:lastRenderedPageBreak/>
        <w:t>Setup Enterprise Chef</w:t>
      </w:r>
      <w:bookmarkEnd w:id="299"/>
      <w:r w:rsidRPr="00550C91">
        <w:t xml:space="preserve"> </w:t>
      </w:r>
    </w:p>
    <w:p w14:paraId="6AEA6904" w14:textId="77777777" w:rsidR="0080442F" w:rsidRPr="00550C91" w:rsidRDefault="0080442F" w:rsidP="0080442F">
      <w:pPr>
        <w:pStyle w:val="h2Head2"/>
        <w:rPr>
          <w:lang w:eastAsia="zh-CN"/>
        </w:rPr>
      </w:pPr>
      <w:bookmarkStart w:id="300" w:name="_Toc403410088"/>
      <w:r w:rsidRPr="008454F7">
        <w:rPr>
          <w:lang w:eastAsia="zh-CN"/>
        </w:rPr>
        <w:t>Install Enterprise Chef Server</w:t>
      </w:r>
      <w:bookmarkEnd w:id="300"/>
    </w:p>
    <w:p w14:paraId="3DCBA58E" w14:textId="77777777" w:rsidR="0080442F" w:rsidRPr="00550C91" w:rsidRDefault="0080442F" w:rsidP="0080442F">
      <w:pPr>
        <w:pStyle w:val="Body"/>
      </w:pPr>
      <w:r w:rsidRPr="00550C91">
        <w:t>Chef Server is an automatic configuration management platform that automatically provision and configure new machines. It is available for different Linux Operating Systems – CentOS, RedHat and Ubuntu. For more details on each supported OS and installation instructions, please check the Chef documentation.</w:t>
      </w:r>
    </w:p>
    <w:p w14:paraId="489B1007" w14:textId="77777777" w:rsidR="0080442F" w:rsidRPr="00550C91" w:rsidRDefault="0080442F" w:rsidP="0080442F">
      <w:pPr>
        <w:pStyle w:val="Body"/>
      </w:pPr>
      <w:r w:rsidRPr="00550C91">
        <w:t>Enterprise Chef can be configured in several ways to support Scaled Front End (API handling/web interface), Scaled Back End (node information/user databases), and High Availability (both scaled front &amp; back ends).</w:t>
      </w:r>
    </w:p>
    <w:p w14:paraId="7FC2B568" w14:textId="77777777" w:rsidR="0080442F" w:rsidRPr="00550C91" w:rsidRDefault="0080442F" w:rsidP="0080442F">
      <w:pPr>
        <w:pStyle w:val="Body"/>
      </w:pPr>
      <w:r w:rsidRPr="00550C91">
        <w:rPr>
          <w:b/>
        </w:rPr>
        <w:t>Note</w:t>
      </w:r>
      <w:r w:rsidRPr="00550C91">
        <w:t xml:space="preserve">: This guide covers an example installation of a chef server on a single system (referred to as </w:t>
      </w:r>
      <w:r w:rsidRPr="00550C91">
        <w:rPr>
          <w:b/>
        </w:rPr>
        <w:t>Standalone</w:t>
      </w:r>
      <w:r w:rsidRPr="00550C91">
        <w:t>).</w:t>
      </w:r>
    </w:p>
    <w:p w14:paraId="6BB640F4" w14:textId="77777777" w:rsidR="0080442F" w:rsidRPr="00550C91" w:rsidRDefault="0080442F" w:rsidP="0080442F">
      <w:pPr>
        <w:pStyle w:val="Body"/>
      </w:pPr>
    </w:p>
    <w:p w14:paraId="49E6B951" w14:textId="77777777" w:rsidR="0080442F" w:rsidRPr="00550C91" w:rsidRDefault="0080442F" w:rsidP="0080442F">
      <w:pPr>
        <w:pStyle w:val="Body"/>
      </w:pPr>
      <w:r w:rsidRPr="00550C91">
        <w:t>Example installation on Red Hat 6.3:</w:t>
      </w:r>
    </w:p>
    <w:p w14:paraId="336028D3" w14:textId="7A517C2F" w:rsidR="0080442F" w:rsidRPr="00550C91" w:rsidRDefault="0080442F" w:rsidP="00D65B58">
      <w:pPr>
        <w:pStyle w:val="sfStepFirst"/>
        <w:numPr>
          <w:ilvl w:val="0"/>
          <w:numId w:val="71"/>
        </w:numPr>
      </w:pPr>
      <w:r w:rsidRPr="00550C91">
        <w:t>Go to the chef website</w:t>
      </w:r>
      <w:del w:id="301" w:author="Niu, Cheng-Guang" w:date="2014-11-14T13:26:00Z">
        <w:r w:rsidRPr="00550C91" w:rsidDel="0047356C">
          <w:delText xml:space="preserve"> and go</w:delText>
        </w:r>
      </w:del>
      <w:r w:rsidRPr="00550C91">
        <w:t xml:space="preserve"> to </w:t>
      </w:r>
      <w:del w:id="302" w:author="Niu, Cheng-Guang" w:date="2014-11-14T13:26:00Z">
        <w:r w:rsidRPr="00550C91" w:rsidDel="0047356C">
          <w:delText xml:space="preserve">the </w:delText>
        </w:r>
      </w:del>
      <w:r w:rsidRPr="00550C91">
        <w:t xml:space="preserve">download </w:t>
      </w:r>
      <w:del w:id="303" w:author="Niu, Cheng-Guang" w:date="2014-11-14T13:27:00Z">
        <w:r w:rsidRPr="00550C91" w:rsidDel="0047356C">
          <w:delText xml:space="preserve">section for </w:delText>
        </w:r>
      </w:del>
      <w:r w:rsidRPr="00550C91">
        <w:rPr>
          <w:b/>
        </w:rPr>
        <w:t>Enterprise Chef</w:t>
      </w:r>
      <w:r w:rsidRPr="00550C91">
        <w:t>.</w:t>
      </w:r>
    </w:p>
    <w:p w14:paraId="0B0AFCAC" w14:textId="77777777" w:rsidR="0080442F" w:rsidRPr="00550C91" w:rsidRDefault="0080442F" w:rsidP="0080442F">
      <w:pPr>
        <w:pStyle w:val="snStepNext"/>
        <w:ind w:left="1800"/>
      </w:pPr>
      <w:r w:rsidRPr="00550C91">
        <w:rPr>
          <w:noProof/>
        </w:rPr>
        <w:drawing>
          <wp:inline distT="0" distB="0" distL="0" distR="0" wp14:anchorId="2E231ADA" wp14:editId="548C2E4A">
            <wp:extent cx="3542030" cy="2111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553495" cy="2118701"/>
                    </a:xfrm>
                    <a:prstGeom prst="rect">
                      <a:avLst/>
                    </a:prstGeom>
                    <a:noFill/>
                    <a:ln>
                      <a:noFill/>
                    </a:ln>
                  </pic:spPr>
                </pic:pic>
              </a:graphicData>
            </a:graphic>
          </wp:inline>
        </w:drawing>
      </w:r>
    </w:p>
    <w:p w14:paraId="3F8C1A0B" w14:textId="77777777" w:rsidR="0080442F" w:rsidRPr="00550C91" w:rsidRDefault="0080442F" w:rsidP="0080442F">
      <w:pPr>
        <w:pStyle w:val="snStepNext"/>
        <w:ind w:left="1800"/>
      </w:pPr>
    </w:p>
    <w:p w14:paraId="7CCFDD60" w14:textId="5B70D1A9" w:rsidR="0080442F" w:rsidRPr="00550C91" w:rsidDel="0047356C" w:rsidRDefault="0080442F" w:rsidP="00D65B58">
      <w:pPr>
        <w:pStyle w:val="sfStepFirst"/>
        <w:numPr>
          <w:ilvl w:val="0"/>
          <w:numId w:val="71"/>
        </w:numPr>
        <w:rPr>
          <w:del w:id="304" w:author="Niu, Cheng-Guang" w:date="2014-11-14T13:27:00Z"/>
        </w:rPr>
      </w:pPr>
      <w:del w:id="305" w:author="Niu, Cheng-Guang" w:date="2014-11-14T13:27:00Z">
        <w:r w:rsidRPr="00550C91" w:rsidDel="0047356C">
          <w:delText xml:space="preserve">Complete the form and accept the terms of use and license agreement. Click on the </w:delText>
        </w:r>
        <w:r w:rsidRPr="00550C91" w:rsidDel="0047356C">
          <w:rPr>
            <w:b/>
          </w:rPr>
          <w:delText>Submit</w:delText>
        </w:r>
        <w:r w:rsidRPr="00550C91" w:rsidDel="0047356C">
          <w:delText xml:space="preserve"> button</w:delText>
        </w:r>
      </w:del>
    </w:p>
    <w:p w14:paraId="4D6CB3B8" w14:textId="2B4BF5E3" w:rsidR="0080442F" w:rsidRPr="00550C91" w:rsidDel="0047356C" w:rsidRDefault="0080442F" w:rsidP="0080442F">
      <w:pPr>
        <w:pStyle w:val="snStepNext"/>
        <w:ind w:left="1800"/>
        <w:rPr>
          <w:del w:id="306" w:author="Niu, Cheng-Guang" w:date="2014-11-14T13:27:00Z"/>
        </w:rPr>
      </w:pPr>
      <w:del w:id="307" w:author="Niu, Cheng-Guang" w:date="2014-11-14T13:27:00Z">
        <w:r w:rsidRPr="00550C91" w:rsidDel="0047356C">
          <w:rPr>
            <w:noProof/>
          </w:rPr>
          <w:drawing>
            <wp:inline distT="0" distB="0" distL="0" distR="0" wp14:anchorId="45844C89" wp14:editId="20D8BB1B">
              <wp:extent cx="3510075" cy="21872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523271" cy="2195439"/>
                      </a:xfrm>
                      <a:prstGeom prst="rect">
                        <a:avLst/>
                      </a:prstGeom>
                      <a:noFill/>
                      <a:ln>
                        <a:noFill/>
                      </a:ln>
                    </pic:spPr>
                  </pic:pic>
                </a:graphicData>
              </a:graphic>
            </wp:inline>
          </w:drawing>
        </w:r>
      </w:del>
    </w:p>
    <w:p w14:paraId="5E377FD2" w14:textId="249225D8" w:rsidR="0080442F" w:rsidRPr="00550C91" w:rsidDel="0047356C" w:rsidRDefault="0080442F" w:rsidP="00D65B58">
      <w:pPr>
        <w:pStyle w:val="sfStepFirst"/>
        <w:numPr>
          <w:ilvl w:val="0"/>
          <w:numId w:val="71"/>
        </w:numPr>
        <w:rPr>
          <w:del w:id="308" w:author="Niu, Cheng-Guang" w:date="2014-11-14T13:27:00Z"/>
        </w:rPr>
      </w:pPr>
      <w:del w:id="309" w:author="Niu, Cheng-Guang" w:date="2014-11-14T13:27:00Z">
        <w:r w:rsidRPr="00550C91" w:rsidDel="0047356C">
          <w:delText>Check your email account for information how to download and install chef enterprise.</w:delText>
        </w:r>
      </w:del>
    </w:p>
    <w:p w14:paraId="122F7D4C" w14:textId="77777777" w:rsidR="0080442F" w:rsidRPr="00550C91" w:rsidRDefault="0080442F" w:rsidP="00D65B58">
      <w:pPr>
        <w:pStyle w:val="sfStepFirst"/>
        <w:numPr>
          <w:ilvl w:val="0"/>
          <w:numId w:val="71"/>
        </w:numPr>
      </w:pPr>
      <w:r w:rsidRPr="00550C91">
        <w:t>The following chef components must be downloaded:</w:t>
      </w:r>
    </w:p>
    <w:p w14:paraId="42E69690" w14:textId="77777777" w:rsidR="0080442F" w:rsidRPr="00550C91" w:rsidRDefault="0080442F">
      <w:pPr>
        <w:pStyle w:val="snStepNext"/>
        <w:numPr>
          <w:ilvl w:val="6"/>
          <w:numId w:val="212"/>
        </w:numPr>
        <w:pPrChange w:id="310" w:author="Niu, Cheng-Guang" w:date="2014-11-14T13:28:00Z">
          <w:pPr>
            <w:pStyle w:val="snStepNext"/>
            <w:numPr>
              <w:ilvl w:val="6"/>
              <w:numId w:val="62"/>
            </w:numPr>
            <w:tabs>
              <w:tab w:val="num" w:pos="2520"/>
            </w:tabs>
            <w:ind w:left="2520" w:hanging="360"/>
          </w:pPr>
        </w:pPrChange>
      </w:pPr>
      <w:r w:rsidRPr="00550C91">
        <w:lastRenderedPageBreak/>
        <w:t>Enterprise Chef (private-chef-</w:t>
      </w:r>
      <w:commentRangeStart w:id="311"/>
      <w:r w:rsidRPr="00550C91">
        <w:t>x.x.x-x…)</w:t>
      </w:r>
      <w:commentRangeEnd w:id="311"/>
      <w:r w:rsidR="0047356C">
        <w:rPr>
          <w:rStyle w:val="CommentReference"/>
        </w:rPr>
        <w:commentReference w:id="311"/>
      </w:r>
    </w:p>
    <w:p w14:paraId="232AF6DE" w14:textId="77777777" w:rsidR="0080442F" w:rsidRPr="00550C91" w:rsidRDefault="0080442F">
      <w:pPr>
        <w:pStyle w:val="snStepNext"/>
        <w:numPr>
          <w:ilvl w:val="6"/>
          <w:numId w:val="212"/>
        </w:numPr>
        <w:pPrChange w:id="312" w:author="Niu, Cheng-Guang" w:date="2014-11-14T13:28:00Z">
          <w:pPr>
            <w:pStyle w:val="snStepNext"/>
            <w:numPr>
              <w:ilvl w:val="6"/>
              <w:numId w:val="62"/>
            </w:numPr>
            <w:tabs>
              <w:tab w:val="num" w:pos="2520"/>
            </w:tabs>
            <w:ind w:left="2520" w:hanging="360"/>
          </w:pPr>
        </w:pPrChange>
      </w:pPr>
      <w:r w:rsidRPr="00550C91">
        <w:t>Reporting (opscode-reporting-x.x.x-x…)</w:t>
      </w:r>
    </w:p>
    <w:p w14:paraId="424D7359" w14:textId="0C1347B3" w:rsidR="0080442F" w:rsidRPr="00550C91" w:rsidRDefault="0080442F">
      <w:pPr>
        <w:pStyle w:val="snStepNext"/>
        <w:numPr>
          <w:ilvl w:val="6"/>
          <w:numId w:val="212"/>
        </w:numPr>
        <w:pPrChange w:id="313" w:author="Niu, Cheng-Guang" w:date="2014-11-14T13:28:00Z">
          <w:pPr>
            <w:pStyle w:val="snStepNext"/>
            <w:numPr>
              <w:ilvl w:val="6"/>
              <w:numId w:val="62"/>
            </w:numPr>
            <w:tabs>
              <w:tab w:val="num" w:pos="2520"/>
            </w:tabs>
            <w:ind w:left="2520" w:hanging="360"/>
          </w:pPr>
        </w:pPrChange>
      </w:pPr>
      <w:r w:rsidRPr="00550C91">
        <w:t>Push Jobs</w:t>
      </w:r>
      <w:ins w:id="314" w:author="Niu, Cheng-Guang" w:date="2014-11-14T15:11:00Z">
        <w:r w:rsidR="005138CB">
          <w:t xml:space="preserve"> server</w:t>
        </w:r>
      </w:ins>
      <w:r w:rsidRPr="00550C91">
        <w:t xml:space="preserve"> (opscode-push-jobs-server_x.x.x-x…)</w:t>
      </w:r>
    </w:p>
    <w:p w14:paraId="304EE8DC" w14:textId="057F5713" w:rsidR="0080442F" w:rsidRPr="00550C91" w:rsidRDefault="003B0210">
      <w:pPr>
        <w:pStyle w:val="snStepNext"/>
        <w:numPr>
          <w:ilvl w:val="6"/>
          <w:numId w:val="212"/>
        </w:numPr>
        <w:pPrChange w:id="315" w:author="Niu, Cheng-Guang" w:date="2014-11-14T13:28:00Z">
          <w:pPr>
            <w:pStyle w:val="snStepNext"/>
            <w:numPr>
              <w:ilvl w:val="6"/>
              <w:numId w:val="62"/>
            </w:numPr>
            <w:tabs>
              <w:tab w:val="num" w:pos="2520"/>
            </w:tabs>
            <w:ind w:left="2520" w:hanging="360"/>
          </w:pPr>
        </w:pPrChange>
      </w:pPr>
      <w:ins w:id="316" w:author="Niu, Cheng-Guang" w:date="2014-11-14T14:36:00Z">
        <w:r>
          <w:t>Chef Manage</w:t>
        </w:r>
      </w:ins>
      <w:del w:id="317" w:author="Niu, Cheng-Guang" w:date="2014-11-14T14:36:00Z">
        <w:r w:rsidR="0080442F" w:rsidRPr="00550C91" w:rsidDel="003B0210">
          <w:delText>Management Console</w:delText>
        </w:r>
      </w:del>
      <w:r w:rsidR="0080442F" w:rsidRPr="00550C91">
        <w:t xml:space="preserve"> (opscode-manage_x.x.x-x…)</w:t>
      </w:r>
    </w:p>
    <w:p w14:paraId="5E481D5B" w14:textId="77777777" w:rsidR="0080442F" w:rsidRPr="00550C91" w:rsidRDefault="0080442F" w:rsidP="0080442F">
      <w:pPr>
        <w:pStyle w:val="snStepNext"/>
        <w:ind w:left="2520"/>
      </w:pPr>
    </w:p>
    <w:p w14:paraId="2BD9A2DD" w14:textId="77777777" w:rsidR="0047356C" w:rsidRDefault="0080442F" w:rsidP="00D65B58">
      <w:pPr>
        <w:pStyle w:val="sfStepFirst"/>
        <w:numPr>
          <w:ilvl w:val="0"/>
          <w:numId w:val="71"/>
        </w:numPr>
        <w:rPr>
          <w:ins w:id="318" w:author="Niu, Cheng-Guang" w:date="2014-11-14T13:31:00Z"/>
        </w:rPr>
      </w:pPr>
      <w:r w:rsidRPr="00550C91">
        <w:t>Verify the following requirements</w:t>
      </w:r>
      <w:ins w:id="319" w:author="Niu, Cheng-Guang" w:date="2014-11-14T13:30:00Z">
        <w:r w:rsidR="0047356C">
          <w:t xml:space="preserve"> before installation</w:t>
        </w:r>
      </w:ins>
    </w:p>
    <w:p w14:paraId="0F9B194F" w14:textId="752B8D5F" w:rsidR="0080442F" w:rsidRPr="0047356C" w:rsidRDefault="0047356C">
      <w:pPr>
        <w:pStyle w:val="sfStepFirst"/>
        <w:numPr>
          <w:ilvl w:val="0"/>
          <w:numId w:val="0"/>
        </w:numPr>
        <w:ind w:left="2160"/>
        <w:rPr>
          <w:b/>
          <w:rPrChange w:id="320" w:author="Niu, Cheng-Guang" w:date="2014-11-14T13:31:00Z">
            <w:rPr/>
          </w:rPrChange>
        </w:rPr>
        <w:pPrChange w:id="321" w:author="Niu, Cheng-Guang" w:date="2014-11-14T13:31:00Z">
          <w:pPr>
            <w:pStyle w:val="sfStepFirst"/>
            <w:numPr>
              <w:numId w:val="71"/>
            </w:numPr>
          </w:pPr>
        </w:pPrChange>
      </w:pPr>
      <w:ins w:id="322" w:author="Niu, Cheng-Guang" w:date="2014-11-14T13:31:00Z">
        <w:r w:rsidRPr="0047356C">
          <w:rPr>
            <w:b/>
            <w:rPrChange w:id="323" w:author="Niu, Cheng-Guang" w:date="2014-11-14T13:31:00Z">
              <w:rPr/>
            </w:rPrChange>
          </w:rPr>
          <w:t>Important</w:t>
        </w:r>
      </w:ins>
      <w:del w:id="324" w:author="Niu, Cheng-Guang" w:date="2014-11-14T13:31:00Z">
        <w:r w:rsidR="0080442F" w:rsidRPr="0047356C" w:rsidDel="0047356C">
          <w:rPr>
            <w:b/>
            <w:rPrChange w:id="325" w:author="Niu, Cheng-Guang" w:date="2014-11-14T13:31:00Z">
              <w:rPr/>
            </w:rPrChange>
          </w:rPr>
          <w:delText>:</w:delText>
        </w:r>
      </w:del>
    </w:p>
    <w:p w14:paraId="4C2698BB" w14:textId="77777777" w:rsidR="0080442F" w:rsidRPr="00550C91" w:rsidRDefault="0080442F">
      <w:pPr>
        <w:pStyle w:val="snStepNext"/>
        <w:numPr>
          <w:ilvl w:val="6"/>
          <w:numId w:val="111"/>
        </w:numPr>
        <w:pPrChange w:id="326" w:author="Niu, Cheng-Guang" w:date="2014-11-14T13:28:00Z">
          <w:pPr>
            <w:pStyle w:val="snStepNext"/>
            <w:numPr>
              <w:ilvl w:val="6"/>
              <w:numId w:val="62"/>
            </w:numPr>
            <w:tabs>
              <w:tab w:val="num" w:pos="2520"/>
            </w:tabs>
            <w:ind w:left="2520" w:hanging="360"/>
          </w:pPr>
        </w:pPrChange>
      </w:pPr>
      <w:r w:rsidRPr="00550C91">
        <w:t>The chef server hostname must be resolvable by FQDN</w:t>
      </w:r>
    </w:p>
    <w:p w14:paraId="7FBE1E23" w14:textId="77777777" w:rsidR="0080442F" w:rsidRPr="00550C91" w:rsidRDefault="0080442F">
      <w:pPr>
        <w:pStyle w:val="snStepNext"/>
        <w:numPr>
          <w:ilvl w:val="6"/>
          <w:numId w:val="111"/>
        </w:numPr>
        <w:pPrChange w:id="327" w:author="Niu, Cheng-Guang" w:date="2014-11-14T13:28:00Z">
          <w:pPr>
            <w:pStyle w:val="snStepNext"/>
            <w:numPr>
              <w:ilvl w:val="6"/>
              <w:numId w:val="62"/>
            </w:numPr>
            <w:tabs>
              <w:tab w:val="num" w:pos="2520"/>
            </w:tabs>
            <w:ind w:left="2520" w:hanging="360"/>
          </w:pPr>
        </w:pPrChange>
      </w:pPr>
      <w:r w:rsidRPr="00550C91">
        <w:t>The system’s time must be set correctly</w:t>
      </w:r>
    </w:p>
    <w:p w14:paraId="3B972D9C" w14:textId="77777777" w:rsidR="0080442F" w:rsidRPr="00550C91" w:rsidRDefault="0080442F">
      <w:pPr>
        <w:pStyle w:val="snStepNext"/>
        <w:numPr>
          <w:ilvl w:val="6"/>
          <w:numId w:val="111"/>
        </w:numPr>
        <w:pPrChange w:id="328" w:author="Niu, Cheng-Guang" w:date="2014-11-14T13:28:00Z">
          <w:pPr>
            <w:pStyle w:val="snStepNext"/>
            <w:numPr>
              <w:ilvl w:val="6"/>
              <w:numId w:val="62"/>
            </w:numPr>
            <w:tabs>
              <w:tab w:val="num" w:pos="2520"/>
            </w:tabs>
            <w:ind w:left="2520" w:hanging="360"/>
          </w:pPr>
        </w:pPrChange>
      </w:pPr>
      <w:r w:rsidRPr="00550C91">
        <w:t>The system has internet connection</w:t>
      </w:r>
    </w:p>
    <w:p w14:paraId="31BD8E1E" w14:textId="77777777" w:rsidR="0080442F" w:rsidRDefault="0080442F">
      <w:pPr>
        <w:pStyle w:val="snStepNext"/>
        <w:numPr>
          <w:ilvl w:val="6"/>
          <w:numId w:val="111"/>
        </w:numPr>
        <w:rPr>
          <w:ins w:id="329" w:author="Niu, Cheng-Guang" w:date="2014-11-14T14:56:00Z"/>
        </w:rPr>
        <w:pPrChange w:id="330" w:author="Niu, Cheng-Guang" w:date="2014-11-14T13:28:00Z">
          <w:pPr>
            <w:pStyle w:val="snStepNext"/>
            <w:numPr>
              <w:ilvl w:val="6"/>
              <w:numId w:val="62"/>
            </w:numPr>
            <w:tabs>
              <w:tab w:val="num" w:pos="2520"/>
            </w:tabs>
            <w:ind w:left="2520" w:hanging="360"/>
          </w:pPr>
        </w:pPrChange>
      </w:pPr>
      <w:r w:rsidRPr="00550C91">
        <w:t>Ports 80 and 443 must be opened on inbound traffic by the firewall</w:t>
      </w:r>
    </w:p>
    <w:p w14:paraId="5D46AE00" w14:textId="49DDD819" w:rsidR="00393D17" w:rsidRPr="00550C91" w:rsidRDefault="00393D17">
      <w:pPr>
        <w:pStyle w:val="snStepNext"/>
        <w:pPrChange w:id="331" w:author="Niu, Cheng-Guang" w:date="2014-11-14T14:57:00Z">
          <w:pPr>
            <w:pStyle w:val="snStepNext"/>
            <w:numPr>
              <w:ilvl w:val="6"/>
              <w:numId w:val="62"/>
            </w:numPr>
            <w:tabs>
              <w:tab w:val="num" w:pos="2520"/>
            </w:tabs>
            <w:ind w:left="2520" w:hanging="360"/>
          </w:pPr>
        </w:pPrChange>
      </w:pPr>
      <w:ins w:id="332" w:author="Niu, Cheng-Guang" w:date="2014-11-14T14:57:00Z">
        <w:r>
          <w:t xml:space="preserve"> </w:t>
        </w:r>
      </w:ins>
    </w:p>
    <w:p w14:paraId="5001E393" w14:textId="77777777" w:rsidR="0080442F" w:rsidRPr="00550C91" w:rsidRDefault="0080442F" w:rsidP="0080442F">
      <w:pPr>
        <w:pStyle w:val="snStepNext"/>
        <w:ind w:left="2520"/>
      </w:pPr>
    </w:p>
    <w:p w14:paraId="73844D99" w14:textId="1110E7E7" w:rsidR="0080442F" w:rsidRPr="00550C91" w:rsidRDefault="0080442F" w:rsidP="00D65B58">
      <w:pPr>
        <w:pStyle w:val="sfStepFirst"/>
        <w:numPr>
          <w:ilvl w:val="0"/>
          <w:numId w:val="71"/>
        </w:numPr>
      </w:pPr>
      <w:r w:rsidRPr="00550C91">
        <w:t>Connect to your chef server and install the required chef components</w:t>
      </w:r>
      <w:del w:id="333" w:author="Niu, Cheng-Guang" w:date="2014-11-14T13:37:00Z">
        <w:r w:rsidRPr="00550C91" w:rsidDel="00326551">
          <w:delText>, with the following commands:</w:delText>
        </w:r>
      </w:del>
    </w:p>
    <w:p w14:paraId="35A1E68F" w14:textId="4EF47EBF" w:rsidR="0080442F" w:rsidRPr="00550C91" w:rsidRDefault="00326551">
      <w:pPr>
        <w:pStyle w:val="h3Head3"/>
        <w:pPrChange w:id="334" w:author="Niu, Cheng-Guang" w:date="2014-11-14T13:37:00Z">
          <w:pPr>
            <w:pStyle w:val="snStepNext"/>
            <w:numPr>
              <w:ilvl w:val="6"/>
              <w:numId w:val="82"/>
            </w:numPr>
            <w:tabs>
              <w:tab w:val="num" w:pos="2520"/>
            </w:tabs>
            <w:ind w:left="2520" w:hanging="360"/>
          </w:pPr>
        </w:pPrChange>
      </w:pPr>
      <w:ins w:id="335" w:author="Niu, Cheng-Guang" w:date="2014-11-14T13:37:00Z">
        <w:r>
          <w:t xml:space="preserve">Installing </w:t>
        </w:r>
      </w:ins>
      <w:r w:rsidR="0080442F" w:rsidRPr="00550C91">
        <w:t>Private Chef:</w:t>
      </w:r>
    </w:p>
    <w:p w14:paraId="1F16DF15" w14:textId="77777777" w:rsidR="0080442F" w:rsidRPr="00550C91" w:rsidRDefault="0080442F">
      <w:pPr>
        <w:pStyle w:val="sfStepFirst"/>
        <w:numPr>
          <w:ilvl w:val="0"/>
          <w:numId w:val="213"/>
        </w:numPr>
        <w:pPrChange w:id="336" w:author="Niu, Cheng-Guang" w:date="2014-11-14T13:47:00Z">
          <w:pPr>
            <w:pStyle w:val="snStepNext"/>
            <w:numPr>
              <w:ilvl w:val="7"/>
              <w:numId w:val="62"/>
            </w:numPr>
            <w:tabs>
              <w:tab w:val="num" w:pos="2880"/>
            </w:tabs>
            <w:ind w:left="2880" w:hanging="360"/>
          </w:pPr>
        </w:pPrChange>
      </w:pPr>
      <w:r w:rsidRPr="00550C91">
        <w:t>Install the chef server, with the following command:</w:t>
      </w:r>
    </w:p>
    <w:p w14:paraId="4B78E805" w14:textId="77777777" w:rsidR="0080442F" w:rsidRPr="00550C91" w:rsidRDefault="0080442F">
      <w:pPr>
        <w:pStyle w:val="Body"/>
        <w:ind w:left="2700" w:hanging="540"/>
        <w:pPrChange w:id="337" w:author="Niu, Cheng-Guang" w:date="2014-11-14T13:51:00Z">
          <w:pPr>
            <w:pStyle w:val="snStepNext"/>
            <w:ind w:left="2520"/>
          </w:pPr>
        </w:pPrChange>
      </w:pPr>
      <w:r w:rsidRPr="00550C91">
        <w:rPr>
          <w:b/>
        </w:rPr>
        <w:t>Note</w:t>
      </w:r>
      <w:r w:rsidRPr="00550C91">
        <w:t>: The rpm version might be different, but only the listed one was tested with the provided DevOps solution.</w:t>
      </w:r>
    </w:p>
    <w:tbl>
      <w:tblPr>
        <w:tblStyle w:val="TableGrid"/>
        <w:tblW w:w="7401" w:type="dxa"/>
        <w:tblInd w:w="2155" w:type="dxa"/>
        <w:tblLook w:val="04A0" w:firstRow="1" w:lastRow="0" w:firstColumn="1" w:lastColumn="0" w:noHBand="0" w:noVBand="1"/>
        <w:tblPrChange w:id="338" w:author="Niu, Cheng-Guang" w:date="2014-11-14T13:48:00Z">
          <w:tblPr>
            <w:tblStyle w:val="TableGrid"/>
            <w:tblW w:w="7401" w:type="dxa"/>
            <w:tblInd w:w="2880" w:type="dxa"/>
            <w:tblLook w:val="04A0" w:firstRow="1" w:lastRow="0" w:firstColumn="1" w:lastColumn="0" w:noHBand="0" w:noVBand="1"/>
          </w:tblPr>
        </w:tblPrChange>
      </w:tblPr>
      <w:tblGrid>
        <w:gridCol w:w="7401"/>
        <w:tblGridChange w:id="339">
          <w:tblGrid>
            <w:gridCol w:w="7401"/>
          </w:tblGrid>
        </w:tblGridChange>
      </w:tblGrid>
      <w:tr w:rsidR="0080442F" w:rsidRPr="00550C91" w14:paraId="0F1A11B1" w14:textId="77777777" w:rsidTr="001F7EC0">
        <w:trPr>
          <w:trHeight w:val="530"/>
          <w:trPrChange w:id="340" w:author="Niu, Cheng-Guang" w:date="2014-11-14T13:48:00Z">
            <w:trPr>
              <w:trHeight w:val="530"/>
            </w:trPr>
          </w:trPrChange>
        </w:trPr>
        <w:tc>
          <w:tcPr>
            <w:tcW w:w="7401" w:type="dxa"/>
            <w:tcPrChange w:id="341" w:author="Niu, Cheng-Guang" w:date="2014-11-14T13:48:00Z">
              <w:tcPr>
                <w:tcW w:w="7401" w:type="dxa"/>
              </w:tcPr>
            </w:tcPrChange>
          </w:tcPr>
          <w:p w14:paraId="7869D4EA" w14:textId="2FD0B1AF" w:rsidR="0080442F" w:rsidRPr="00550C91" w:rsidRDefault="0080442F" w:rsidP="00F27291">
            <w:pPr>
              <w:pStyle w:val="snStepNext"/>
            </w:pPr>
            <w:r w:rsidRPr="00550C91">
              <w:t>sudo rpm -Uvh private-chef-11.1.3-1.el6.x86_64.rpm</w:t>
            </w:r>
          </w:p>
        </w:tc>
      </w:tr>
    </w:tbl>
    <w:p w14:paraId="7625705D" w14:textId="77777777" w:rsidR="0080442F" w:rsidRPr="00550C91" w:rsidRDefault="0080442F">
      <w:pPr>
        <w:pStyle w:val="sfStepFirst"/>
        <w:pPrChange w:id="342" w:author="Niu, Cheng-Guang" w:date="2014-11-14T13:48:00Z">
          <w:pPr>
            <w:pStyle w:val="snStepNext"/>
            <w:numPr>
              <w:ilvl w:val="7"/>
              <w:numId w:val="62"/>
            </w:numPr>
            <w:tabs>
              <w:tab w:val="num" w:pos="2880"/>
            </w:tabs>
            <w:ind w:left="2880" w:hanging="360"/>
          </w:pPr>
        </w:pPrChange>
      </w:pPr>
      <w:r w:rsidRPr="001F7EC0">
        <w:t>Re</w:t>
      </w:r>
      <w:r w:rsidRPr="00550C91">
        <w:t>-configure the chef server, with the following command:</w:t>
      </w:r>
    </w:p>
    <w:tbl>
      <w:tblPr>
        <w:tblStyle w:val="TableGrid"/>
        <w:tblW w:w="7401" w:type="dxa"/>
        <w:tblInd w:w="2155" w:type="dxa"/>
        <w:tblLook w:val="04A0" w:firstRow="1" w:lastRow="0" w:firstColumn="1" w:lastColumn="0" w:noHBand="0" w:noVBand="1"/>
        <w:tblPrChange w:id="343" w:author="Niu, Cheng-Guang" w:date="2014-11-14T13:48:00Z">
          <w:tblPr>
            <w:tblStyle w:val="TableGrid"/>
            <w:tblW w:w="7401" w:type="dxa"/>
            <w:tblInd w:w="2880" w:type="dxa"/>
            <w:tblLook w:val="04A0" w:firstRow="1" w:lastRow="0" w:firstColumn="1" w:lastColumn="0" w:noHBand="0" w:noVBand="1"/>
          </w:tblPr>
        </w:tblPrChange>
      </w:tblPr>
      <w:tblGrid>
        <w:gridCol w:w="7401"/>
        <w:tblGridChange w:id="344">
          <w:tblGrid>
            <w:gridCol w:w="7401"/>
          </w:tblGrid>
        </w:tblGridChange>
      </w:tblGrid>
      <w:tr w:rsidR="0080442F" w:rsidRPr="00550C91" w14:paraId="6AC11C46" w14:textId="77777777" w:rsidTr="001F7EC0">
        <w:trPr>
          <w:trHeight w:val="530"/>
          <w:trPrChange w:id="345" w:author="Niu, Cheng-Guang" w:date="2014-11-14T13:48:00Z">
            <w:trPr>
              <w:trHeight w:val="530"/>
            </w:trPr>
          </w:trPrChange>
        </w:trPr>
        <w:tc>
          <w:tcPr>
            <w:tcW w:w="7401" w:type="dxa"/>
            <w:tcPrChange w:id="346" w:author="Niu, Cheng-Guang" w:date="2014-11-14T13:48:00Z">
              <w:tcPr>
                <w:tcW w:w="7401" w:type="dxa"/>
              </w:tcPr>
            </w:tcPrChange>
          </w:tcPr>
          <w:p w14:paraId="1554A16A" w14:textId="77777777" w:rsidR="0080442F" w:rsidRPr="00550C91" w:rsidRDefault="0080442F" w:rsidP="00F27291">
            <w:pPr>
              <w:pStyle w:val="snStepNext"/>
            </w:pPr>
            <w:r w:rsidRPr="00550C91">
              <w:t>sudo private-chef-ctl reconfigure</w:t>
            </w:r>
          </w:p>
        </w:tc>
      </w:tr>
    </w:tbl>
    <w:p w14:paraId="0D668F30" w14:textId="77777777" w:rsidR="0080442F" w:rsidRPr="00550C91" w:rsidRDefault="0080442F">
      <w:pPr>
        <w:pStyle w:val="sfStepFirst"/>
        <w:pPrChange w:id="347" w:author="Niu, Cheng-Guang" w:date="2014-11-14T13:48:00Z">
          <w:pPr>
            <w:pStyle w:val="snStepNext"/>
            <w:numPr>
              <w:ilvl w:val="7"/>
              <w:numId w:val="62"/>
            </w:numPr>
            <w:tabs>
              <w:tab w:val="num" w:pos="2880"/>
            </w:tabs>
            <w:ind w:left="2880" w:hanging="360"/>
          </w:pPr>
        </w:pPrChange>
      </w:pPr>
      <w:r w:rsidRPr="00550C91">
        <w:t>Verify the chef server, with the following command:</w:t>
      </w:r>
    </w:p>
    <w:tbl>
      <w:tblPr>
        <w:tblStyle w:val="TableGrid"/>
        <w:tblW w:w="7401" w:type="dxa"/>
        <w:tblInd w:w="2155" w:type="dxa"/>
        <w:tblLook w:val="04A0" w:firstRow="1" w:lastRow="0" w:firstColumn="1" w:lastColumn="0" w:noHBand="0" w:noVBand="1"/>
        <w:tblPrChange w:id="348" w:author="Niu, Cheng-Guang" w:date="2014-11-14T13:48:00Z">
          <w:tblPr>
            <w:tblStyle w:val="TableGrid"/>
            <w:tblW w:w="7401" w:type="dxa"/>
            <w:tblInd w:w="2880" w:type="dxa"/>
            <w:tblLook w:val="04A0" w:firstRow="1" w:lastRow="0" w:firstColumn="1" w:lastColumn="0" w:noHBand="0" w:noVBand="1"/>
          </w:tblPr>
        </w:tblPrChange>
      </w:tblPr>
      <w:tblGrid>
        <w:gridCol w:w="7401"/>
        <w:tblGridChange w:id="349">
          <w:tblGrid>
            <w:gridCol w:w="7401"/>
          </w:tblGrid>
        </w:tblGridChange>
      </w:tblGrid>
      <w:tr w:rsidR="0080442F" w:rsidRPr="00550C91" w14:paraId="517253AA" w14:textId="77777777" w:rsidTr="001F7EC0">
        <w:trPr>
          <w:trHeight w:val="530"/>
          <w:trPrChange w:id="350" w:author="Niu, Cheng-Guang" w:date="2014-11-14T13:48:00Z">
            <w:trPr>
              <w:trHeight w:val="530"/>
            </w:trPr>
          </w:trPrChange>
        </w:trPr>
        <w:tc>
          <w:tcPr>
            <w:tcW w:w="7401" w:type="dxa"/>
            <w:tcPrChange w:id="351" w:author="Niu, Cheng-Guang" w:date="2014-11-14T13:48:00Z">
              <w:tcPr>
                <w:tcW w:w="7401" w:type="dxa"/>
              </w:tcPr>
            </w:tcPrChange>
          </w:tcPr>
          <w:p w14:paraId="328FCB2D" w14:textId="77777777" w:rsidR="0080442F" w:rsidRPr="00550C91" w:rsidRDefault="0080442F" w:rsidP="00F27291">
            <w:pPr>
              <w:pStyle w:val="snStepNext"/>
            </w:pPr>
            <w:r w:rsidRPr="00550C91">
              <w:t>sudo private-chef-ctl test</w:t>
            </w:r>
          </w:p>
        </w:tc>
      </w:tr>
    </w:tbl>
    <w:p w14:paraId="2A008430" w14:textId="77777777" w:rsidR="0080442F" w:rsidRPr="00550C91" w:rsidRDefault="0080442F" w:rsidP="0080442F">
      <w:pPr>
        <w:pStyle w:val="snStepNext"/>
        <w:ind w:left="2520"/>
      </w:pPr>
    </w:p>
    <w:p w14:paraId="70DC00B3" w14:textId="45F27646" w:rsidR="0080442F" w:rsidRPr="00550C91" w:rsidRDefault="00326551">
      <w:pPr>
        <w:pStyle w:val="h3Head3"/>
        <w:pPrChange w:id="352" w:author="Niu, Cheng-Guang" w:date="2014-11-14T13:38:00Z">
          <w:pPr>
            <w:pStyle w:val="snStepNext"/>
            <w:numPr>
              <w:ilvl w:val="6"/>
              <w:numId w:val="62"/>
            </w:numPr>
            <w:tabs>
              <w:tab w:val="num" w:pos="2520"/>
            </w:tabs>
            <w:ind w:left="2520" w:hanging="360"/>
          </w:pPr>
        </w:pPrChange>
      </w:pPr>
      <w:ins w:id="353" w:author="Niu, Cheng-Guang" w:date="2014-11-14T13:38:00Z">
        <w:r>
          <w:t xml:space="preserve">Insalling </w:t>
        </w:r>
      </w:ins>
      <w:r w:rsidR="0080442F" w:rsidRPr="00550C91">
        <w:t>Reporting:</w:t>
      </w:r>
    </w:p>
    <w:p w14:paraId="4313B602" w14:textId="77777777" w:rsidR="0080442F" w:rsidRPr="00550C91" w:rsidRDefault="0080442F">
      <w:pPr>
        <w:pStyle w:val="sfStepFirst"/>
        <w:numPr>
          <w:ilvl w:val="0"/>
          <w:numId w:val="214"/>
        </w:numPr>
        <w:pPrChange w:id="354" w:author="Niu, Cheng-Guang" w:date="2014-11-14T13:50:00Z">
          <w:pPr>
            <w:pStyle w:val="snStepNext"/>
            <w:numPr>
              <w:ilvl w:val="7"/>
              <w:numId w:val="62"/>
            </w:numPr>
            <w:tabs>
              <w:tab w:val="num" w:pos="2880"/>
            </w:tabs>
            <w:ind w:left="2880" w:hanging="360"/>
          </w:pPr>
        </w:pPrChange>
      </w:pPr>
      <w:r w:rsidRPr="00550C91">
        <w:t>Install the chef reporting, with the following command:</w:t>
      </w:r>
    </w:p>
    <w:p w14:paraId="663A429E" w14:textId="77777777" w:rsidR="0080442F" w:rsidRPr="00550C91" w:rsidRDefault="0080442F">
      <w:pPr>
        <w:pStyle w:val="snStepNext"/>
        <w:ind w:left="2700" w:hanging="540"/>
        <w:pPrChange w:id="355" w:author="Niu, Cheng-Guang" w:date="2014-11-14T13:51:00Z">
          <w:pPr>
            <w:pStyle w:val="snStepNext"/>
            <w:ind w:left="2520"/>
          </w:pPr>
        </w:pPrChange>
      </w:pPr>
      <w:r w:rsidRPr="00550C91">
        <w:rPr>
          <w:b/>
        </w:rPr>
        <w:t>Note</w:t>
      </w:r>
      <w:r w:rsidRPr="00550C91">
        <w:t>: The rpm version might be different, but only the listed one was tested with the provided DevOps solution.</w:t>
      </w:r>
    </w:p>
    <w:tbl>
      <w:tblPr>
        <w:tblStyle w:val="TableGrid"/>
        <w:tblW w:w="7401" w:type="dxa"/>
        <w:tblInd w:w="2155" w:type="dxa"/>
        <w:tblLook w:val="04A0" w:firstRow="1" w:lastRow="0" w:firstColumn="1" w:lastColumn="0" w:noHBand="0" w:noVBand="1"/>
        <w:tblPrChange w:id="356" w:author="Niu, Cheng-Guang" w:date="2014-11-14T13:51:00Z">
          <w:tblPr>
            <w:tblStyle w:val="TableGrid"/>
            <w:tblW w:w="7401" w:type="dxa"/>
            <w:tblInd w:w="2880" w:type="dxa"/>
            <w:tblLook w:val="04A0" w:firstRow="1" w:lastRow="0" w:firstColumn="1" w:lastColumn="0" w:noHBand="0" w:noVBand="1"/>
          </w:tblPr>
        </w:tblPrChange>
      </w:tblPr>
      <w:tblGrid>
        <w:gridCol w:w="7401"/>
        <w:tblGridChange w:id="357">
          <w:tblGrid>
            <w:gridCol w:w="7401"/>
          </w:tblGrid>
        </w:tblGridChange>
      </w:tblGrid>
      <w:tr w:rsidR="0080442F" w:rsidRPr="00550C91" w14:paraId="683BAE90" w14:textId="77777777" w:rsidTr="001F7EC0">
        <w:trPr>
          <w:trHeight w:val="530"/>
          <w:trPrChange w:id="358" w:author="Niu, Cheng-Guang" w:date="2014-11-14T13:51:00Z">
            <w:trPr>
              <w:trHeight w:val="530"/>
            </w:trPr>
          </w:trPrChange>
        </w:trPr>
        <w:tc>
          <w:tcPr>
            <w:tcW w:w="7401" w:type="dxa"/>
            <w:tcPrChange w:id="359" w:author="Niu, Cheng-Guang" w:date="2014-11-14T13:51:00Z">
              <w:tcPr>
                <w:tcW w:w="7401" w:type="dxa"/>
              </w:tcPr>
            </w:tcPrChange>
          </w:tcPr>
          <w:p w14:paraId="641A83B5" w14:textId="77777777" w:rsidR="0080442F" w:rsidRPr="00550C91" w:rsidRDefault="0080442F" w:rsidP="00F27291">
            <w:pPr>
              <w:pStyle w:val="snStepNext"/>
            </w:pPr>
            <w:r w:rsidRPr="00550C91">
              <w:t>sudo rpm -Uvh opscode-reporting-1.1.1-1.el6.x86_64.rpm</w:t>
            </w:r>
          </w:p>
        </w:tc>
      </w:tr>
    </w:tbl>
    <w:p w14:paraId="54A4B529" w14:textId="77777777" w:rsidR="0080442F" w:rsidRPr="00550C91" w:rsidRDefault="0080442F">
      <w:pPr>
        <w:pStyle w:val="sfStepFirst"/>
        <w:pPrChange w:id="360" w:author="Niu, Cheng-Guang" w:date="2014-11-14T13:50:00Z">
          <w:pPr>
            <w:pStyle w:val="snStepNext"/>
            <w:numPr>
              <w:ilvl w:val="7"/>
              <w:numId w:val="62"/>
            </w:numPr>
            <w:tabs>
              <w:tab w:val="num" w:pos="2880"/>
            </w:tabs>
            <w:ind w:left="2880" w:hanging="360"/>
          </w:pPr>
        </w:pPrChange>
      </w:pPr>
      <w:r w:rsidRPr="00550C91">
        <w:t>Re-configure the chef reporting, with the following command:</w:t>
      </w:r>
    </w:p>
    <w:tbl>
      <w:tblPr>
        <w:tblStyle w:val="TableGrid"/>
        <w:tblW w:w="7401" w:type="dxa"/>
        <w:tblInd w:w="2155" w:type="dxa"/>
        <w:tblLook w:val="04A0" w:firstRow="1" w:lastRow="0" w:firstColumn="1" w:lastColumn="0" w:noHBand="0" w:noVBand="1"/>
        <w:tblPrChange w:id="361" w:author="Niu, Cheng-Guang" w:date="2014-11-14T13:51:00Z">
          <w:tblPr>
            <w:tblStyle w:val="TableGrid"/>
            <w:tblW w:w="7401" w:type="dxa"/>
            <w:tblInd w:w="2880" w:type="dxa"/>
            <w:tblLook w:val="04A0" w:firstRow="1" w:lastRow="0" w:firstColumn="1" w:lastColumn="0" w:noHBand="0" w:noVBand="1"/>
          </w:tblPr>
        </w:tblPrChange>
      </w:tblPr>
      <w:tblGrid>
        <w:gridCol w:w="7401"/>
        <w:tblGridChange w:id="362">
          <w:tblGrid>
            <w:gridCol w:w="7401"/>
          </w:tblGrid>
        </w:tblGridChange>
      </w:tblGrid>
      <w:tr w:rsidR="0080442F" w:rsidRPr="00550C91" w14:paraId="5CD31FAD" w14:textId="77777777" w:rsidTr="001F7EC0">
        <w:trPr>
          <w:trHeight w:val="530"/>
          <w:trPrChange w:id="363" w:author="Niu, Cheng-Guang" w:date="2014-11-14T13:51:00Z">
            <w:trPr>
              <w:trHeight w:val="530"/>
            </w:trPr>
          </w:trPrChange>
        </w:trPr>
        <w:tc>
          <w:tcPr>
            <w:tcW w:w="7401" w:type="dxa"/>
            <w:tcPrChange w:id="364" w:author="Niu, Cheng-Guang" w:date="2014-11-14T13:51:00Z">
              <w:tcPr>
                <w:tcW w:w="7401" w:type="dxa"/>
              </w:tcPr>
            </w:tcPrChange>
          </w:tcPr>
          <w:p w14:paraId="4DC6C07B" w14:textId="77777777" w:rsidR="0080442F" w:rsidRPr="00550C91" w:rsidRDefault="0080442F" w:rsidP="00F27291">
            <w:pPr>
              <w:pStyle w:val="snStepNext"/>
            </w:pPr>
            <w:r w:rsidRPr="00550C91">
              <w:t>sudo opscode-reporting-ctl reconfigure</w:t>
            </w:r>
          </w:p>
        </w:tc>
      </w:tr>
    </w:tbl>
    <w:p w14:paraId="2A730664" w14:textId="77777777" w:rsidR="0080442F" w:rsidRPr="00550C91" w:rsidRDefault="0080442F">
      <w:pPr>
        <w:pStyle w:val="sfStepFirst"/>
        <w:pPrChange w:id="365" w:author="Niu, Cheng-Guang" w:date="2014-11-14T13:51:00Z">
          <w:pPr>
            <w:pStyle w:val="snStepNext"/>
            <w:numPr>
              <w:ilvl w:val="7"/>
              <w:numId w:val="62"/>
            </w:numPr>
            <w:tabs>
              <w:tab w:val="num" w:pos="2880"/>
            </w:tabs>
            <w:ind w:left="2880" w:hanging="360"/>
          </w:pPr>
        </w:pPrChange>
      </w:pPr>
      <w:r w:rsidRPr="00550C91">
        <w:t>Restart the chef reporting, with the following command:</w:t>
      </w:r>
    </w:p>
    <w:tbl>
      <w:tblPr>
        <w:tblStyle w:val="TableGrid"/>
        <w:tblW w:w="7401" w:type="dxa"/>
        <w:tblInd w:w="2155" w:type="dxa"/>
        <w:tblLook w:val="04A0" w:firstRow="1" w:lastRow="0" w:firstColumn="1" w:lastColumn="0" w:noHBand="0" w:noVBand="1"/>
        <w:tblPrChange w:id="366" w:author="Niu, Cheng-Guang" w:date="2014-11-14T13:52:00Z">
          <w:tblPr>
            <w:tblStyle w:val="TableGrid"/>
            <w:tblW w:w="7401" w:type="dxa"/>
            <w:tblInd w:w="2880" w:type="dxa"/>
            <w:tblLook w:val="04A0" w:firstRow="1" w:lastRow="0" w:firstColumn="1" w:lastColumn="0" w:noHBand="0" w:noVBand="1"/>
          </w:tblPr>
        </w:tblPrChange>
      </w:tblPr>
      <w:tblGrid>
        <w:gridCol w:w="7401"/>
        <w:tblGridChange w:id="367">
          <w:tblGrid>
            <w:gridCol w:w="7401"/>
          </w:tblGrid>
        </w:tblGridChange>
      </w:tblGrid>
      <w:tr w:rsidR="0080442F" w:rsidRPr="00550C91" w14:paraId="4E83E4DF" w14:textId="77777777" w:rsidTr="001F7EC0">
        <w:trPr>
          <w:trHeight w:val="530"/>
          <w:trPrChange w:id="368" w:author="Niu, Cheng-Guang" w:date="2014-11-14T13:52:00Z">
            <w:trPr>
              <w:trHeight w:val="530"/>
            </w:trPr>
          </w:trPrChange>
        </w:trPr>
        <w:tc>
          <w:tcPr>
            <w:tcW w:w="7401" w:type="dxa"/>
            <w:tcPrChange w:id="369" w:author="Niu, Cheng-Guang" w:date="2014-11-14T13:52:00Z">
              <w:tcPr>
                <w:tcW w:w="7401" w:type="dxa"/>
              </w:tcPr>
            </w:tcPrChange>
          </w:tcPr>
          <w:p w14:paraId="19C8FC4D" w14:textId="77777777" w:rsidR="0080442F" w:rsidRPr="00550C91" w:rsidRDefault="0080442F" w:rsidP="00F27291">
            <w:pPr>
              <w:pStyle w:val="snStepNext"/>
            </w:pPr>
            <w:r w:rsidRPr="00550C91">
              <w:lastRenderedPageBreak/>
              <w:t>sudo private-chef-ctl restart opscode-reporting</w:t>
            </w:r>
          </w:p>
        </w:tc>
      </w:tr>
    </w:tbl>
    <w:p w14:paraId="34F0231E" w14:textId="77777777" w:rsidR="0080442F" w:rsidRPr="00550C91" w:rsidRDefault="0080442F">
      <w:pPr>
        <w:pStyle w:val="sfStepFirst"/>
        <w:pPrChange w:id="370" w:author="Niu, Cheng-Guang" w:date="2014-11-14T13:51:00Z">
          <w:pPr>
            <w:pStyle w:val="snStepNext"/>
            <w:numPr>
              <w:ilvl w:val="7"/>
              <w:numId w:val="62"/>
            </w:numPr>
            <w:tabs>
              <w:tab w:val="num" w:pos="2880"/>
            </w:tabs>
            <w:ind w:left="2880" w:hanging="360"/>
          </w:pPr>
        </w:pPrChange>
      </w:pPr>
      <w:r w:rsidRPr="00550C91">
        <w:t>Verify the chef reporting, with the following command:</w:t>
      </w:r>
    </w:p>
    <w:tbl>
      <w:tblPr>
        <w:tblStyle w:val="TableGrid"/>
        <w:tblW w:w="7401" w:type="dxa"/>
        <w:tblInd w:w="2155" w:type="dxa"/>
        <w:tblLook w:val="04A0" w:firstRow="1" w:lastRow="0" w:firstColumn="1" w:lastColumn="0" w:noHBand="0" w:noVBand="1"/>
        <w:tblPrChange w:id="371" w:author="Niu, Cheng-Guang" w:date="2014-11-14T13:52:00Z">
          <w:tblPr>
            <w:tblStyle w:val="TableGrid"/>
            <w:tblW w:w="7401" w:type="dxa"/>
            <w:tblInd w:w="2880" w:type="dxa"/>
            <w:tblLook w:val="04A0" w:firstRow="1" w:lastRow="0" w:firstColumn="1" w:lastColumn="0" w:noHBand="0" w:noVBand="1"/>
          </w:tblPr>
        </w:tblPrChange>
      </w:tblPr>
      <w:tblGrid>
        <w:gridCol w:w="7401"/>
        <w:tblGridChange w:id="372">
          <w:tblGrid>
            <w:gridCol w:w="7401"/>
          </w:tblGrid>
        </w:tblGridChange>
      </w:tblGrid>
      <w:tr w:rsidR="0080442F" w:rsidRPr="00550C91" w14:paraId="7905AD0E" w14:textId="77777777" w:rsidTr="001F7EC0">
        <w:trPr>
          <w:trHeight w:val="530"/>
          <w:trPrChange w:id="373" w:author="Niu, Cheng-Guang" w:date="2014-11-14T13:52:00Z">
            <w:trPr>
              <w:trHeight w:val="530"/>
            </w:trPr>
          </w:trPrChange>
        </w:trPr>
        <w:tc>
          <w:tcPr>
            <w:tcW w:w="7401" w:type="dxa"/>
            <w:tcPrChange w:id="374" w:author="Niu, Cheng-Guang" w:date="2014-11-14T13:52:00Z">
              <w:tcPr>
                <w:tcW w:w="7401" w:type="dxa"/>
              </w:tcPr>
            </w:tcPrChange>
          </w:tcPr>
          <w:p w14:paraId="7B800325" w14:textId="77777777" w:rsidR="0080442F" w:rsidRPr="00550C91" w:rsidRDefault="0080442F" w:rsidP="00F27291">
            <w:pPr>
              <w:pStyle w:val="snStepNext"/>
            </w:pPr>
            <w:r w:rsidRPr="00550C91">
              <w:t>sudo opscode-reporting-ctl test</w:t>
            </w:r>
          </w:p>
        </w:tc>
      </w:tr>
    </w:tbl>
    <w:p w14:paraId="69CCF3C9" w14:textId="77777777" w:rsidR="0080442F" w:rsidRPr="00550C91" w:rsidRDefault="0080442F" w:rsidP="0080442F">
      <w:pPr>
        <w:pStyle w:val="snStepNext"/>
        <w:ind w:left="2520"/>
      </w:pPr>
    </w:p>
    <w:p w14:paraId="76B1500A" w14:textId="77777777" w:rsidR="0080442F" w:rsidRPr="00550C91" w:rsidRDefault="0080442F" w:rsidP="0080442F">
      <w:pPr>
        <w:pStyle w:val="snStepNext"/>
        <w:ind w:left="2520"/>
      </w:pPr>
    </w:p>
    <w:p w14:paraId="0B5890AA" w14:textId="5F6B0DC5" w:rsidR="0080442F" w:rsidRPr="00550C91" w:rsidRDefault="00326551">
      <w:pPr>
        <w:pStyle w:val="h3Head3"/>
        <w:pPrChange w:id="375" w:author="Niu, Cheng-Guang" w:date="2014-11-14T13:52:00Z">
          <w:pPr>
            <w:pStyle w:val="snStepNext"/>
            <w:numPr>
              <w:ilvl w:val="6"/>
              <w:numId w:val="62"/>
            </w:numPr>
            <w:tabs>
              <w:tab w:val="num" w:pos="2520"/>
            </w:tabs>
            <w:ind w:left="2520" w:hanging="360"/>
          </w:pPr>
        </w:pPrChange>
      </w:pPr>
      <w:ins w:id="376" w:author="Niu, Cheng-Guang" w:date="2014-11-14T13:38:00Z">
        <w:r>
          <w:t xml:space="preserve">Installing </w:t>
        </w:r>
      </w:ins>
      <w:r w:rsidR="0080442F" w:rsidRPr="00550C91">
        <w:t>Push Jobs</w:t>
      </w:r>
      <w:ins w:id="377" w:author="Niu, Cheng-Guang" w:date="2014-11-14T14:36:00Z">
        <w:r w:rsidR="003B0210">
          <w:t xml:space="preserve"> Server</w:t>
        </w:r>
      </w:ins>
      <w:r w:rsidR="0080442F" w:rsidRPr="00550C91">
        <w:t>:</w:t>
      </w:r>
    </w:p>
    <w:p w14:paraId="5FB27524" w14:textId="77777777" w:rsidR="0080442F" w:rsidRPr="00550C91" w:rsidRDefault="0080442F">
      <w:pPr>
        <w:pStyle w:val="sfStepFirst"/>
        <w:numPr>
          <w:ilvl w:val="0"/>
          <w:numId w:val="215"/>
        </w:numPr>
        <w:pPrChange w:id="378" w:author="Niu, Cheng-Guang" w:date="2014-11-14T13:55:00Z">
          <w:pPr>
            <w:pStyle w:val="snStepNext"/>
            <w:numPr>
              <w:ilvl w:val="7"/>
              <w:numId w:val="62"/>
            </w:numPr>
            <w:tabs>
              <w:tab w:val="num" w:pos="2880"/>
            </w:tabs>
            <w:ind w:left="2880" w:hanging="360"/>
          </w:pPr>
        </w:pPrChange>
      </w:pPr>
      <w:r w:rsidRPr="00550C91">
        <w:t>Open the ports 10000-10003 to inbound traffic on the chef server.</w:t>
      </w:r>
    </w:p>
    <w:p w14:paraId="5C44C66F" w14:textId="77777777" w:rsidR="0080442F" w:rsidRPr="00550C91" w:rsidRDefault="0080442F">
      <w:pPr>
        <w:pStyle w:val="sfStepFirst"/>
        <w:pPrChange w:id="379" w:author="Niu, Cheng-Guang" w:date="2014-11-14T13:54:00Z">
          <w:pPr>
            <w:pStyle w:val="snStepNext"/>
            <w:numPr>
              <w:ilvl w:val="7"/>
              <w:numId w:val="62"/>
            </w:numPr>
            <w:tabs>
              <w:tab w:val="num" w:pos="2880"/>
            </w:tabs>
            <w:ind w:left="2880" w:hanging="360"/>
          </w:pPr>
        </w:pPrChange>
      </w:pPr>
      <w:r w:rsidRPr="00550C91">
        <w:t>Install the chef push jobs server, with the following command:</w:t>
      </w:r>
    </w:p>
    <w:p w14:paraId="557D80CA" w14:textId="77777777" w:rsidR="0080442F" w:rsidRPr="00550C91" w:rsidRDefault="0080442F">
      <w:pPr>
        <w:pStyle w:val="snStepNext"/>
        <w:ind w:left="2610" w:hanging="450"/>
        <w:pPrChange w:id="380" w:author="Niu, Cheng-Guang" w:date="2014-11-14T13:55:00Z">
          <w:pPr>
            <w:pStyle w:val="snStepNext"/>
            <w:ind w:left="2520"/>
          </w:pPr>
        </w:pPrChange>
      </w:pPr>
      <w:r w:rsidRPr="00550C91">
        <w:rPr>
          <w:b/>
        </w:rPr>
        <w:t>Note</w:t>
      </w:r>
      <w:r w:rsidRPr="00550C91">
        <w:t>: The rpm version might be different, but only the listed one was tested with the provided DevOps solution.</w:t>
      </w:r>
    </w:p>
    <w:tbl>
      <w:tblPr>
        <w:tblStyle w:val="TableGrid"/>
        <w:tblW w:w="7401" w:type="dxa"/>
        <w:tblInd w:w="2155" w:type="dxa"/>
        <w:tblLook w:val="04A0" w:firstRow="1" w:lastRow="0" w:firstColumn="1" w:lastColumn="0" w:noHBand="0" w:noVBand="1"/>
        <w:tblPrChange w:id="381" w:author="Niu, Cheng-Guang" w:date="2014-11-14T13:55:00Z">
          <w:tblPr>
            <w:tblStyle w:val="TableGrid"/>
            <w:tblW w:w="7401" w:type="dxa"/>
            <w:tblInd w:w="2880" w:type="dxa"/>
            <w:tblLook w:val="04A0" w:firstRow="1" w:lastRow="0" w:firstColumn="1" w:lastColumn="0" w:noHBand="0" w:noVBand="1"/>
          </w:tblPr>
        </w:tblPrChange>
      </w:tblPr>
      <w:tblGrid>
        <w:gridCol w:w="7401"/>
        <w:tblGridChange w:id="382">
          <w:tblGrid>
            <w:gridCol w:w="7401"/>
          </w:tblGrid>
        </w:tblGridChange>
      </w:tblGrid>
      <w:tr w:rsidR="0080442F" w:rsidRPr="00550C91" w14:paraId="2B14D4D5" w14:textId="77777777" w:rsidTr="001F7EC0">
        <w:trPr>
          <w:trHeight w:val="530"/>
          <w:trPrChange w:id="383" w:author="Niu, Cheng-Guang" w:date="2014-11-14T13:55:00Z">
            <w:trPr>
              <w:trHeight w:val="530"/>
            </w:trPr>
          </w:trPrChange>
        </w:trPr>
        <w:tc>
          <w:tcPr>
            <w:tcW w:w="7401" w:type="dxa"/>
            <w:tcPrChange w:id="384" w:author="Niu, Cheng-Guang" w:date="2014-11-14T13:55:00Z">
              <w:tcPr>
                <w:tcW w:w="7401" w:type="dxa"/>
              </w:tcPr>
            </w:tcPrChange>
          </w:tcPr>
          <w:p w14:paraId="4AC2B7DF" w14:textId="77777777" w:rsidR="0080442F" w:rsidRPr="00550C91" w:rsidRDefault="0080442F" w:rsidP="00F27291">
            <w:pPr>
              <w:pStyle w:val="snStepNext"/>
            </w:pPr>
            <w:r w:rsidRPr="00550C91">
              <w:t>sudo rpm -Uvh opscode-push-jobs-server-1.1.1-1.el6.x86_64.rpm</w:t>
            </w:r>
          </w:p>
        </w:tc>
      </w:tr>
    </w:tbl>
    <w:p w14:paraId="5935BBA8" w14:textId="77777777" w:rsidR="0080442F" w:rsidRPr="00550C91" w:rsidRDefault="0080442F">
      <w:pPr>
        <w:pStyle w:val="sfStepFirst"/>
        <w:pPrChange w:id="385" w:author="Niu, Cheng-Guang" w:date="2014-11-14T13:55:00Z">
          <w:pPr>
            <w:pStyle w:val="snStepNext"/>
            <w:numPr>
              <w:ilvl w:val="7"/>
              <w:numId w:val="62"/>
            </w:numPr>
            <w:tabs>
              <w:tab w:val="num" w:pos="2880"/>
            </w:tabs>
            <w:ind w:left="2880" w:hanging="360"/>
          </w:pPr>
        </w:pPrChange>
      </w:pPr>
      <w:r w:rsidRPr="00550C91">
        <w:t>Re-configure the push jobs server, with the following command:</w:t>
      </w:r>
    </w:p>
    <w:tbl>
      <w:tblPr>
        <w:tblStyle w:val="TableGrid"/>
        <w:tblW w:w="7401" w:type="dxa"/>
        <w:tblInd w:w="2155" w:type="dxa"/>
        <w:tblLook w:val="04A0" w:firstRow="1" w:lastRow="0" w:firstColumn="1" w:lastColumn="0" w:noHBand="0" w:noVBand="1"/>
        <w:tblPrChange w:id="386" w:author="Niu, Cheng-Guang" w:date="2014-11-14T13:56:00Z">
          <w:tblPr>
            <w:tblStyle w:val="TableGrid"/>
            <w:tblW w:w="7401" w:type="dxa"/>
            <w:tblInd w:w="2880" w:type="dxa"/>
            <w:tblLook w:val="04A0" w:firstRow="1" w:lastRow="0" w:firstColumn="1" w:lastColumn="0" w:noHBand="0" w:noVBand="1"/>
          </w:tblPr>
        </w:tblPrChange>
      </w:tblPr>
      <w:tblGrid>
        <w:gridCol w:w="7401"/>
        <w:tblGridChange w:id="387">
          <w:tblGrid>
            <w:gridCol w:w="7401"/>
          </w:tblGrid>
        </w:tblGridChange>
      </w:tblGrid>
      <w:tr w:rsidR="0080442F" w:rsidRPr="00550C91" w14:paraId="579D03A2" w14:textId="77777777" w:rsidTr="001F7EC0">
        <w:trPr>
          <w:trHeight w:val="530"/>
          <w:trPrChange w:id="388" w:author="Niu, Cheng-Guang" w:date="2014-11-14T13:56:00Z">
            <w:trPr>
              <w:trHeight w:val="530"/>
            </w:trPr>
          </w:trPrChange>
        </w:trPr>
        <w:tc>
          <w:tcPr>
            <w:tcW w:w="7401" w:type="dxa"/>
            <w:tcPrChange w:id="389" w:author="Niu, Cheng-Guang" w:date="2014-11-14T13:56:00Z">
              <w:tcPr>
                <w:tcW w:w="7401" w:type="dxa"/>
              </w:tcPr>
            </w:tcPrChange>
          </w:tcPr>
          <w:p w14:paraId="7D6CF26C" w14:textId="77777777" w:rsidR="0080442F" w:rsidRPr="00550C91" w:rsidRDefault="0080442F" w:rsidP="00F27291">
            <w:pPr>
              <w:pStyle w:val="snStepNext"/>
            </w:pPr>
            <w:r w:rsidRPr="00550C91">
              <w:t>sudo opscode-push-jobs-server-ctl reconfigure</w:t>
            </w:r>
          </w:p>
        </w:tc>
      </w:tr>
    </w:tbl>
    <w:p w14:paraId="3DA134FE" w14:textId="77777777" w:rsidR="0080442F" w:rsidRPr="00550C91" w:rsidRDefault="0080442F">
      <w:pPr>
        <w:pStyle w:val="sfStepFirst"/>
        <w:pPrChange w:id="390" w:author="Niu, Cheng-Guang" w:date="2014-11-14T13:55:00Z">
          <w:pPr>
            <w:pStyle w:val="snStepNext"/>
            <w:numPr>
              <w:ilvl w:val="7"/>
              <w:numId w:val="62"/>
            </w:numPr>
            <w:tabs>
              <w:tab w:val="num" w:pos="2880"/>
            </w:tabs>
            <w:ind w:left="2880" w:hanging="360"/>
          </w:pPr>
        </w:pPrChange>
      </w:pPr>
      <w:r w:rsidRPr="00550C91">
        <w:t>Re-configure the chef server, with the following command:</w:t>
      </w:r>
    </w:p>
    <w:tbl>
      <w:tblPr>
        <w:tblStyle w:val="TableGrid"/>
        <w:tblW w:w="7401" w:type="dxa"/>
        <w:tblInd w:w="2155" w:type="dxa"/>
        <w:tblLook w:val="04A0" w:firstRow="1" w:lastRow="0" w:firstColumn="1" w:lastColumn="0" w:noHBand="0" w:noVBand="1"/>
        <w:tblPrChange w:id="391" w:author="Niu, Cheng-Guang" w:date="2014-11-14T13:56:00Z">
          <w:tblPr>
            <w:tblStyle w:val="TableGrid"/>
            <w:tblW w:w="7401" w:type="dxa"/>
            <w:tblInd w:w="2880" w:type="dxa"/>
            <w:tblLook w:val="04A0" w:firstRow="1" w:lastRow="0" w:firstColumn="1" w:lastColumn="0" w:noHBand="0" w:noVBand="1"/>
          </w:tblPr>
        </w:tblPrChange>
      </w:tblPr>
      <w:tblGrid>
        <w:gridCol w:w="7401"/>
        <w:tblGridChange w:id="392">
          <w:tblGrid>
            <w:gridCol w:w="7401"/>
          </w:tblGrid>
        </w:tblGridChange>
      </w:tblGrid>
      <w:tr w:rsidR="0080442F" w:rsidRPr="00550C91" w14:paraId="3FAF0FC8" w14:textId="77777777" w:rsidTr="001F7EC0">
        <w:trPr>
          <w:trHeight w:val="530"/>
          <w:trPrChange w:id="393" w:author="Niu, Cheng-Guang" w:date="2014-11-14T13:56:00Z">
            <w:trPr>
              <w:trHeight w:val="530"/>
            </w:trPr>
          </w:trPrChange>
        </w:trPr>
        <w:tc>
          <w:tcPr>
            <w:tcW w:w="7401" w:type="dxa"/>
            <w:tcPrChange w:id="394" w:author="Niu, Cheng-Guang" w:date="2014-11-14T13:56:00Z">
              <w:tcPr>
                <w:tcW w:w="7401" w:type="dxa"/>
              </w:tcPr>
            </w:tcPrChange>
          </w:tcPr>
          <w:p w14:paraId="6C7AD7A0" w14:textId="77777777" w:rsidR="0080442F" w:rsidRPr="00550C91" w:rsidRDefault="0080442F" w:rsidP="00F27291">
            <w:pPr>
              <w:pStyle w:val="snStepNext"/>
            </w:pPr>
            <w:r w:rsidRPr="00550C91">
              <w:t>sudo private-chef-ctl reconfigure</w:t>
            </w:r>
          </w:p>
        </w:tc>
      </w:tr>
    </w:tbl>
    <w:p w14:paraId="39FD52D5" w14:textId="77777777" w:rsidR="0080442F" w:rsidRPr="00550C91" w:rsidRDefault="0080442F">
      <w:pPr>
        <w:pStyle w:val="sfStepFirst"/>
        <w:pPrChange w:id="395" w:author="Niu, Cheng-Guang" w:date="2014-11-14T13:55:00Z">
          <w:pPr>
            <w:pStyle w:val="snStepNext"/>
            <w:numPr>
              <w:ilvl w:val="7"/>
              <w:numId w:val="62"/>
            </w:numPr>
            <w:tabs>
              <w:tab w:val="num" w:pos="2880"/>
            </w:tabs>
            <w:ind w:left="2880" w:hanging="360"/>
          </w:pPr>
        </w:pPrChange>
      </w:pPr>
      <w:r w:rsidRPr="00550C91">
        <w:t>Verify the push jobs server, with the following command:</w:t>
      </w:r>
    </w:p>
    <w:tbl>
      <w:tblPr>
        <w:tblStyle w:val="TableGrid"/>
        <w:tblW w:w="7401" w:type="dxa"/>
        <w:tblInd w:w="2155" w:type="dxa"/>
        <w:tblLook w:val="04A0" w:firstRow="1" w:lastRow="0" w:firstColumn="1" w:lastColumn="0" w:noHBand="0" w:noVBand="1"/>
        <w:tblPrChange w:id="396" w:author="Niu, Cheng-Guang" w:date="2014-11-14T13:57:00Z">
          <w:tblPr>
            <w:tblStyle w:val="TableGrid"/>
            <w:tblW w:w="7401" w:type="dxa"/>
            <w:tblInd w:w="2880" w:type="dxa"/>
            <w:tblLook w:val="04A0" w:firstRow="1" w:lastRow="0" w:firstColumn="1" w:lastColumn="0" w:noHBand="0" w:noVBand="1"/>
          </w:tblPr>
        </w:tblPrChange>
      </w:tblPr>
      <w:tblGrid>
        <w:gridCol w:w="7401"/>
        <w:tblGridChange w:id="397">
          <w:tblGrid>
            <w:gridCol w:w="7401"/>
          </w:tblGrid>
        </w:tblGridChange>
      </w:tblGrid>
      <w:tr w:rsidR="0080442F" w:rsidRPr="00550C91" w14:paraId="5BB58120" w14:textId="77777777" w:rsidTr="001F7EC0">
        <w:trPr>
          <w:trHeight w:val="530"/>
          <w:trPrChange w:id="398" w:author="Niu, Cheng-Guang" w:date="2014-11-14T13:57:00Z">
            <w:trPr>
              <w:trHeight w:val="530"/>
            </w:trPr>
          </w:trPrChange>
        </w:trPr>
        <w:tc>
          <w:tcPr>
            <w:tcW w:w="7401" w:type="dxa"/>
            <w:tcPrChange w:id="399" w:author="Niu, Cheng-Guang" w:date="2014-11-14T13:57:00Z">
              <w:tcPr>
                <w:tcW w:w="7401" w:type="dxa"/>
              </w:tcPr>
            </w:tcPrChange>
          </w:tcPr>
          <w:p w14:paraId="465F93CA" w14:textId="77777777" w:rsidR="0080442F" w:rsidRPr="00550C91" w:rsidRDefault="0080442F" w:rsidP="00F27291">
            <w:pPr>
              <w:pStyle w:val="snStepNext"/>
            </w:pPr>
            <w:r w:rsidRPr="00550C91">
              <w:t>opscode-push-jobs-server-ctl test</w:t>
            </w:r>
          </w:p>
        </w:tc>
      </w:tr>
    </w:tbl>
    <w:p w14:paraId="5D27932C" w14:textId="77777777" w:rsidR="0080442F" w:rsidRPr="00550C91" w:rsidRDefault="0080442F" w:rsidP="0080442F">
      <w:pPr>
        <w:pStyle w:val="snStepNext"/>
        <w:ind w:left="2520"/>
      </w:pPr>
    </w:p>
    <w:p w14:paraId="5245E410" w14:textId="1ED36B9B" w:rsidR="0080442F" w:rsidRPr="00550C91" w:rsidRDefault="001F7EC0">
      <w:pPr>
        <w:pStyle w:val="h3Head3"/>
        <w:pPrChange w:id="400" w:author="Niu, Cheng-Guang" w:date="2014-11-14T13:57:00Z">
          <w:pPr>
            <w:pStyle w:val="snStepNext"/>
            <w:numPr>
              <w:ilvl w:val="6"/>
              <w:numId w:val="62"/>
            </w:numPr>
            <w:tabs>
              <w:tab w:val="num" w:pos="2520"/>
            </w:tabs>
            <w:ind w:left="2520" w:hanging="360"/>
          </w:pPr>
        </w:pPrChange>
      </w:pPr>
      <w:ins w:id="401" w:author="Niu, Cheng-Guang" w:date="2014-11-14T13:57:00Z">
        <w:r>
          <w:t xml:space="preserve">Installing </w:t>
        </w:r>
      </w:ins>
      <w:del w:id="402" w:author="Niu, Cheng-Guang" w:date="2014-11-14T14:37:00Z">
        <w:r w:rsidR="0080442F" w:rsidRPr="00550C91" w:rsidDel="003B0210">
          <w:delText>Management Console</w:delText>
        </w:r>
      </w:del>
      <w:ins w:id="403" w:author="Niu, Cheng-Guang" w:date="2014-11-14T14:37:00Z">
        <w:r w:rsidR="003B0210">
          <w:t>Chef Manage</w:t>
        </w:r>
      </w:ins>
      <w:r w:rsidR="0080442F" w:rsidRPr="00550C91">
        <w:t>:</w:t>
      </w:r>
    </w:p>
    <w:p w14:paraId="5E4B14EC" w14:textId="77777777" w:rsidR="0080442F" w:rsidRPr="00550C91" w:rsidRDefault="0080442F">
      <w:pPr>
        <w:pStyle w:val="sfStepFirst"/>
        <w:numPr>
          <w:ilvl w:val="0"/>
          <w:numId w:val="216"/>
        </w:numPr>
        <w:pPrChange w:id="404" w:author="Niu, Cheng-Guang" w:date="2014-11-14T13:58:00Z">
          <w:pPr>
            <w:pStyle w:val="snStepNext"/>
            <w:numPr>
              <w:ilvl w:val="7"/>
              <w:numId w:val="62"/>
            </w:numPr>
            <w:tabs>
              <w:tab w:val="num" w:pos="2880"/>
            </w:tabs>
            <w:ind w:left="2880" w:hanging="360"/>
          </w:pPr>
        </w:pPrChange>
      </w:pPr>
      <w:r w:rsidRPr="00550C91">
        <w:t xml:space="preserve">To disable the legacy web UI, open the </w:t>
      </w:r>
      <w:r w:rsidRPr="00707E49">
        <w:rPr>
          <w:b/>
        </w:rPr>
        <w:t>/etc/opscode/private-chef.rb</w:t>
      </w:r>
      <w:r w:rsidRPr="00550C91">
        <w:t xml:space="preserve"> configuration file and change or add the following line: </w:t>
      </w:r>
      <w:r w:rsidRPr="00707E49">
        <w:rPr>
          <w:b/>
        </w:rPr>
        <w:t>opscode_webui['enable'] = false</w:t>
      </w:r>
    </w:p>
    <w:p w14:paraId="016E9D25" w14:textId="77777777" w:rsidR="0080442F" w:rsidRPr="00550C91" w:rsidRDefault="0080442F">
      <w:pPr>
        <w:pStyle w:val="sfStepFirst"/>
        <w:pPrChange w:id="405" w:author="Niu, Cheng-Guang" w:date="2014-11-14T13:58:00Z">
          <w:pPr>
            <w:pStyle w:val="snStepNext"/>
            <w:numPr>
              <w:ilvl w:val="7"/>
              <w:numId w:val="62"/>
            </w:numPr>
            <w:tabs>
              <w:tab w:val="num" w:pos="2880"/>
            </w:tabs>
            <w:ind w:left="2880" w:hanging="360"/>
          </w:pPr>
        </w:pPrChange>
      </w:pPr>
      <w:r w:rsidRPr="00550C91">
        <w:t>Re-configure the chef server, with the following command:</w:t>
      </w:r>
    </w:p>
    <w:tbl>
      <w:tblPr>
        <w:tblStyle w:val="TableGrid"/>
        <w:tblW w:w="0" w:type="auto"/>
        <w:tblInd w:w="2155" w:type="dxa"/>
        <w:tblLook w:val="04A0" w:firstRow="1" w:lastRow="0" w:firstColumn="1" w:lastColumn="0" w:noHBand="0" w:noVBand="1"/>
        <w:tblPrChange w:id="406" w:author="Niu, Cheng-Guang" w:date="2014-11-14T13:58:00Z">
          <w:tblPr>
            <w:tblStyle w:val="TableGrid"/>
            <w:tblW w:w="0" w:type="auto"/>
            <w:tblInd w:w="2880" w:type="dxa"/>
            <w:tblLook w:val="04A0" w:firstRow="1" w:lastRow="0" w:firstColumn="1" w:lastColumn="0" w:noHBand="0" w:noVBand="1"/>
          </w:tblPr>
        </w:tblPrChange>
      </w:tblPr>
      <w:tblGrid>
        <w:gridCol w:w="7190"/>
        <w:tblGridChange w:id="407">
          <w:tblGrid>
            <w:gridCol w:w="7190"/>
          </w:tblGrid>
        </w:tblGridChange>
      </w:tblGrid>
      <w:tr w:rsidR="0080442F" w:rsidRPr="00550C91" w14:paraId="13B56950" w14:textId="77777777" w:rsidTr="00707E49">
        <w:tc>
          <w:tcPr>
            <w:tcW w:w="7190" w:type="dxa"/>
            <w:tcPrChange w:id="408" w:author="Niu, Cheng-Guang" w:date="2014-11-14T13:58:00Z">
              <w:tcPr>
                <w:tcW w:w="7416" w:type="dxa"/>
              </w:tcPr>
            </w:tcPrChange>
          </w:tcPr>
          <w:p w14:paraId="0B8F4E24" w14:textId="77777777" w:rsidR="0080442F" w:rsidRPr="00550C91" w:rsidRDefault="0080442F" w:rsidP="00F27291">
            <w:pPr>
              <w:pStyle w:val="snStepNext"/>
            </w:pPr>
            <w:r w:rsidRPr="00550C91">
              <w:t>sudo private-chef-ctl reconfigure</w:t>
            </w:r>
          </w:p>
        </w:tc>
      </w:tr>
    </w:tbl>
    <w:p w14:paraId="3195E3D0" w14:textId="77777777" w:rsidR="0080442F" w:rsidRPr="00550C91" w:rsidRDefault="0080442F">
      <w:pPr>
        <w:pStyle w:val="sfStepFirst"/>
        <w:pPrChange w:id="409" w:author="Niu, Cheng-Guang" w:date="2014-11-14T13:58:00Z">
          <w:pPr>
            <w:pStyle w:val="snStepNext"/>
            <w:numPr>
              <w:ilvl w:val="7"/>
              <w:numId w:val="62"/>
            </w:numPr>
            <w:tabs>
              <w:tab w:val="num" w:pos="2880"/>
            </w:tabs>
            <w:ind w:left="2880" w:hanging="360"/>
          </w:pPr>
        </w:pPrChange>
      </w:pPr>
      <w:r w:rsidRPr="00550C91">
        <w:t>Install the management console, with the following command:</w:t>
      </w:r>
    </w:p>
    <w:p w14:paraId="5E51782B" w14:textId="77777777" w:rsidR="0080442F" w:rsidRPr="00550C91" w:rsidRDefault="0080442F">
      <w:pPr>
        <w:pStyle w:val="snStepNext"/>
        <w:ind w:left="2700" w:hanging="540"/>
        <w:pPrChange w:id="410" w:author="Niu, Cheng-Guang" w:date="2014-11-14T13:59:00Z">
          <w:pPr>
            <w:pStyle w:val="snStepNext"/>
            <w:ind w:left="2880"/>
          </w:pPr>
        </w:pPrChange>
      </w:pPr>
      <w:r w:rsidRPr="00550C91">
        <w:rPr>
          <w:b/>
        </w:rPr>
        <w:t>Note</w:t>
      </w:r>
      <w:r w:rsidRPr="00550C91">
        <w:t>: The rpm version might be different, but only the listed one was tested with the provided DevOps solution.</w:t>
      </w:r>
    </w:p>
    <w:tbl>
      <w:tblPr>
        <w:tblStyle w:val="TableGrid"/>
        <w:tblW w:w="0" w:type="auto"/>
        <w:tblInd w:w="2155" w:type="dxa"/>
        <w:tblLook w:val="04A0" w:firstRow="1" w:lastRow="0" w:firstColumn="1" w:lastColumn="0" w:noHBand="0" w:noVBand="1"/>
        <w:tblPrChange w:id="411" w:author="Niu, Cheng-Guang" w:date="2014-11-14T13:59:00Z">
          <w:tblPr>
            <w:tblStyle w:val="TableGrid"/>
            <w:tblW w:w="0" w:type="auto"/>
            <w:tblInd w:w="2880" w:type="dxa"/>
            <w:tblLook w:val="04A0" w:firstRow="1" w:lastRow="0" w:firstColumn="1" w:lastColumn="0" w:noHBand="0" w:noVBand="1"/>
          </w:tblPr>
        </w:tblPrChange>
      </w:tblPr>
      <w:tblGrid>
        <w:gridCol w:w="7190"/>
        <w:tblGridChange w:id="412">
          <w:tblGrid>
            <w:gridCol w:w="7190"/>
          </w:tblGrid>
        </w:tblGridChange>
      </w:tblGrid>
      <w:tr w:rsidR="0080442F" w:rsidRPr="00550C91" w14:paraId="09F5E5E3" w14:textId="77777777" w:rsidTr="00707E49">
        <w:tc>
          <w:tcPr>
            <w:tcW w:w="7190" w:type="dxa"/>
            <w:tcPrChange w:id="413" w:author="Niu, Cheng-Guang" w:date="2014-11-14T13:59:00Z">
              <w:tcPr>
                <w:tcW w:w="7416" w:type="dxa"/>
              </w:tcPr>
            </w:tcPrChange>
          </w:tcPr>
          <w:p w14:paraId="767BE465" w14:textId="77777777" w:rsidR="0080442F" w:rsidRPr="00550C91" w:rsidRDefault="0080442F" w:rsidP="00F27291">
            <w:pPr>
              <w:pStyle w:val="snStepNext"/>
            </w:pPr>
            <w:r w:rsidRPr="00550C91">
              <w:t>sudo rpm -Uvh opscode-manage-1.3.1-1.el6.x86_64.rpm</w:t>
            </w:r>
          </w:p>
        </w:tc>
      </w:tr>
    </w:tbl>
    <w:p w14:paraId="3980FE39" w14:textId="77777777" w:rsidR="0080442F" w:rsidRPr="00550C91" w:rsidRDefault="0080442F">
      <w:pPr>
        <w:pStyle w:val="sfStepFirst"/>
        <w:pPrChange w:id="414" w:author="Niu, Cheng-Guang" w:date="2014-11-14T13:58:00Z">
          <w:pPr>
            <w:pStyle w:val="snStepNext"/>
            <w:numPr>
              <w:ilvl w:val="7"/>
              <w:numId w:val="62"/>
            </w:numPr>
            <w:tabs>
              <w:tab w:val="num" w:pos="2880"/>
            </w:tabs>
            <w:ind w:left="2880" w:hanging="360"/>
          </w:pPr>
        </w:pPrChange>
      </w:pPr>
      <w:r w:rsidRPr="00550C91">
        <w:t>Re-configure the management console, with the following command:</w:t>
      </w:r>
    </w:p>
    <w:tbl>
      <w:tblPr>
        <w:tblStyle w:val="TableGrid"/>
        <w:tblW w:w="0" w:type="auto"/>
        <w:tblInd w:w="2155" w:type="dxa"/>
        <w:tblLook w:val="04A0" w:firstRow="1" w:lastRow="0" w:firstColumn="1" w:lastColumn="0" w:noHBand="0" w:noVBand="1"/>
        <w:tblPrChange w:id="415" w:author="Niu, Cheng-Guang" w:date="2014-11-14T13:59:00Z">
          <w:tblPr>
            <w:tblStyle w:val="TableGrid"/>
            <w:tblW w:w="0" w:type="auto"/>
            <w:tblInd w:w="2880" w:type="dxa"/>
            <w:tblLook w:val="04A0" w:firstRow="1" w:lastRow="0" w:firstColumn="1" w:lastColumn="0" w:noHBand="0" w:noVBand="1"/>
          </w:tblPr>
        </w:tblPrChange>
      </w:tblPr>
      <w:tblGrid>
        <w:gridCol w:w="7190"/>
        <w:tblGridChange w:id="416">
          <w:tblGrid>
            <w:gridCol w:w="7190"/>
          </w:tblGrid>
        </w:tblGridChange>
      </w:tblGrid>
      <w:tr w:rsidR="0080442F" w:rsidRPr="00550C91" w14:paraId="7EF1D80B" w14:textId="77777777" w:rsidTr="00707E49">
        <w:tc>
          <w:tcPr>
            <w:tcW w:w="7190" w:type="dxa"/>
            <w:tcPrChange w:id="417" w:author="Niu, Cheng-Guang" w:date="2014-11-14T13:59:00Z">
              <w:tcPr>
                <w:tcW w:w="7416" w:type="dxa"/>
              </w:tcPr>
            </w:tcPrChange>
          </w:tcPr>
          <w:p w14:paraId="24A5927F" w14:textId="77777777" w:rsidR="0080442F" w:rsidRPr="00550C91" w:rsidRDefault="0080442F" w:rsidP="00F27291">
            <w:pPr>
              <w:pStyle w:val="snStepNext"/>
            </w:pPr>
            <w:r w:rsidRPr="00550C91">
              <w:t>sudo opscode-manage-ctl reconfigure</w:t>
            </w:r>
          </w:p>
        </w:tc>
      </w:tr>
    </w:tbl>
    <w:p w14:paraId="1EFA09E5" w14:textId="77777777" w:rsidR="0080442F" w:rsidRPr="00550C91" w:rsidRDefault="0080442F">
      <w:pPr>
        <w:pStyle w:val="sfStepFirst"/>
        <w:pPrChange w:id="418" w:author="Niu, Cheng-Guang" w:date="2014-11-14T13:58:00Z">
          <w:pPr>
            <w:pStyle w:val="snStepNext"/>
            <w:numPr>
              <w:ilvl w:val="7"/>
              <w:numId w:val="62"/>
            </w:numPr>
            <w:tabs>
              <w:tab w:val="num" w:pos="2880"/>
            </w:tabs>
            <w:ind w:left="2880" w:hanging="360"/>
          </w:pPr>
        </w:pPrChange>
      </w:pPr>
      <w:r w:rsidRPr="00550C91">
        <w:t>To verify the management console installation, start new web browser window and navigate to the chef server URL. Click the sign-up link and create the first chef user.</w:t>
      </w:r>
    </w:p>
    <w:p w14:paraId="795A5F3E" w14:textId="4DD690BC" w:rsidR="0080442F" w:rsidRPr="00550C91" w:rsidDel="00707E49" w:rsidRDefault="0080442F" w:rsidP="0080442F">
      <w:pPr>
        <w:pStyle w:val="snStepNext"/>
        <w:ind w:left="2880"/>
        <w:rPr>
          <w:del w:id="419" w:author="Niu, Cheng-Guang" w:date="2014-11-14T14:01:00Z"/>
        </w:rPr>
      </w:pPr>
    </w:p>
    <w:p w14:paraId="1B04D18D" w14:textId="3B7B53AA" w:rsidR="0080442F" w:rsidRPr="00550C91" w:rsidDel="00707E49" w:rsidRDefault="0080442F">
      <w:pPr>
        <w:pStyle w:val="sfStepFirst"/>
        <w:numPr>
          <w:ilvl w:val="0"/>
          <w:numId w:val="0"/>
        </w:numPr>
        <w:ind w:left="2160" w:hanging="360"/>
        <w:rPr>
          <w:del w:id="420" w:author="Niu, Cheng-Guang" w:date="2014-11-14T14:01:00Z"/>
        </w:rPr>
        <w:pPrChange w:id="421" w:author="Niu, Cheng-Guang" w:date="2014-11-14T14:01:00Z">
          <w:pPr>
            <w:pStyle w:val="sfStepFirst"/>
            <w:numPr>
              <w:numId w:val="38"/>
            </w:numPr>
          </w:pPr>
        </w:pPrChange>
      </w:pPr>
      <w:del w:id="422" w:author="Niu, Cheng-Guang" w:date="2014-11-14T14:01:00Z">
        <w:r w:rsidRPr="00550C91" w:rsidDel="00707E49">
          <w:delText>Click the sign-up link and create the first chef user and the first chef organization.</w:delText>
        </w:r>
      </w:del>
    </w:p>
    <w:p w14:paraId="22E7C3CC" w14:textId="77777777" w:rsidR="0080442F" w:rsidRPr="00550C91" w:rsidRDefault="0080442F" w:rsidP="0080442F">
      <w:pPr>
        <w:pStyle w:val="snStepNext"/>
        <w:ind w:left="2880"/>
      </w:pPr>
    </w:p>
    <w:p w14:paraId="304F3E14" w14:textId="77777777" w:rsidR="0080442F" w:rsidRPr="00550C91" w:rsidRDefault="0080442F" w:rsidP="0080442F">
      <w:pPr>
        <w:pStyle w:val="h2Head2"/>
      </w:pPr>
      <w:bookmarkStart w:id="423" w:name="_Toc403410089"/>
      <w:r w:rsidRPr="008454F7">
        <w:t>Setup Chef Client (workstation)</w:t>
      </w:r>
      <w:bookmarkEnd w:id="423"/>
    </w:p>
    <w:p w14:paraId="6B0D5E5A" w14:textId="77777777" w:rsidR="0080442F" w:rsidRPr="00550C91" w:rsidRDefault="0080442F" w:rsidP="0080442F">
      <w:pPr>
        <w:pStyle w:val="h3Head3"/>
        <w:rPr>
          <w:lang w:eastAsia="zh-CN"/>
        </w:rPr>
      </w:pPr>
      <w:bookmarkStart w:id="424" w:name="_Toc403410090"/>
      <w:r w:rsidRPr="008454F7">
        <w:rPr>
          <w:lang w:eastAsia="zh-CN"/>
        </w:rPr>
        <w:t>Install Chef Client</w:t>
      </w:r>
      <w:bookmarkEnd w:id="424"/>
    </w:p>
    <w:p w14:paraId="7AE9A1C5" w14:textId="25E8F78B" w:rsidR="0080442F" w:rsidRPr="00550C91" w:rsidRDefault="0080442F" w:rsidP="0080442F">
      <w:pPr>
        <w:pStyle w:val="Body"/>
      </w:pPr>
      <w:r w:rsidRPr="00550C91">
        <w:t xml:space="preserve">Chef </w:t>
      </w:r>
      <w:ins w:id="425" w:author="Niu, Cheng-Guang" w:date="2014-11-14T14:42:00Z">
        <w:r w:rsidR="003D1E34">
          <w:t>Client (</w:t>
        </w:r>
      </w:ins>
      <w:r w:rsidRPr="00550C91">
        <w:t>workstation</w:t>
      </w:r>
      <w:ins w:id="426" w:author="Niu, Cheng-Guang" w:date="2014-11-14T14:43:00Z">
        <w:r w:rsidR="003D1E34">
          <w:t>)</w:t>
        </w:r>
      </w:ins>
      <w:r w:rsidRPr="00550C91">
        <w:t xml:space="preserve"> is a tool to administer your chef server managed objects and cookbooks. It is available for different Operating Systems – Windows and Linux. For more details on each supported OS and installation instructions, please check the Chef documentation.</w:t>
      </w:r>
    </w:p>
    <w:p w14:paraId="6FF0052A" w14:textId="77777777" w:rsidR="0080442F" w:rsidRPr="00550C91" w:rsidRDefault="0080442F" w:rsidP="0080442F">
      <w:pPr>
        <w:pStyle w:val="Body"/>
      </w:pPr>
      <w:r w:rsidRPr="00550C91">
        <w:t>The Chef client (workstation) can be installed on a standalone server or on a shared one. Since the Sample Jenkins projects provided with this solution are configured to run local chef client commands via the knife utility, in this example the chef client will be installed on the Jenkins server</w:t>
      </w:r>
      <w:r>
        <w:t xml:space="preserve"> (3</w:t>
      </w:r>
      <w:r w:rsidRPr="00E87A1C">
        <w:rPr>
          <w:vertAlign w:val="superscript"/>
        </w:rPr>
        <w:t>rd</w:t>
      </w:r>
      <w:r>
        <w:t xml:space="preserve"> party tools server)</w:t>
      </w:r>
      <w:r w:rsidRPr="00550C91">
        <w:t>.</w:t>
      </w:r>
    </w:p>
    <w:p w14:paraId="66030D2C" w14:textId="77777777" w:rsidR="0080442F" w:rsidRPr="00550C91" w:rsidRDefault="0080442F" w:rsidP="0080442F">
      <w:pPr>
        <w:pStyle w:val="Body"/>
      </w:pPr>
      <w:r w:rsidRPr="00550C91">
        <w:t>Example chef client installation on Ubuntu 14.04 LTS:</w:t>
      </w:r>
    </w:p>
    <w:p w14:paraId="1E1D4700" w14:textId="77777777" w:rsidR="0080442F" w:rsidRPr="00550C91" w:rsidRDefault="0080442F" w:rsidP="00D65B58">
      <w:pPr>
        <w:pStyle w:val="sfStepFirst"/>
        <w:numPr>
          <w:ilvl w:val="0"/>
          <w:numId w:val="72"/>
        </w:numPr>
      </w:pPr>
      <w:r w:rsidRPr="00550C91">
        <w:t xml:space="preserve">Go to the chef website and go to the download section for </w:t>
      </w:r>
      <w:r w:rsidRPr="00550C91">
        <w:rPr>
          <w:b/>
        </w:rPr>
        <w:t>Chef Client</w:t>
      </w:r>
      <w:r w:rsidRPr="00550C91">
        <w:t>. Select the Operating system details and chef client version and click on the download link.</w:t>
      </w:r>
    </w:p>
    <w:p w14:paraId="643981B2" w14:textId="77777777" w:rsidR="0080442F" w:rsidRPr="00550C91" w:rsidRDefault="0080442F" w:rsidP="0080442F">
      <w:pPr>
        <w:pStyle w:val="snStepNext"/>
        <w:ind w:left="1800"/>
      </w:pPr>
      <w:r w:rsidRPr="00550C91">
        <w:rPr>
          <w:b/>
        </w:rPr>
        <w:t>Note</w:t>
      </w:r>
      <w:r w:rsidRPr="00550C91">
        <w:t xml:space="preserve">: The chef client version might be different, but only version </w:t>
      </w:r>
      <w:r w:rsidRPr="00550C91">
        <w:rPr>
          <w:b/>
        </w:rPr>
        <w:t xml:space="preserve">11.14.2-1 </w:t>
      </w:r>
      <w:r w:rsidRPr="00550C91">
        <w:t>was tested with the provided DevOps solution.</w:t>
      </w:r>
    </w:p>
    <w:p w14:paraId="0D317A6F" w14:textId="77777777" w:rsidR="0080442F" w:rsidRPr="00550C91" w:rsidRDefault="0080442F" w:rsidP="0080442F">
      <w:pPr>
        <w:pStyle w:val="snStepNext"/>
        <w:numPr>
          <w:ilvl w:val="0"/>
          <w:numId w:val="38"/>
        </w:numPr>
      </w:pPr>
      <w:r w:rsidRPr="00550C91">
        <w:t>Download chef_11.14.2-1_amd64.</w:t>
      </w:r>
      <w:bookmarkStart w:id="427" w:name="_GoBack"/>
      <w:bookmarkEnd w:id="427"/>
      <w:r w:rsidRPr="00550C91">
        <w:t xml:space="preserve">deb using wget (or uploading it from local machine with scp) to the Jenkins server </w:t>
      </w:r>
    </w:p>
    <w:tbl>
      <w:tblPr>
        <w:tblStyle w:val="TableGrid"/>
        <w:tblW w:w="0" w:type="auto"/>
        <w:tblInd w:w="1795" w:type="dxa"/>
        <w:tblLook w:val="04A0" w:firstRow="1" w:lastRow="0" w:firstColumn="1" w:lastColumn="0" w:noHBand="0" w:noVBand="1"/>
      </w:tblPr>
      <w:tblGrid>
        <w:gridCol w:w="8190"/>
      </w:tblGrid>
      <w:tr w:rsidR="0080442F" w:rsidRPr="00550C91" w14:paraId="3A7B7CB4" w14:textId="77777777" w:rsidTr="00F27291">
        <w:tc>
          <w:tcPr>
            <w:tcW w:w="8190" w:type="dxa"/>
          </w:tcPr>
          <w:p w14:paraId="3E32B5F6" w14:textId="77777777" w:rsidR="0080442F" w:rsidRPr="00550C91" w:rsidRDefault="0080442F" w:rsidP="00F27291">
            <w:pPr>
              <w:pStyle w:val="snStepNext"/>
            </w:pPr>
            <w:r w:rsidRPr="00550C91">
              <w:t xml:space="preserve">wget </w:t>
            </w:r>
            <w:r w:rsidRPr="00F95DEC">
              <w:t>https://opscode-omnibus-packages.s3.amazonaws.com/ubuntu/13.04/x86_64/chef_11.14.2-1_amd64.deb</w:t>
            </w:r>
          </w:p>
        </w:tc>
      </w:tr>
    </w:tbl>
    <w:p w14:paraId="2E6BD32B" w14:textId="77777777" w:rsidR="0080442F" w:rsidRPr="00550C91" w:rsidRDefault="0080442F" w:rsidP="00D65B58">
      <w:pPr>
        <w:pStyle w:val="snStepNext"/>
        <w:numPr>
          <w:ilvl w:val="0"/>
          <w:numId w:val="101"/>
        </w:numPr>
      </w:pPr>
      <w:r w:rsidRPr="00550C91">
        <w:t>Remove any previous chef installations (apt-get remove chef)</w:t>
      </w:r>
    </w:p>
    <w:p w14:paraId="7990E0EC" w14:textId="77777777" w:rsidR="0080442F" w:rsidRPr="00550C91" w:rsidRDefault="0080442F" w:rsidP="0080442F">
      <w:pPr>
        <w:pStyle w:val="snStepNext"/>
        <w:numPr>
          <w:ilvl w:val="0"/>
          <w:numId w:val="43"/>
        </w:numPr>
      </w:pPr>
      <w:r w:rsidRPr="00550C91">
        <w:t>Install Chef.</w:t>
      </w:r>
    </w:p>
    <w:tbl>
      <w:tblPr>
        <w:tblStyle w:val="TableGrid"/>
        <w:tblW w:w="0" w:type="auto"/>
        <w:tblInd w:w="1795" w:type="dxa"/>
        <w:tblLook w:val="04A0" w:firstRow="1" w:lastRow="0" w:firstColumn="1" w:lastColumn="0" w:noHBand="0" w:noVBand="1"/>
      </w:tblPr>
      <w:tblGrid>
        <w:gridCol w:w="8190"/>
      </w:tblGrid>
      <w:tr w:rsidR="0080442F" w:rsidRPr="00550C91" w14:paraId="33513F1C" w14:textId="77777777" w:rsidTr="00F27291">
        <w:tc>
          <w:tcPr>
            <w:tcW w:w="8190" w:type="dxa"/>
          </w:tcPr>
          <w:p w14:paraId="4611C8CD" w14:textId="77777777" w:rsidR="0080442F" w:rsidRPr="00550C91" w:rsidRDefault="0080442F" w:rsidP="00F27291">
            <w:pPr>
              <w:pStyle w:val="snStepNext"/>
            </w:pPr>
            <w:r w:rsidRPr="00550C91">
              <w:t>dpkg –I chef_11.14.2-1_amd64.deb</w:t>
            </w:r>
          </w:p>
        </w:tc>
      </w:tr>
    </w:tbl>
    <w:p w14:paraId="4EEED875" w14:textId="77777777" w:rsidR="0080442F" w:rsidRPr="00550C91" w:rsidRDefault="0080442F" w:rsidP="00D65B58">
      <w:pPr>
        <w:pStyle w:val="snStepNext"/>
        <w:numPr>
          <w:ilvl w:val="0"/>
          <w:numId w:val="99"/>
        </w:numPr>
      </w:pPr>
      <w:r w:rsidRPr="00550C91">
        <w:t>Verify chef installation by typing ‘knife’ from command line</w:t>
      </w:r>
    </w:p>
    <w:p w14:paraId="3BF2DEB0" w14:textId="77777777" w:rsidR="0080442F" w:rsidRPr="00550C91" w:rsidRDefault="0080442F" w:rsidP="0080442F">
      <w:pPr>
        <w:pStyle w:val="snStepNext"/>
        <w:ind w:left="1800"/>
      </w:pPr>
    </w:p>
    <w:p w14:paraId="6F55EC23" w14:textId="77777777" w:rsidR="0080442F" w:rsidRPr="00550C91" w:rsidRDefault="0080442F" w:rsidP="0080442F">
      <w:pPr>
        <w:pStyle w:val="h2Head2"/>
        <w:rPr>
          <w:lang w:eastAsia="zh-CN"/>
        </w:rPr>
      </w:pPr>
      <w:bookmarkStart w:id="428" w:name="_Toc403410091"/>
      <w:r w:rsidRPr="008454F7">
        <w:rPr>
          <w:lang w:eastAsia="zh-CN"/>
        </w:rPr>
        <w:t>Install Chef Client plugins</w:t>
      </w:r>
      <w:bookmarkEnd w:id="428"/>
      <w:r w:rsidRPr="00550C91">
        <w:rPr>
          <w:lang w:eastAsia="zh-CN"/>
        </w:rPr>
        <w:t xml:space="preserve"> </w:t>
      </w:r>
    </w:p>
    <w:p w14:paraId="4E50F1A0" w14:textId="77777777" w:rsidR="0080442F" w:rsidRPr="00550C91" w:rsidRDefault="0080442F" w:rsidP="0080442F">
      <w:pPr>
        <w:pStyle w:val="Body"/>
        <w:rPr>
          <w:lang w:eastAsia="zh-CN"/>
        </w:rPr>
      </w:pPr>
      <w:r w:rsidRPr="00550C91">
        <w:rPr>
          <w:lang w:eastAsia="zh-CN"/>
        </w:rPr>
        <w:t>The DevOps implementation requires the following chef client plugins to be installed:</w:t>
      </w:r>
    </w:p>
    <w:p w14:paraId="12526B28" w14:textId="77777777" w:rsidR="0080442F" w:rsidRDefault="0080442F" w:rsidP="00D65B58">
      <w:pPr>
        <w:pStyle w:val="Body"/>
        <w:numPr>
          <w:ilvl w:val="0"/>
          <w:numId w:val="73"/>
        </w:numPr>
        <w:rPr>
          <w:lang w:eastAsia="zh-CN"/>
        </w:rPr>
      </w:pPr>
      <w:r w:rsidRPr="00550C91">
        <w:rPr>
          <w:b/>
          <w:lang w:eastAsia="zh-CN"/>
        </w:rPr>
        <w:t>knife-attribute</w:t>
      </w:r>
      <w:r w:rsidRPr="00550C91">
        <w:rPr>
          <w:lang w:eastAsia="zh-CN"/>
        </w:rPr>
        <w:t xml:space="preserve"> – plugin used to manage Chef Server Node attributes. Supported operations – add, update and delete node attributes from the knife utility.</w:t>
      </w:r>
    </w:p>
    <w:p w14:paraId="7EE5A3CF" w14:textId="77777777" w:rsidR="0080442F" w:rsidRPr="00550C91" w:rsidRDefault="0080442F" w:rsidP="00D65B58">
      <w:pPr>
        <w:pStyle w:val="Body"/>
        <w:numPr>
          <w:ilvl w:val="0"/>
          <w:numId w:val="73"/>
        </w:numPr>
        <w:rPr>
          <w:lang w:eastAsia="zh-CN"/>
        </w:rPr>
      </w:pPr>
      <w:r w:rsidRPr="00E87A1C">
        <w:rPr>
          <w:b/>
          <w:lang w:eastAsia="zh-CN"/>
        </w:rPr>
        <w:t>knife-windows</w:t>
      </w:r>
      <w:r w:rsidRPr="00550C91">
        <w:rPr>
          <w:lang w:eastAsia="zh-CN"/>
        </w:rPr>
        <w:t xml:space="preserve"> – plugin </w:t>
      </w:r>
      <w:r>
        <w:rPr>
          <w:lang w:eastAsia="zh-CN"/>
        </w:rPr>
        <w:t>used</w:t>
      </w:r>
      <w:r w:rsidRPr="00550C91">
        <w:rPr>
          <w:lang w:eastAsia="zh-CN"/>
        </w:rPr>
        <w:t xml:space="preserve"> to</w:t>
      </w:r>
      <w:r>
        <w:rPr>
          <w:lang w:eastAsia="zh-CN"/>
        </w:rPr>
        <w:t xml:space="preserve"> add chef support for</w:t>
      </w:r>
      <w:r w:rsidRPr="00550C91">
        <w:rPr>
          <w:lang w:eastAsia="zh-CN"/>
        </w:rPr>
        <w:t xml:space="preserve"> </w:t>
      </w:r>
      <w:r>
        <w:rPr>
          <w:lang w:eastAsia="zh-CN"/>
        </w:rPr>
        <w:t>managing windows servers</w:t>
      </w:r>
      <w:r w:rsidRPr="00550C91">
        <w:rPr>
          <w:lang w:eastAsia="zh-CN"/>
        </w:rPr>
        <w:t>.</w:t>
      </w:r>
    </w:p>
    <w:p w14:paraId="4ACA4AF0" w14:textId="77777777" w:rsidR="0080442F" w:rsidRPr="00550C91" w:rsidRDefault="0080442F" w:rsidP="0080442F">
      <w:pPr>
        <w:pStyle w:val="h3Head3"/>
        <w:rPr>
          <w:lang w:eastAsia="zh-CN"/>
        </w:rPr>
      </w:pPr>
      <w:bookmarkStart w:id="429" w:name="_Toc394319693"/>
      <w:bookmarkStart w:id="430" w:name="_Toc403410092"/>
      <w:r w:rsidRPr="008454F7">
        <w:rPr>
          <w:lang w:eastAsia="zh-CN"/>
        </w:rPr>
        <w:t>Install the knife</w:t>
      </w:r>
      <w:bookmarkEnd w:id="429"/>
      <w:r w:rsidRPr="008454F7">
        <w:rPr>
          <w:lang w:eastAsia="zh-CN"/>
        </w:rPr>
        <w:t xml:space="preserve"> plugins</w:t>
      </w:r>
      <w:bookmarkEnd w:id="430"/>
    </w:p>
    <w:p w14:paraId="4DA9B413" w14:textId="77777777" w:rsidR="0080442F" w:rsidRPr="00550C91" w:rsidRDefault="0080442F" w:rsidP="00D65B58">
      <w:pPr>
        <w:pStyle w:val="sfStepFirst"/>
        <w:numPr>
          <w:ilvl w:val="0"/>
          <w:numId w:val="102"/>
        </w:numPr>
      </w:pPr>
      <w:r w:rsidRPr="00550C91">
        <w:t>Install ruby and ruby-dev:</w:t>
      </w:r>
    </w:p>
    <w:tbl>
      <w:tblPr>
        <w:tblStyle w:val="TableGrid"/>
        <w:tblW w:w="0" w:type="auto"/>
        <w:tblInd w:w="1800" w:type="dxa"/>
        <w:tblLook w:val="04A0" w:firstRow="1" w:lastRow="0" w:firstColumn="1" w:lastColumn="0" w:noHBand="0" w:noVBand="1"/>
      </w:tblPr>
      <w:tblGrid>
        <w:gridCol w:w="8270"/>
      </w:tblGrid>
      <w:tr w:rsidR="0080442F" w:rsidRPr="00550C91" w14:paraId="7F4C9593" w14:textId="77777777" w:rsidTr="00F27291">
        <w:tc>
          <w:tcPr>
            <w:tcW w:w="10296" w:type="dxa"/>
          </w:tcPr>
          <w:p w14:paraId="026E2369" w14:textId="77777777" w:rsidR="0080442F" w:rsidRPr="00550C91" w:rsidRDefault="0080442F" w:rsidP="00F27291">
            <w:pPr>
              <w:pStyle w:val="snStepNext"/>
              <w:rPr>
                <w:lang w:eastAsia="zh-CN"/>
              </w:rPr>
            </w:pPr>
            <w:r w:rsidRPr="00550C91">
              <w:rPr>
                <w:lang w:eastAsia="zh-CN"/>
              </w:rPr>
              <w:t>apt-get install ruby</w:t>
            </w:r>
          </w:p>
          <w:p w14:paraId="565112D7" w14:textId="77777777" w:rsidR="0080442F" w:rsidRPr="00550C91" w:rsidRDefault="0080442F" w:rsidP="00F27291">
            <w:pPr>
              <w:pStyle w:val="snStepNext"/>
              <w:rPr>
                <w:lang w:eastAsia="zh-CN"/>
              </w:rPr>
            </w:pPr>
            <w:r w:rsidRPr="00550C91">
              <w:rPr>
                <w:lang w:eastAsia="zh-CN"/>
              </w:rPr>
              <w:t>apt-get install ruby-dev</w:t>
            </w:r>
          </w:p>
        </w:tc>
      </w:tr>
    </w:tbl>
    <w:p w14:paraId="38132695" w14:textId="77777777" w:rsidR="0080442F" w:rsidRPr="00550C91" w:rsidRDefault="0080442F" w:rsidP="00D65B58">
      <w:pPr>
        <w:pStyle w:val="sfStepFirst"/>
        <w:numPr>
          <w:ilvl w:val="0"/>
          <w:numId w:val="102"/>
        </w:numPr>
      </w:pPr>
      <w:r w:rsidRPr="00550C91">
        <w:t>Install required ruby gems:</w:t>
      </w:r>
    </w:p>
    <w:tbl>
      <w:tblPr>
        <w:tblStyle w:val="TableGrid"/>
        <w:tblW w:w="0" w:type="auto"/>
        <w:tblInd w:w="1800" w:type="dxa"/>
        <w:tblLook w:val="04A0" w:firstRow="1" w:lastRow="0" w:firstColumn="1" w:lastColumn="0" w:noHBand="0" w:noVBand="1"/>
      </w:tblPr>
      <w:tblGrid>
        <w:gridCol w:w="8270"/>
      </w:tblGrid>
      <w:tr w:rsidR="0080442F" w:rsidRPr="00550C91" w14:paraId="3311B287" w14:textId="77777777" w:rsidTr="00F27291">
        <w:tc>
          <w:tcPr>
            <w:tcW w:w="10296" w:type="dxa"/>
          </w:tcPr>
          <w:p w14:paraId="51BBF779" w14:textId="77777777" w:rsidR="0080442F" w:rsidRPr="00550C91" w:rsidRDefault="0080442F" w:rsidP="00F27291">
            <w:pPr>
              <w:pStyle w:val="snStepNext"/>
              <w:rPr>
                <w:lang w:eastAsia="zh-CN"/>
              </w:rPr>
            </w:pPr>
            <w:r w:rsidRPr="00B741B2">
              <w:rPr>
                <w:lang w:eastAsia="zh-CN"/>
              </w:rPr>
              <w:lastRenderedPageBreak/>
              <w:t>/opt/chef/embeeded/bin/gem</w:t>
            </w:r>
            <w:r w:rsidRPr="00550C91">
              <w:rPr>
                <w:lang w:eastAsia="zh-CN"/>
              </w:rPr>
              <w:t xml:space="preserve"> install knife-attribute</w:t>
            </w:r>
            <w:r>
              <w:rPr>
                <w:lang w:eastAsia="zh-CN"/>
              </w:rPr>
              <w:t xml:space="preserve"> </w:t>
            </w:r>
            <w:r w:rsidRPr="00550C91">
              <w:rPr>
                <w:lang w:eastAsia="zh-CN"/>
              </w:rPr>
              <w:t>knife-</w:t>
            </w:r>
            <w:r>
              <w:rPr>
                <w:lang w:eastAsia="zh-CN"/>
              </w:rPr>
              <w:t>windows</w:t>
            </w:r>
          </w:p>
        </w:tc>
      </w:tr>
    </w:tbl>
    <w:p w14:paraId="48FAA927" w14:textId="77777777" w:rsidR="0080442F" w:rsidRPr="00550C91" w:rsidRDefault="0080442F" w:rsidP="00D65B58">
      <w:pPr>
        <w:pStyle w:val="snStepNext"/>
        <w:numPr>
          <w:ilvl w:val="0"/>
          <w:numId w:val="103"/>
        </w:numPr>
        <w:rPr>
          <w:lang w:eastAsia="zh-CN"/>
        </w:rPr>
      </w:pPr>
      <w:r w:rsidRPr="00550C91">
        <w:rPr>
          <w:lang w:eastAsia="zh-CN"/>
        </w:rPr>
        <w:t>To verify the knife plugin</w:t>
      </w:r>
      <w:r>
        <w:rPr>
          <w:lang w:eastAsia="zh-CN"/>
        </w:rPr>
        <w:t>s</w:t>
      </w:r>
      <w:r w:rsidRPr="00550C91">
        <w:rPr>
          <w:lang w:eastAsia="zh-CN"/>
        </w:rPr>
        <w:t xml:space="preserve"> </w:t>
      </w:r>
      <w:r>
        <w:rPr>
          <w:lang w:eastAsia="zh-CN"/>
        </w:rPr>
        <w:t>are</w:t>
      </w:r>
      <w:r w:rsidRPr="00550C91">
        <w:rPr>
          <w:lang w:eastAsia="zh-CN"/>
        </w:rPr>
        <w:t xml:space="preserve"> successfully installed, go to the chef-repo folder and execute the following command</w:t>
      </w:r>
      <w:r>
        <w:rPr>
          <w:lang w:eastAsia="zh-CN"/>
        </w:rPr>
        <w:t>s</w:t>
      </w:r>
      <w:r w:rsidRPr="00550C91">
        <w:rPr>
          <w:lang w:eastAsia="zh-CN"/>
        </w:rPr>
        <w:t>:</w:t>
      </w:r>
    </w:p>
    <w:tbl>
      <w:tblPr>
        <w:tblStyle w:val="TableGrid"/>
        <w:tblW w:w="0" w:type="auto"/>
        <w:tblInd w:w="1800" w:type="dxa"/>
        <w:tblLook w:val="04A0" w:firstRow="1" w:lastRow="0" w:firstColumn="1" w:lastColumn="0" w:noHBand="0" w:noVBand="1"/>
      </w:tblPr>
      <w:tblGrid>
        <w:gridCol w:w="8270"/>
      </w:tblGrid>
      <w:tr w:rsidR="0080442F" w:rsidRPr="00550C91" w14:paraId="5806AB36" w14:textId="77777777" w:rsidTr="00F27291">
        <w:tc>
          <w:tcPr>
            <w:tcW w:w="8270" w:type="dxa"/>
          </w:tcPr>
          <w:p w14:paraId="53381B47" w14:textId="77777777" w:rsidR="0080442F" w:rsidRDefault="0080442F" w:rsidP="00F27291">
            <w:pPr>
              <w:pStyle w:val="snStepNext"/>
              <w:rPr>
                <w:lang w:eastAsia="zh-CN"/>
              </w:rPr>
            </w:pPr>
            <w:r w:rsidRPr="00550C91">
              <w:rPr>
                <w:lang w:eastAsia="zh-CN"/>
              </w:rPr>
              <w:t xml:space="preserve">knife node attribute </w:t>
            </w:r>
            <w:r>
              <w:rPr>
                <w:lang w:eastAsia="zh-CN"/>
              </w:rPr>
              <w:t>–</w:t>
            </w:r>
            <w:r w:rsidRPr="00550C91">
              <w:rPr>
                <w:lang w:eastAsia="zh-CN"/>
              </w:rPr>
              <w:t>help</w:t>
            </w:r>
          </w:p>
          <w:p w14:paraId="2A7B5207" w14:textId="0ACF3F34" w:rsidR="0080442F" w:rsidRPr="00550C91" w:rsidRDefault="0080442F" w:rsidP="00F27291">
            <w:pPr>
              <w:pStyle w:val="snStepNext"/>
              <w:rPr>
                <w:lang w:eastAsia="zh-CN"/>
              </w:rPr>
            </w:pPr>
            <w:r>
              <w:rPr>
                <w:lang w:eastAsia="zh-CN"/>
              </w:rPr>
              <w:t xml:space="preserve">knife winrm </w:t>
            </w:r>
            <w:del w:id="431" w:author="Mohideen, Ghouse S" w:date="2014-11-18T10:23:00Z">
              <w:r w:rsidDel="00481F9A">
                <w:rPr>
                  <w:lang w:eastAsia="zh-CN"/>
                </w:rPr>
                <w:delText>--</w:delText>
              </w:r>
            </w:del>
            <w:ins w:id="432" w:author="Mohideen, Ghouse S" w:date="2014-11-18T10:23:00Z">
              <w:r w:rsidR="00481F9A">
                <w:rPr>
                  <w:lang w:eastAsia="zh-CN"/>
                </w:rPr>
                <w:t>–</w:t>
              </w:r>
            </w:ins>
            <w:r>
              <w:rPr>
                <w:lang w:eastAsia="zh-CN"/>
              </w:rPr>
              <w:t>help</w:t>
            </w:r>
          </w:p>
        </w:tc>
      </w:tr>
    </w:tbl>
    <w:p w14:paraId="12E31A33" w14:textId="77777777" w:rsidR="0080442F" w:rsidRPr="00550C91" w:rsidRDefault="0080442F" w:rsidP="0080442F">
      <w:pPr>
        <w:pStyle w:val="h2Head2"/>
        <w:rPr>
          <w:lang w:eastAsia="zh-CN"/>
        </w:rPr>
      </w:pPr>
      <w:bookmarkStart w:id="433" w:name="_Toc403410093"/>
      <w:r w:rsidRPr="008454F7">
        <w:rPr>
          <w:lang w:eastAsia="zh-CN"/>
        </w:rPr>
        <w:t>Configure Chef Client with Chef Server</w:t>
      </w:r>
      <w:bookmarkEnd w:id="433"/>
    </w:p>
    <w:p w14:paraId="2D70D95D" w14:textId="77777777" w:rsidR="0080442F" w:rsidRPr="00550C91" w:rsidRDefault="0080442F" w:rsidP="0080442F">
      <w:pPr>
        <w:pStyle w:val="Body"/>
        <w:rPr>
          <w:lang w:eastAsia="zh-CN"/>
        </w:rPr>
      </w:pPr>
      <w:r w:rsidRPr="00550C91">
        <w:rPr>
          <w:lang w:eastAsia="zh-CN"/>
        </w:rPr>
        <w:t xml:space="preserve">The Chef Client requires a </w:t>
      </w:r>
      <w:r w:rsidRPr="00550C91">
        <w:rPr>
          <w:b/>
          <w:lang w:eastAsia="zh-CN"/>
        </w:rPr>
        <w:t>chef repository</w:t>
      </w:r>
      <w:r w:rsidRPr="00550C91">
        <w:rPr>
          <w:lang w:eastAsia="zh-CN"/>
        </w:rPr>
        <w:t>, where the configuration files, cookbooks, roles are managed.</w:t>
      </w:r>
    </w:p>
    <w:p w14:paraId="5D4F9F86" w14:textId="77777777" w:rsidR="0080442F" w:rsidRPr="00550C91" w:rsidRDefault="0080442F" w:rsidP="0080442F">
      <w:pPr>
        <w:pStyle w:val="Body"/>
        <w:rPr>
          <w:lang w:eastAsia="zh-CN"/>
        </w:rPr>
      </w:pPr>
      <w:r w:rsidRPr="00550C91">
        <w:rPr>
          <w:lang w:eastAsia="zh-CN"/>
        </w:rPr>
        <w:t xml:space="preserve">To install the </w:t>
      </w:r>
      <w:r w:rsidRPr="00550C91">
        <w:rPr>
          <w:b/>
          <w:lang w:eastAsia="zh-CN"/>
        </w:rPr>
        <w:t>chef repository</w:t>
      </w:r>
      <w:r w:rsidRPr="00550C91">
        <w:rPr>
          <w:lang w:eastAsia="zh-CN"/>
        </w:rPr>
        <w:t>, complete the following steps:</w:t>
      </w:r>
    </w:p>
    <w:p w14:paraId="52A7B03E" w14:textId="77777777" w:rsidR="0080442F" w:rsidRPr="00550C91" w:rsidRDefault="0080442F" w:rsidP="00D65B58">
      <w:pPr>
        <w:pStyle w:val="sfStepFirst"/>
        <w:numPr>
          <w:ilvl w:val="0"/>
          <w:numId w:val="75"/>
        </w:numPr>
      </w:pPr>
      <w:r w:rsidRPr="00550C91">
        <w:t>Login to the Enterprise Chef web UI and go to the Administration. Select your organization from the list and click on</w:t>
      </w:r>
      <w:r w:rsidRPr="00550C91">
        <w:rPr>
          <w:b/>
        </w:rPr>
        <w:t xml:space="preserve"> Starter Kit</w:t>
      </w:r>
      <w:r w:rsidRPr="00550C91">
        <w:t xml:space="preserve"> from the menu.</w:t>
      </w:r>
    </w:p>
    <w:p w14:paraId="06212F31" w14:textId="77777777" w:rsidR="0080442F" w:rsidRPr="00550C91" w:rsidRDefault="0080442F" w:rsidP="0080442F">
      <w:pPr>
        <w:pStyle w:val="snStepNext"/>
        <w:ind w:left="1800"/>
      </w:pPr>
      <w:r w:rsidRPr="00550C91">
        <w:rPr>
          <w:noProof/>
        </w:rPr>
        <w:drawing>
          <wp:inline distT="0" distB="0" distL="0" distR="0" wp14:anchorId="62551C6F" wp14:editId="358EB5B4">
            <wp:extent cx="5237683" cy="2651359"/>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7069" cy="2671297"/>
                    </a:xfrm>
                    <a:prstGeom prst="rect">
                      <a:avLst/>
                    </a:prstGeom>
                    <a:noFill/>
                    <a:ln>
                      <a:noFill/>
                    </a:ln>
                  </pic:spPr>
                </pic:pic>
              </a:graphicData>
            </a:graphic>
          </wp:inline>
        </w:drawing>
      </w:r>
    </w:p>
    <w:p w14:paraId="421C1729" w14:textId="77777777" w:rsidR="0080442F" w:rsidRPr="00550C91" w:rsidRDefault="0080442F" w:rsidP="0080442F">
      <w:pPr>
        <w:pStyle w:val="snStepNext"/>
        <w:ind w:left="1800"/>
      </w:pPr>
    </w:p>
    <w:p w14:paraId="4AB147C0" w14:textId="77777777" w:rsidR="0080442F" w:rsidRPr="00550C91" w:rsidRDefault="0080442F" w:rsidP="00D65B58">
      <w:pPr>
        <w:pStyle w:val="sfStepFirst"/>
        <w:numPr>
          <w:ilvl w:val="0"/>
          <w:numId w:val="112"/>
        </w:numPr>
      </w:pPr>
      <w:r w:rsidRPr="00550C91">
        <w:t xml:space="preserve">Copy the chef </w:t>
      </w:r>
      <w:r w:rsidRPr="00550C91">
        <w:rPr>
          <w:b/>
        </w:rPr>
        <w:t>started kit</w:t>
      </w:r>
      <w:r w:rsidRPr="00550C91">
        <w:t xml:space="preserve"> archive to your chef client server, when the download is completed. </w:t>
      </w:r>
    </w:p>
    <w:p w14:paraId="0E1A7203" w14:textId="77777777" w:rsidR="0080442F" w:rsidRPr="00550C91" w:rsidRDefault="0080442F" w:rsidP="00D65B58">
      <w:pPr>
        <w:pStyle w:val="sfStepFirst"/>
        <w:numPr>
          <w:ilvl w:val="0"/>
          <w:numId w:val="112"/>
        </w:numPr>
      </w:pPr>
      <w:r w:rsidRPr="00550C91">
        <w:t>Extract</w:t>
      </w:r>
      <w:r>
        <w:t xml:space="preserve"> the</w:t>
      </w:r>
      <w:r w:rsidRPr="00550C91">
        <w:t xml:space="preserve"> </w:t>
      </w:r>
      <w:r w:rsidRPr="00550C91">
        <w:rPr>
          <w:b/>
        </w:rPr>
        <w:t>starter kit</w:t>
      </w:r>
      <w:r w:rsidRPr="00550C91">
        <w:t xml:space="preserve"> archive to a selected folder on your filesystem.</w:t>
      </w:r>
    </w:p>
    <w:p w14:paraId="279487BA" w14:textId="77777777" w:rsidR="0080442F" w:rsidRPr="00550C91" w:rsidRDefault="0080442F" w:rsidP="0080442F">
      <w:pPr>
        <w:pStyle w:val="sfStepFirst"/>
        <w:numPr>
          <w:ilvl w:val="0"/>
          <w:numId w:val="38"/>
        </w:numPr>
      </w:pPr>
      <w:r w:rsidRPr="00550C91">
        <w:t xml:space="preserve">Go to </w:t>
      </w:r>
      <w:r>
        <w:t xml:space="preserve">the </w:t>
      </w:r>
      <w:r w:rsidRPr="000836B6">
        <w:rPr>
          <w:b/>
        </w:rPr>
        <w:t>chef-repo</w:t>
      </w:r>
      <w:r>
        <w:rPr>
          <w:b/>
        </w:rPr>
        <w:t xml:space="preserve"> </w:t>
      </w:r>
      <w:r w:rsidRPr="000836B6">
        <w:t>folder</w:t>
      </w:r>
      <w:r>
        <w:t xml:space="preserve"> and execute</w:t>
      </w:r>
      <w:r w:rsidRPr="00550C91">
        <w:t xml:space="preserve"> the following commands:</w:t>
      </w:r>
    </w:p>
    <w:p w14:paraId="0827AB9D" w14:textId="77777777" w:rsidR="0080442F" w:rsidRPr="00550C91" w:rsidRDefault="0080442F" w:rsidP="00D100B2">
      <w:pPr>
        <w:pStyle w:val="snStepNext"/>
        <w:numPr>
          <w:ilvl w:val="5"/>
          <w:numId w:val="54"/>
        </w:numPr>
      </w:pPr>
      <w:r w:rsidRPr="00550C91">
        <w:t>Init the Git repository</w:t>
      </w:r>
    </w:p>
    <w:tbl>
      <w:tblPr>
        <w:tblStyle w:val="TableGrid"/>
        <w:tblW w:w="0" w:type="auto"/>
        <w:tblInd w:w="1800" w:type="dxa"/>
        <w:tblLook w:val="04A0" w:firstRow="1" w:lastRow="0" w:firstColumn="1" w:lastColumn="0" w:noHBand="0" w:noVBand="1"/>
      </w:tblPr>
      <w:tblGrid>
        <w:gridCol w:w="8270"/>
      </w:tblGrid>
      <w:tr w:rsidR="0080442F" w:rsidRPr="00550C91" w14:paraId="1B5B5E82" w14:textId="77777777" w:rsidTr="00F27291">
        <w:tc>
          <w:tcPr>
            <w:tcW w:w="10296" w:type="dxa"/>
          </w:tcPr>
          <w:p w14:paraId="74EF4C9F" w14:textId="77777777" w:rsidR="0080442F" w:rsidRPr="00550C91" w:rsidRDefault="0080442F" w:rsidP="00F27291">
            <w:pPr>
              <w:pStyle w:val="snStepNext"/>
            </w:pPr>
            <w:r w:rsidRPr="00550C91">
              <w:t>git init</w:t>
            </w:r>
          </w:p>
        </w:tc>
      </w:tr>
    </w:tbl>
    <w:p w14:paraId="1B4566B0" w14:textId="77777777" w:rsidR="0080442F" w:rsidRPr="00550C91" w:rsidRDefault="0080442F" w:rsidP="00D100B2">
      <w:pPr>
        <w:pStyle w:val="snStepNext"/>
        <w:numPr>
          <w:ilvl w:val="5"/>
          <w:numId w:val="54"/>
        </w:numPr>
      </w:pPr>
      <w:r w:rsidRPr="00550C91">
        <w:t>Add the chef repo files</w:t>
      </w:r>
    </w:p>
    <w:tbl>
      <w:tblPr>
        <w:tblStyle w:val="TableGrid"/>
        <w:tblW w:w="0" w:type="auto"/>
        <w:tblInd w:w="1800" w:type="dxa"/>
        <w:tblLook w:val="04A0" w:firstRow="1" w:lastRow="0" w:firstColumn="1" w:lastColumn="0" w:noHBand="0" w:noVBand="1"/>
      </w:tblPr>
      <w:tblGrid>
        <w:gridCol w:w="8270"/>
      </w:tblGrid>
      <w:tr w:rsidR="0080442F" w:rsidRPr="00550C91" w14:paraId="071C37F7" w14:textId="77777777" w:rsidTr="00F27291">
        <w:tc>
          <w:tcPr>
            <w:tcW w:w="8496" w:type="dxa"/>
          </w:tcPr>
          <w:p w14:paraId="50813006" w14:textId="77777777" w:rsidR="0080442F" w:rsidRPr="00550C91" w:rsidRDefault="0080442F" w:rsidP="00F27291">
            <w:pPr>
              <w:pStyle w:val="snStepNext"/>
            </w:pPr>
            <w:r w:rsidRPr="00550C91">
              <w:t>git add *</w:t>
            </w:r>
          </w:p>
        </w:tc>
      </w:tr>
    </w:tbl>
    <w:p w14:paraId="609BB3C7" w14:textId="77777777" w:rsidR="0080442F" w:rsidRPr="00550C91" w:rsidRDefault="0080442F" w:rsidP="00D100B2">
      <w:pPr>
        <w:pStyle w:val="snStepNext"/>
        <w:numPr>
          <w:ilvl w:val="5"/>
          <w:numId w:val="54"/>
        </w:numPr>
      </w:pPr>
      <w:r w:rsidRPr="00550C91">
        <w:t>Commit the changes</w:t>
      </w:r>
    </w:p>
    <w:tbl>
      <w:tblPr>
        <w:tblStyle w:val="TableGrid"/>
        <w:tblW w:w="0" w:type="auto"/>
        <w:tblInd w:w="1800" w:type="dxa"/>
        <w:tblLook w:val="04A0" w:firstRow="1" w:lastRow="0" w:firstColumn="1" w:lastColumn="0" w:noHBand="0" w:noVBand="1"/>
      </w:tblPr>
      <w:tblGrid>
        <w:gridCol w:w="8270"/>
      </w:tblGrid>
      <w:tr w:rsidR="0080442F" w:rsidRPr="00550C91" w14:paraId="2CF64931" w14:textId="77777777" w:rsidTr="00F27291">
        <w:tc>
          <w:tcPr>
            <w:tcW w:w="10296" w:type="dxa"/>
          </w:tcPr>
          <w:p w14:paraId="504CCA36" w14:textId="77777777" w:rsidR="0080442F" w:rsidRPr="00550C91" w:rsidRDefault="0080442F" w:rsidP="00F27291">
            <w:pPr>
              <w:pStyle w:val="snStepNext"/>
            </w:pPr>
            <w:r w:rsidRPr="00550C91">
              <w:t>git commit -m "My initial commit message"</w:t>
            </w:r>
          </w:p>
        </w:tc>
      </w:tr>
    </w:tbl>
    <w:p w14:paraId="7F62B2E4" w14:textId="77777777" w:rsidR="0080442F" w:rsidRPr="00550C91" w:rsidRDefault="0080442F" w:rsidP="0080442F">
      <w:pPr>
        <w:pStyle w:val="sfStepFirst"/>
        <w:numPr>
          <w:ilvl w:val="0"/>
          <w:numId w:val="38"/>
        </w:numPr>
      </w:pPr>
      <w:r w:rsidRPr="00550C91">
        <w:t>To verify the chef client configuration is successful, execute the following command from the chef-repo folder:</w:t>
      </w:r>
    </w:p>
    <w:p w14:paraId="0875C9B8" w14:textId="77777777" w:rsidR="0080442F" w:rsidRPr="00550C91" w:rsidRDefault="0080442F" w:rsidP="0080442F">
      <w:pPr>
        <w:pStyle w:val="snStepNext"/>
        <w:ind w:left="1800"/>
      </w:pPr>
      <w:r w:rsidRPr="00550C91">
        <w:rPr>
          <w:b/>
        </w:rPr>
        <w:lastRenderedPageBreak/>
        <w:t>Note</w:t>
      </w:r>
      <w:r w:rsidRPr="00550C91">
        <w:t xml:space="preserve">: You should see at least one entry </w:t>
      </w:r>
      <w:r w:rsidRPr="00550C91">
        <w:rPr>
          <w:b/>
        </w:rPr>
        <w:t>&lt;your-organization&gt;-validator</w:t>
      </w:r>
      <w:r w:rsidRPr="00550C91">
        <w:t>.</w:t>
      </w:r>
    </w:p>
    <w:tbl>
      <w:tblPr>
        <w:tblStyle w:val="TableGrid"/>
        <w:tblW w:w="0" w:type="auto"/>
        <w:tblInd w:w="1800" w:type="dxa"/>
        <w:tblLook w:val="04A0" w:firstRow="1" w:lastRow="0" w:firstColumn="1" w:lastColumn="0" w:noHBand="0" w:noVBand="1"/>
      </w:tblPr>
      <w:tblGrid>
        <w:gridCol w:w="8270"/>
      </w:tblGrid>
      <w:tr w:rsidR="0080442F" w:rsidRPr="00550C91" w14:paraId="060F42AB" w14:textId="77777777" w:rsidTr="00F27291">
        <w:tc>
          <w:tcPr>
            <w:tcW w:w="10296" w:type="dxa"/>
          </w:tcPr>
          <w:p w14:paraId="29C8591C" w14:textId="77777777" w:rsidR="0080442F" w:rsidRPr="00550C91" w:rsidRDefault="0080442F" w:rsidP="00F27291">
            <w:pPr>
              <w:pStyle w:val="snStepNext"/>
            </w:pPr>
            <w:r w:rsidRPr="00550C91">
              <w:t>knife client list</w:t>
            </w:r>
          </w:p>
        </w:tc>
      </w:tr>
    </w:tbl>
    <w:p w14:paraId="127D5624" w14:textId="77777777" w:rsidR="0080442F" w:rsidRPr="00550C91" w:rsidRDefault="0080442F" w:rsidP="0080442F">
      <w:pPr>
        <w:pStyle w:val="h2Head2"/>
        <w:rPr>
          <w:lang w:eastAsia="zh-CN"/>
        </w:rPr>
      </w:pPr>
      <w:bookmarkStart w:id="434" w:name="_Toc403410094"/>
      <w:r w:rsidRPr="008454F7">
        <w:rPr>
          <w:lang w:eastAsia="zh-CN"/>
        </w:rPr>
        <w:t>Import the DevOps Chef Content</w:t>
      </w:r>
      <w:bookmarkEnd w:id="434"/>
    </w:p>
    <w:p w14:paraId="6D5E6982" w14:textId="77777777" w:rsidR="0080442F" w:rsidRPr="00550C91" w:rsidRDefault="0080442F" w:rsidP="0080442F">
      <w:pPr>
        <w:pStyle w:val="Body"/>
        <w:rPr>
          <w:lang w:eastAsia="zh-CN"/>
        </w:rPr>
      </w:pPr>
      <w:r w:rsidRPr="00550C91">
        <w:rPr>
          <w:lang w:eastAsia="zh-CN"/>
        </w:rPr>
        <w:t>To import the sample DevOps cookbooks</w:t>
      </w:r>
      <w:r>
        <w:rPr>
          <w:lang w:eastAsia="zh-CN"/>
        </w:rPr>
        <w:t xml:space="preserve"> and roles</w:t>
      </w:r>
      <w:r w:rsidRPr="00550C91">
        <w:rPr>
          <w:lang w:eastAsia="zh-CN"/>
        </w:rPr>
        <w:t xml:space="preserve"> to the chef server, complete the following steps:</w:t>
      </w:r>
    </w:p>
    <w:p w14:paraId="5A029689" w14:textId="77777777" w:rsidR="0080442F" w:rsidRPr="00550C91" w:rsidRDefault="0080442F" w:rsidP="00D65B58">
      <w:pPr>
        <w:pStyle w:val="sfStepFirst"/>
        <w:numPr>
          <w:ilvl w:val="0"/>
          <w:numId w:val="84"/>
        </w:numPr>
        <w:rPr>
          <w:lang w:eastAsia="zh-CN"/>
        </w:rPr>
      </w:pPr>
      <w:r w:rsidRPr="00550C91">
        <w:t xml:space="preserve">Copy the </w:t>
      </w:r>
      <w:r w:rsidRPr="00933A49">
        <w:rPr>
          <w:b/>
        </w:rPr>
        <w:t>DevOps_R3.5_Solution\</w:t>
      </w:r>
      <w:r>
        <w:rPr>
          <w:b/>
        </w:rPr>
        <w:t>C</w:t>
      </w:r>
      <w:r w:rsidRPr="00933A49">
        <w:rPr>
          <w:b/>
        </w:rPr>
        <w:t>ontent</w:t>
      </w:r>
      <w:r>
        <w:rPr>
          <w:b/>
        </w:rPr>
        <w:t xml:space="preserve"> </w:t>
      </w:r>
      <w:r w:rsidRPr="00933A49">
        <w:rPr>
          <w:b/>
        </w:rPr>
        <w:t>files\chef\cookbooks.zip</w:t>
      </w:r>
      <w:r w:rsidRPr="00550C91">
        <w:t xml:space="preserve"> to a temporary folder on your chef client workstation and extract the archive:</w:t>
      </w:r>
    </w:p>
    <w:p w14:paraId="3055FEC8" w14:textId="77777777" w:rsidR="0080442F" w:rsidRPr="00550C91" w:rsidRDefault="0080442F" w:rsidP="00D65B58">
      <w:pPr>
        <w:pStyle w:val="sfStepFirst"/>
        <w:numPr>
          <w:ilvl w:val="0"/>
          <w:numId w:val="84"/>
        </w:numPr>
      </w:pPr>
      <w:r>
        <w:t xml:space="preserve">Copy the following cookbooks </w:t>
      </w:r>
      <w:r w:rsidRPr="00550C91">
        <w:t xml:space="preserve">to the </w:t>
      </w:r>
      <w:r w:rsidRPr="00E62669">
        <w:rPr>
          <w:b/>
        </w:rPr>
        <w:t>chef-repo</w:t>
      </w:r>
      <w:r w:rsidRPr="00550C91">
        <w:t xml:space="preserve"> </w:t>
      </w:r>
      <w:r w:rsidRPr="00E62669">
        <w:rPr>
          <w:b/>
        </w:rPr>
        <w:t>&gt; cookbooks</w:t>
      </w:r>
      <w:r>
        <w:t xml:space="preserve"> </w:t>
      </w:r>
      <w:r w:rsidRPr="00550C91">
        <w:t>folder.</w:t>
      </w:r>
    </w:p>
    <w:tbl>
      <w:tblPr>
        <w:tblStyle w:val="TableGrid"/>
        <w:tblW w:w="0" w:type="auto"/>
        <w:tblInd w:w="1800" w:type="dxa"/>
        <w:tblLook w:val="04A0" w:firstRow="1" w:lastRow="0" w:firstColumn="1" w:lastColumn="0" w:noHBand="0" w:noVBand="1"/>
      </w:tblPr>
      <w:tblGrid>
        <w:gridCol w:w="8270"/>
      </w:tblGrid>
      <w:tr w:rsidR="0080442F" w:rsidRPr="00550C91" w14:paraId="2AF52EF0" w14:textId="77777777" w:rsidTr="00F27291">
        <w:tc>
          <w:tcPr>
            <w:tcW w:w="8270" w:type="dxa"/>
          </w:tcPr>
          <w:p w14:paraId="6E1BFF8B" w14:textId="77777777" w:rsidR="0080442F" w:rsidRPr="00550C91" w:rsidRDefault="0080442F" w:rsidP="00F27291">
            <w:pPr>
              <w:pStyle w:val="snStepNext"/>
            </w:pPr>
            <w:r w:rsidRPr="00E62669">
              <w:t>chef_handler</w:t>
            </w:r>
          </w:p>
          <w:p w14:paraId="43275CE0" w14:textId="77777777" w:rsidR="0080442F" w:rsidRPr="00550C91" w:rsidRDefault="0080442F" w:rsidP="00F27291">
            <w:pPr>
              <w:pStyle w:val="snStepNext"/>
            </w:pPr>
            <w:r w:rsidRPr="00E62669">
              <w:t>windows</w:t>
            </w:r>
          </w:p>
          <w:p w14:paraId="5822CE12" w14:textId="77777777" w:rsidR="0080442F" w:rsidRDefault="0080442F" w:rsidP="00F27291">
            <w:pPr>
              <w:pStyle w:val="snStepNext"/>
            </w:pPr>
            <w:r w:rsidRPr="00E62669">
              <w:t>ms_dotnet45</w:t>
            </w:r>
          </w:p>
          <w:p w14:paraId="4A487A6E" w14:textId="77777777" w:rsidR="0080442F" w:rsidRDefault="0080442F" w:rsidP="00F27291">
            <w:pPr>
              <w:pStyle w:val="snStepNext"/>
            </w:pPr>
            <w:r w:rsidRPr="00E62669">
              <w:t>Deploy-iBank</w:t>
            </w:r>
          </w:p>
          <w:p w14:paraId="598DAB65" w14:textId="77777777" w:rsidR="0080442F" w:rsidRPr="00550C91" w:rsidRDefault="0080442F" w:rsidP="00F27291">
            <w:pPr>
              <w:pStyle w:val="snStepNext"/>
            </w:pPr>
            <w:r w:rsidRPr="00E62669">
              <w:t>Deploy-iBank-java</w:t>
            </w:r>
          </w:p>
        </w:tc>
      </w:tr>
    </w:tbl>
    <w:p w14:paraId="1B168096" w14:textId="77777777" w:rsidR="0080442F" w:rsidRDefault="0080442F" w:rsidP="0080442F">
      <w:pPr>
        <w:pStyle w:val="sfStepFirst"/>
        <w:numPr>
          <w:ilvl w:val="0"/>
          <w:numId w:val="38"/>
        </w:numPr>
      </w:pPr>
      <w:r>
        <w:t>Open new console session and change the working directory to the</w:t>
      </w:r>
      <w:r w:rsidRPr="000836B6">
        <w:rPr>
          <w:b/>
        </w:rPr>
        <w:t xml:space="preserve"> chef-repo</w:t>
      </w:r>
      <w:r>
        <w:t xml:space="preserve"> folder. Execute the following commands to upload the above cookbooks to the chef server</w:t>
      </w:r>
      <w:r w:rsidRPr="00550C91">
        <w:t>:</w:t>
      </w:r>
    </w:p>
    <w:tbl>
      <w:tblPr>
        <w:tblStyle w:val="TableGrid"/>
        <w:tblW w:w="0" w:type="auto"/>
        <w:tblInd w:w="1800" w:type="dxa"/>
        <w:tblLook w:val="04A0" w:firstRow="1" w:lastRow="0" w:firstColumn="1" w:lastColumn="0" w:noHBand="0" w:noVBand="1"/>
      </w:tblPr>
      <w:tblGrid>
        <w:gridCol w:w="8270"/>
      </w:tblGrid>
      <w:tr w:rsidR="0080442F" w:rsidRPr="00550C91" w14:paraId="00693A85" w14:textId="77777777" w:rsidTr="00F27291">
        <w:tc>
          <w:tcPr>
            <w:tcW w:w="8270" w:type="dxa"/>
          </w:tcPr>
          <w:p w14:paraId="494FB456" w14:textId="77777777" w:rsidR="0080442F" w:rsidRPr="00550C91" w:rsidRDefault="0080442F" w:rsidP="00F27291">
            <w:pPr>
              <w:pStyle w:val="snStepNext"/>
            </w:pPr>
            <w:r>
              <w:t xml:space="preserve">knife cookbook upload </w:t>
            </w:r>
            <w:r w:rsidRPr="00E62669">
              <w:t>chef_handler</w:t>
            </w:r>
          </w:p>
          <w:p w14:paraId="11C629C7" w14:textId="77777777" w:rsidR="0080442F" w:rsidRPr="00550C91" w:rsidRDefault="0080442F" w:rsidP="00F27291">
            <w:pPr>
              <w:pStyle w:val="snStepNext"/>
            </w:pPr>
            <w:r>
              <w:t xml:space="preserve">knife cookbook upload </w:t>
            </w:r>
            <w:r w:rsidRPr="00E62669">
              <w:t>windows</w:t>
            </w:r>
          </w:p>
          <w:p w14:paraId="7A3D654C" w14:textId="77777777" w:rsidR="0080442F" w:rsidRDefault="0080442F" w:rsidP="00F27291">
            <w:pPr>
              <w:pStyle w:val="snStepNext"/>
            </w:pPr>
            <w:r>
              <w:t xml:space="preserve">knife cookbook upload </w:t>
            </w:r>
            <w:r w:rsidRPr="00E62669">
              <w:t>ms_dotnet45</w:t>
            </w:r>
          </w:p>
          <w:p w14:paraId="206402AE" w14:textId="77777777" w:rsidR="0080442F" w:rsidRDefault="0080442F" w:rsidP="00F27291">
            <w:pPr>
              <w:pStyle w:val="snStepNext"/>
            </w:pPr>
            <w:r>
              <w:t xml:space="preserve">knife cookbook upload </w:t>
            </w:r>
            <w:r w:rsidRPr="00E62669">
              <w:t>Deploy-iBank</w:t>
            </w:r>
          </w:p>
          <w:p w14:paraId="37C7A09B" w14:textId="77777777" w:rsidR="0080442F" w:rsidRPr="00550C91" w:rsidRDefault="0080442F" w:rsidP="00F27291">
            <w:pPr>
              <w:pStyle w:val="snStepNext"/>
            </w:pPr>
            <w:r>
              <w:t xml:space="preserve">knife cookbook upload </w:t>
            </w:r>
            <w:r w:rsidRPr="00E62669">
              <w:t>Deploy-iBank-java</w:t>
            </w:r>
          </w:p>
        </w:tc>
      </w:tr>
    </w:tbl>
    <w:p w14:paraId="5FF6BC7B" w14:textId="77777777" w:rsidR="0080442F" w:rsidRPr="00550C91" w:rsidRDefault="0080442F" w:rsidP="0080442F">
      <w:pPr>
        <w:pStyle w:val="sfStepFirst"/>
        <w:numPr>
          <w:ilvl w:val="0"/>
          <w:numId w:val="38"/>
        </w:numPr>
      </w:pPr>
      <w:r w:rsidRPr="00550C91">
        <w:t xml:space="preserve">Update the </w:t>
      </w:r>
      <w:r>
        <w:t xml:space="preserve">HP Service Virtualization </w:t>
      </w:r>
      <w:r w:rsidRPr="00550C91">
        <w:t xml:space="preserve">server </w:t>
      </w:r>
      <w:r w:rsidRPr="00550C91">
        <w:rPr>
          <w:b/>
        </w:rPr>
        <w:t>IP address</w:t>
      </w:r>
      <w:r w:rsidRPr="00550C91">
        <w:t xml:space="preserve"> and </w:t>
      </w:r>
      <w:r w:rsidRPr="00550C91">
        <w:rPr>
          <w:b/>
        </w:rPr>
        <w:t>Port</w:t>
      </w:r>
      <w:r w:rsidRPr="00550C91">
        <w:t xml:space="preserve"> values in the foll</w:t>
      </w:r>
      <w:r>
        <w:t>owing chef cookbook file</w:t>
      </w:r>
      <w:r w:rsidRPr="00550C91">
        <w:t>:</w:t>
      </w:r>
    </w:p>
    <w:p w14:paraId="17A9B56C" w14:textId="77777777" w:rsidR="0080442F" w:rsidRDefault="0080442F" w:rsidP="00D65B58">
      <w:pPr>
        <w:pStyle w:val="snStepNext"/>
        <w:numPr>
          <w:ilvl w:val="0"/>
          <w:numId w:val="83"/>
        </w:numPr>
      </w:pPr>
      <w:r>
        <w:t>..</w:t>
      </w:r>
      <w:r w:rsidRPr="00550C91">
        <w:t>/</w:t>
      </w:r>
      <w:r w:rsidRPr="003C0F22">
        <w:t>cookbooks</w:t>
      </w:r>
      <w:r>
        <w:t>/</w:t>
      </w:r>
      <w:r w:rsidRPr="003C0F22">
        <w:t>Deploy-iBank</w:t>
      </w:r>
      <w:r>
        <w:t>/</w:t>
      </w:r>
      <w:r w:rsidRPr="003C0F22">
        <w:t>attributes</w:t>
      </w:r>
      <w:r w:rsidRPr="00550C91">
        <w:t>/default.rb</w:t>
      </w:r>
    </w:p>
    <w:p w14:paraId="64A19FF6" w14:textId="77777777" w:rsidR="0080442F" w:rsidRDefault="0080442F" w:rsidP="0080442F">
      <w:pPr>
        <w:pStyle w:val="snStepNext"/>
        <w:ind w:left="2520"/>
        <w:rPr>
          <w:b/>
        </w:rPr>
      </w:pPr>
      <w:r>
        <w:t xml:space="preserve">Attribute name: </w:t>
      </w:r>
      <w:r w:rsidRPr="003C0F22">
        <w:rPr>
          <w:b/>
        </w:rPr>
        <w:t>default['Deploy-iBank']['ie_proxy_host']</w:t>
      </w:r>
    </w:p>
    <w:p w14:paraId="27829542" w14:textId="77777777" w:rsidR="0080442F" w:rsidRDefault="0080442F" w:rsidP="0080442F">
      <w:pPr>
        <w:pStyle w:val="snStepNext"/>
        <w:ind w:left="2520"/>
        <w:rPr>
          <w:b/>
        </w:rPr>
      </w:pPr>
      <w:r w:rsidRPr="003C0F22">
        <w:t>Example:</w:t>
      </w:r>
      <w:r>
        <w:rPr>
          <w:b/>
        </w:rPr>
        <w:t xml:space="preserve"> &lt;sv_server&gt;:&lt;sv_port&gt;</w:t>
      </w:r>
    </w:p>
    <w:p w14:paraId="57A4C63D" w14:textId="77777777" w:rsidR="0080442F" w:rsidRPr="00550C91" w:rsidRDefault="0080442F" w:rsidP="0080442F">
      <w:pPr>
        <w:pStyle w:val="sfStepFirst"/>
        <w:numPr>
          <w:ilvl w:val="0"/>
          <w:numId w:val="38"/>
        </w:numPr>
      </w:pPr>
      <w:r w:rsidRPr="00550C91">
        <w:t xml:space="preserve">To verify the cookbooks are successfully uploaded, login to the Enterprise Chef web UI and go to the </w:t>
      </w:r>
      <w:r w:rsidRPr="00550C91">
        <w:rPr>
          <w:b/>
        </w:rPr>
        <w:t>Policy</w:t>
      </w:r>
      <w:r w:rsidRPr="00550C91">
        <w:t xml:space="preserve"> tab.</w:t>
      </w:r>
    </w:p>
    <w:p w14:paraId="6755F404" w14:textId="77777777" w:rsidR="0080442F" w:rsidRPr="00550C91" w:rsidRDefault="0080442F" w:rsidP="0080442F">
      <w:pPr>
        <w:pStyle w:val="Body"/>
        <w:ind w:left="1800"/>
        <w:rPr>
          <w:b/>
        </w:rPr>
      </w:pPr>
      <w:r>
        <w:rPr>
          <w:b/>
          <w:noProof/>
        </w:rPr>
        <w:drawing>
          <wp:inline distT="0" distB="0" distL="0" distR="0" wp14:anchorId="4581CFFB" wp14:editId="3EDD8B63">
            <wp:extent cx="5261610" cy="104605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21851" cy="1058034"/>
                    </a:xfrm>
                    <a:prstGeom prst="rect">
                      <a:avLst/>
                    </a:prstGeom>
                    <a:noFill/>
                    <a:ln>
                      <a:noFill/>
                    </a:ln>
                  </pic:spPr>
                </pic:pic>
              </a:graphicData>
            </a:graphic>
          </wp:inline>
        </w:drawing>
      </w:r>
    </w:p>
    <w:p w14:paraId="677F1FD5" w14:textId="77777777" w:rsidR="0080442F" w:rsidRPr="00550C91" w:rsidRDefault="0080442F" w:rsidP="00D65B58">
      <w:pPr>
        <w:pStyle w:val="sfStepFirst"/>
        <w:numPr>
          <w:ilvl w:val="0"/>
          <w:numId w:val="84"/>
        </w:numPr>
        <w:rPr>
          <w:lang w:eastAsia="zh-CN"/>
        </w:rPr>
      </w:pPr>
      <w:r w:rsidRPr="00550C91">
        <w:t xml:space="preserve">Copy the </w:t>
      </w:r>
      <w:r w:rsidRPr="00933A49">
        <w:rPr>
          <w:b/>
        </w:rPr>
        <w:t>DevOps_R3.5_Solution\</w:t>
      </w:r>
      <w:r>
        <w:rPr>
          <w:b/>
        </w:rPr>
        <w:t>C</w:t>
      </w:r>
      <w:r w:rsidRPr="00933A49">
        <w:rPr>
          <w:b/>
        </w:rPr>
        <w:t>ontent</w:t>
      </w:r>
      <w:r>
        <w:rPr>
          <w:b/>
        </w:rPr>
        <w:t xml:space="preserve"> </w:t>
      </w:r>
      <w:r w:rsidRPr="00933A49">
        <w:rPr>
          <w:b/>
        </w:rPr>
        <w:t>files\chef\</w:t>
      </w:r>
      <w:r>
        <w:rPr>
          <w:b/>
        </w:rPr>
        <w:t>roles</w:t>
      </w:r>
      <w:r w:rsidRPr="00933A49">
        <w:rPr>
          <w:b/>
        </w:rPr>
        <w:t>.zip</w:t>
      </w:r>
      <w:r w:rsidRPr="00550C91">
        <w:t xml:space="preserve"> to a temporary folder on your chef client workstation and extract the archive:</w:t>
      </w:r>
    </w:p>
    <w:p w14:paraId="12F51B2E" w14:textId="77777777" w:rsidR="0080442F" w:rsidRPr="00550C91" w:rsidRDefault="0080442F" w:rsidP="00D65B58">
      <w:pPr>
        <w:pStyle w:val="sfStepFirst"/>
        <w:numPr>
          <w:ilvl w:val="0"/>
          <w:numId w:val="84"/>
        </w:numPr>
      </w:pPr>
      <w:r>
        <w:t xml:space="preserve">Copy the following json files </w:t>
      </w:r>
      <w:r w:rsidRPr="00550C91">
        <w:t xml:space="preserve">to the </w:t>
      </w:r>
      <w:r w:rsidRPr="00E62669">
        <w:rPr>
          <w:b/>
        </w:rPr>
        <w:t>chef-repo</w:t>
      </w:r>
      <w:r w:rsidRPr="00550C91">
        <w:t xml:space="preserve"> </w:t>
      </w:r>
      <w:r w:rsidRPr="00E62669">
        <w:rPr>
          <w:b/>
        </w:rPr>
        <w:t xml:space="preserve">&gt; </w:t>
      </w:r>
      <w:r>
        <w:rPr>
          <w:b/>
        </w:rPr>
        <w:t>roles</w:t>
      </w:r>
      <w:r>
        <w:t xml:space="preserve"> </w:t>
      </w:r>
      <w:r w:rsidRPr="00550C91">
        <w:t>folder.</w:t>
      </w:r>
    </w:p>
    <w:tbl>
      <w:tblPr>
        <w:tblStyle w:val="TableGrid"/>
        <w:tblW w:w="0" w:type="auto"/>
        <w:tblInd w:w="1800" w:type="dxa"/>
        <w:tblLook w:val="04A0" w:firstRow="1" w:lastRow="0" w:firstColumn="1" w:lastColumn="0" w:noHBand="0" w:noVBand="1"/>
      </w:tblPr>
      <w:tblGrid>
        <w:gridCol w:w="8270"/>
      </w:tblGrid>
      <w:tr w:rsidR="0080442F" w:rsidRPr="00550C91" w14:paraId="4BF567FE" w14:textId="77777777" w:rsidTr="00F27291">
        <w:tc>
          <w:tcPr>
            <w:tcW w:w="8270" w:type="dxa"/>
          </w:tcPr>
          <w:p w14:paraId="60205D4B" w14:textId="77777777" w:rsidR="0080442F" w:rsidRDefault="0080442F" w:rsidP="00F27291">
            <w:pPr>
              <w:pStyle w:val="snStepNext"/>
            </w:pPr>
            <w:r w:rsidRPr="0095684D">
              <w:t>ibank-deploy.json</w:t>
            </w:r>
          </w:p>
          <w:p w14:paraId="54A7FF2E" w14:textId="77777777" w:rsidR="0080442F" w:rsidRPr="00550C91" w:rsidRDefault="0080442F" w:rsidP="00F27291">
            <w:pPr>
              <w:pStyle w:val="snStepNext"/>
            </w:pPr>
            <w:r w:rsidRPr="0095684D">
              <w:t>ibank-java-deploy.json</w:t>
            </w:r>
          </w:p>
        </w:tc>
      </w:tr>
    </w:tbl>
    <w:p w14:paraId="20A364C6" w14:textId="77777777" w:rsidR="0080442F" w:rsidRDefault="0080442F" w:rsidP="0080442F">
      <w:pPr>
        <w:pStyle w:val="sfStepFirst"/>
        <w:numPr>
          <w:ilvl w:val="0"/>
          <w:numId w:val="38"/>
        </w:numPr>
      </w:pPr>
      <w:r>
        <w:lastRenderedPageBreak/>
        <w:t>Open new console session and change the working directory to the</w:t>
      </w:r>
      <w:r w:rsidRPr="000836B6">
        <w:rPr>
          <w:b/>
        </w:rPr>
        <w:t xml:space="preserve"> chef-repo</w:t>
      </w:r>
      <w:r>
        <w:t xml:space="preserve"> folder. Execute the following commands to upload the above roles to the chef server</w:t>
      </w:r>
      <w:r w:rsidRPr="00550C91">
        <w:t>:</w:t>
      </w:r>
    </w:p>
    <w:tbl>
      <w:tblPr>
        <w:tblStyle w:val="TableGrid"/>
        <w:tblW w:w="0" w:type="auto"/>
        <w:tblInd w:w="1800" w:type="dxa"/>
        <w:tblLook w:val="04A0" w:firstRow="1" w:lastRow="0" w:firstColumn="1" w:lastColumn="0" w:noHBand="0" w:noVBand="1"/>
      </w:tblPr>
      <w:tblGrid>
        <w:gridCol w:w="8270"/>
      </w:tblGrid>
      <w:tr w:rsidR="0080442F" w:rsidRPr="00550C91" w14:paraId="4811078B" w14:textId="77777777" w:rsidTr="00F27291">
        <w:tc>
          <w:tcPr>
            <w:tcW w:w="8270" w:type="dxa"/>
          </w:tcPr>
          <w:p w14:paraId="375DD02E" w14:textId="77777777" w:rsidR="0080442F" w:rsidRPr="00550C91" w:rsidRDefault="0080442F" w:rsidP="00F27291">
            <w:pPr>
              <w:pStyle w:val="snStepNext"/>
            </w:pPr>
            <w:r>
              <w:t xml:space="preserve">knife role from file </w:t>
            </w:r>
            <w:r w:rsidRPr="0095684D">
              <w:t>ibank-deploy.json</w:t>
            </w:r>
          </w:p>
          <w:p w14:paraId="25083CCB" w14:textId="77777777" w:rsidR="0080442F" w:rsidRPr="00550C91" w:rsidRDefault="0080442F" w:rsidP="00F27291">
            <w:pPr>
              <w:pStyle w:val="snStepNext"/>
            </w:pPr>
            <w:r>
              <w:t xml:space="preserve">knife role from file </w:t>
            </w:r>
            <w:r w:rsidRPr="0095684D">
              <w:t>ibank-java-deploy.json</w:t>
            </w:r>
          </w:p>
        </w:tc>
      </w:tr>
    </w:tbl>
    <w:p w14:paraId="505B4A7E" w14:textId="77777777" w:rsidR="0080442F" w:rsidRDefault="0080442F" w:rsidP="0080442F">
      <w:pPr>
        <w:pStyle w:val="sfStepFirst"/>
        <w:numPr>
          <w:ilvl w:val="0"/>
          <w:numId w:val="38"/>
        </w:numPr>
      </w:pPr>
      <w:r w:rsidRPr="00550C91">
        <w:t xml:space="preserve">To verify the </w:t>
      </w:r>
      <w:r>
        <w:t>roles</w:t>
      </w:r>
      <w:r w:rsidRPr="00550C91">
        <w:t xml:space="preserve"> are successfully uploaded, login to the Enterprise Chef web UI and go to the </w:t>
      </w:r>
      <w:r w:rsidRPr="0095684D">
        <w:rPr>
          <w:b/>
        </w:rPr>
        <w:t>Policy</w:t>
      </w:r>
      <w:r w:rsidRPr="00550C91">
        <w:t xml:space="preserve"> tab</w:t>
      </w:r>
      <w:r>
        <w:t xml:space="preserve"> </w:t>
      </w:r>
      <w:r>
        <w:rPr>
          <w:b/>
        </w:rPr>
        <w:t>&gt; Roles</w:t>
      </w:r>
      <w:r w:rsidRPr="00550C91">
        <w:t>.</w:t>
      </w:r>
    </w:p>
    <w:p w14:paraId="5945AC4C" w14:textId="77777777" w:rsidR="0080442F" w:rsidRPr="00154730" w:rsidRDefault="0080442F" w:rsidP="0080442F">
      <w:pPr>
        <w:pStyle w:val="snStepNext"/>
        <w:ind w:left="1890"/>
      </w:pPr>
      <w:r>
        <w:rPr>
          <w:noProof/>
        </w:rPr>
        <w:drawing>
          <wp:inline distT="0" distB="0" distL="0" distR="0" wp14:anchorId="516A1545" wp14:editId="54393C5D">
            <wp:extent cx="5179162" cy="13790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11114" cy="1387563"/>
                    </a:xfrm>
                    <a:prstGeom prst="rect">
                      <a:avLst/>
                    </a:prstGeom>
                    <a:noFill/>
                    <a:ln>
                      <a:noFill/>
                    </a:ln>
                  </pic:spPr>
                </pic:pic>
              </a:graphicData>
            </a:graphic>
          </wp:inline>
        </w:drawing>
      </w:r>
    </w:p>
    <w:p w14:paraId="60EFC85C" w14:textId="52110A66" w:rsidR="0080442F" w:rsidDel="003F1846" w:rsidRDefault="0080442F" w:rsidP="0080442F">
      <w:pPr>
        <w:pStyle w:val="snStepNext"/>
        <w:ind w:left="1800" w:hanging="360"/>
        <w:rPr>
          <w:del w:id="435" w:author="Niu, Cheng-Guang" w:date="2014-11-14T15:23:00Z"/>
        </w:rPr>
      </w:pPr>
    </w:p>
    <w:p w14:paraId="69E648B6" w14:textId="2C8F000A" w:rsidR="0080442F" w:rsidDel="003F1846" w:rsidRDefault="0080442F" w:rsidP="0080442F">
      <w:pPr>
        <w:pStyle w:val="snStepNext"/>
        <w:ind w:left="1800" w:hanging="360"/>
        <w:rPr>
          <w:del w:id="436" w:author="Niu, Cheng-Guang" w:date="2014-11-14T15:23:00Z"/>
        </w:rPr>
      </w:pPr>
    </w:p>
    <w:p w14:paraId="42805F69" w14:textId="05015A3A" w:rsidR="0080442F" w:rsidDel="003F1846" w:rsidRDefault="0080442F" w:rsidP="0080442F">
      <w:pPr>
        <w:pStyle w:val="snStepNext"/>
        <w:ind w:left="1800" w:hanging="360"/>
        <w:rPr>
          <w:del w:id="437" w:author="Niu, Cheng-Guang" w:date="2014-11-14T15:23:00Z"/>
        </w:rPr>
      </w:pPr>
    </w:p>
    <w:p w14:paraId="51D90B32" w14:textId="1FEF0757" w:rsidR="0080442F" w:rsidDel="003F1846" w:rsidRDefault="0080442F" w:rsidP="0080442F">
      <w:pPr>
        <w:pStyle w:val="snStepNext"/>
        <w:ind w:left="1800" w:hanging="360"/>
        <w:rPr>
          <w:del w:id="438" w:author="Niu, Cheng-Guang" w:date="2014-11-14T15:23:00Z"/>
        </w:rPr>
      </w:pPr>
    </w:p>
    <w:p w14:paraId="0E8F6505" w14:textId="2FF944C9" w:rsidR="0080442F" w:rsidDel="003F1846" w:rsidRDefault="0080442F" w:rsidP="0080442F">
      <w:pPr>
        <w:pStyle w:val="snStepNext"/>
        <w:ind w:left="1800" w:hanging="360"/>
        <w:rPr>
          <w:del w:id="439" w:author="Niu, Cheng-Guang" w:date="2014-11-14T15:23:00Z"/>
        </w:rPr>
      </w:pPr>
    </w:p>
    <w:p w14:paraId="6150853F" w14:textId="33B2C900" w:rsidR="00284EF2" w:rsidRPr="008454F7" w:rsidRDefault="00284EF2" w:rsidP="00284EF2">
      <w:pPr>
        <w:pStyle w:val="h1Head1"/>
      </w:pPr>
      <w:bookmarkStart w:id="440" w:name="_Toc403410095"/>
      <w:r w:rsidRPr="008454F7">
        <w:lastRenderedPageBreak/>
        <w:t>Setup Virtual Service using HP Service Virtualization Designer</w:t>
      </w:r>
      <w:r w:rsidR="001154A6" w:rsidRPr="008454F7">
        <w:t>/Server</w:t>
      </w:r>
      <w:bookmarkEnd w:id="440"/>
      <w:r w:rsidR="001154A6" w:rsidRPr="008454F7">
        <w:t xml:space="preserve"> </w:t>
      </w:r>
      <w:r w:rsidRPr="008454F7">
        <w:t xml:space="preserve"> </w:t>
      </w:r>
    </w:p>
    <w:p w14:paraId="6DBDC626" w14:textId="77777777" w:rsidR="00284EF2" w:rsidRDefault="00284EF2" w:rsidP="00284EF2">
      <w:pPr>
        <w:pStyle w:val="Body"/>
      </w:pPr>
      <w:r>
        <w:t xml:space="preserve">HP Service Virtualization is used to virtualize web services being used across composite applications. </w:t>
      </w:r>
    </w:p>
    <w:p w14:paraId="24678B67" w14:textId="28F4B2D0" w:rsidR="00284EF2" w:rsidRDefault="00284EF2" w:rsidP="00284EF2">
      <w:pPr>
        <w:pStyle w:val="Body"/>
      </w:pPr>
      <w:r>
        <w:t xml:space="preserve">In DevOps Release 3.5, the </w:t>
      </w:r>
      <w:r w:rsidRPr="00DE130B">
        <w:rPr>
          <w:b/>
        </w:rPr>
        <w:t>iBank</w:t>
      </w:r>
      <w:r w:rsidR="00DE130B" w:rsidRPr="00DE130B">
        <w:rPr>
          <w:b/>
        </w:rPr>
        <w:t xml:space="preserve"> dotNet</w:t>
      </w:r>
      <w:r w:rsidR="00DE130B">
        <w:t xml:space="preserve"> (iBank </w:t>
      </w:r>
      <w:r>
        <w:t>Investor</w:t>
      </w:r>
      <w:r w:rsidR="00DE130B">
        <w:t>)</w:t>
      </w:r>
      <w:r>
        <w:t xml:space="preserve"> web application uses REST API of </w:t>
      </w:r>
      <w:r w:rsidRPr="00DE130B">
        <w:rPr>
          <w:b/>
        </w:rPr>
        <w:t xml:space="preserve">iBank </w:t>
      </w:r>
      <w:r w:rsidR="00DE130B" w:rsidRPr="00DE130B">
        <w:rPr>
          <w:b/>
        </w:rPr>
        <w:t>Java</w:t>
      </w:r>
      <w:r w:rsidR="00DE130B">
        <w:t xml:space="preserve"> (iBank </w:t>
      </w:r>
      <w:r>
        <w:t xml:space="preserve">Internet </w:t>
      </w:r>
      <w:r w:rsidR="00DE130B">
        <w:t>B</w:t>
      </w:r>
      <w:r>
        <w:t>anking</w:t>
      </w:r>
      <w:r w:rsidR="00DE130B">
        <w:t>)</w:t>
      </w:r>
      <w:r>
        <w:t xml:space="preserve"> web application to retrieve account details and perform transaction.</w:t>
      </w:r>
    </w:p>
    <w:p w14:paraId="6914A1DE" w14:textId="1B402F32" w:rsidR="00284EF2" w:rsidRPr="00550C91" w:rsidRDefault="00284EF2" w:rsidP="00284EF2">
      <w:pPr>
        <w:pStyle w:val="Body"/>
      </w:pPr>
      <w:r>
        <w:t xml:space="preserve">HP Service Virtualization Designer is used to create and configure virtual service for </w:t>
      </w:r>
      <w:r w:rsidR="00DE130B" w:rsidRPr="00DE130B">
        <w:rPr>
          <w:b/>
        </w:rPr>
        <w:t>iBank Java</w:t>
      </w:r>
      <w:r w:rsidR="00DE130B">
        <w:t xml:space="preserve"> (</w:t>
      </w:r>
      <w:r>
        <w:t>iBank Internet Banking</w:t>
      </w:r>
      <w:r w:rsidR="00DE130B">
        <w:t>)</w:t>
      </w:r>
      <w:r>
        <w:t xml:space="preserve"> web application.</w:t>
      </w:r>
    </w:p>
    <w:p w14:paraId="281A55DD" w14:textId="31CD5EA5" w:rsidR="00284EF2" w:rsidRPr="00550C91" w:rsidRDefault="00284EF2" w:rsidP="00284EF2">
      <w:pPr>
        <w:pStyle w:val="h2Head2"/>
      </w:pPr>
      <w:bookmarkStart w:id="441" w:name="_Toc403410096"/>
      <w:r w:rsidRPr="008454F7">
        <w:t>Configure virtual service in HP Service Virtualization Designer</w:t>
      </w:r>
      <w:bookmarkEnd w:id="441"/>
    </w:p>
    <w:p w14:paraId="26C56F39" w14:textId="0DD72372" w:rsidR="00284EF2" w:rsidRDefault="00284EF2" w:rsidP="00284EF2">
      <w:pPr>
        <w:pStyle w:val="sfStepFirst"/>
        <w:numPr>
          <w:ilvl w:val="0"/>
          <w:numId w:val="0"/>
        </w:numPr>
        <w:ind w:left="1440"/>
      </w:pPr>
      <w:r>
        <w:t xml:space="preserve">To </w:t>
      </w:r>
      <w:r w:rsidR="00366AB1">
        <w:t xml:space="preserve">configure virtual service in </w:t>
      </w:r>
      <w:r w:rsidR="00366AB1" w:rsidRPr="00DE130B">
        <w:rPr>
          <w:b/>
        </w:rPr>
        <w:t>HP</w:t>
      </w:r>
      <w:r w:rsidRPr="00DE130B">
        <w:rPr>
          <w:b/>
        </w:rPr>
        <w:t xml:space="preserve"> Service Virtualization Designer</w:t>
      </w:r>
      <w:r>
        <w:t>, complete the following steps:</w:t>
      </w:r>
    </w:p>
    <w:p w14:paraId="0FFDA25D" w14:textId="4A4EF3F3" w:rsidR="00284EF2" w:rsidRDefault="00284EF2" w:rsidP="001C61BF">
      <w:pPr>
        <w:pStyle w:val="sfStepFirst"/>
        <w:numPr>
          <w:ilvl w:val="0"/>
          <w:numId w:val="151"/>
        </w:numPr>
      </w:pPr>
      <w:r>
        <w:t>Launch HP SV Desig</w:t>
      </w:r>
      <w:r w:rsidR="00DE130B">
        <w:t>ner application and create new p</w:t>
      </w:r>
      <w:r>
        <w:t>roject</w:t>
      </w:r>
      <w:r w:rsidR="00366AB1">
        <w:t>.</w:t>
      </w:r>
    </w:p>
    <w:p w14:paraId="104A8B80" w14:textId="77777777" w:rsidR="00284EF2" w:rsidRDefault="00284EF2" w:rsidP="00284EF2">
      <w:pPr>
        <w:pStyle w:val="snStepNext"/>
        <w:ind w:left="1800"/>
      </w:pPr>
      <w:r>
        <w:rPr>
          <w:noProof/>
        </w:rPr>
        <w:drawing>
          <wp:inline distT="0" distB="0" distL="0" distR="0" wp14:anchorId="78268A32" wp14:editId="32CDAF1A">
            <wp:extent cx="5230448" cy="2845613"/>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41185" cy="2851455"/>
                    </a:xfrm>
                    <a:prstGeom prst="rect">
                      <a:avLst/>
                    </a:prstGeom>
                  </pic:spPr>
                </pic:pic>
              </a:graphicData>
            </a:graphic>
          </wp:inline>
        </w:drawing>
      </w:r>
    </w:p>
    <w:p w14:paraId="3B0AF4B5" w14:textId="733453CE" w:rsidR="00284EF2" w:rsidRDefault="00284EF2" w:rsidP="00284EF2">
      <w:pPr>
        <w:pStyle w:val="sfStepFirst"/>
        <w:numPr>
          <w:ilvl w:val="0"/>
          <w:numId w:val="38"/>
        </w:numPr>
      </w:pPr>
      <w:r>
        <w:t xml:space="preserve">Add </w:t>
      </w:r>
      <w:r w:rsidRPr="00DE130B">
        <w:rPr>
          <w:b/>
        </w:rPr>
        <w:t>Virtual Service</w:t>
      </w:r>
      <w:r>
        <w:t xml:space="preserve"> to the project created</w:t>
      </w:r>
      <w:r w:rsidR="00366AB1">
        <w:t>.</w:t>
      </w:r>
    </w:p>
    <w:p w14:paraId="2E5A8C70" w14:textId="77777777" w:rsidR="00284EF2" w:rsidRDefault="00284EF2" w:rsidP="00284EF2">
      <w:pPr>
        <w:pStyle w:val="snStepNext"/>
        <w:ind w:left="1800"/>
      </w:pPr>
      <w:r>
        <w:rPr>
          <w:noProof/>
        </w:rPr>
        <w:drawing>
          <wp:inline distT="0" distB="0" distL="0" distR="0" wp14:anchorId="3D9B79EE" wp14:editId="17C340D4">
            <wp:extent cx="5238750" cy="2585593"/>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42501" cy="2587444"/>
                    </a:xfrm>
                    <a:prstGeom prst="rect">
                      <a:avLst/>
                    </a:prstGeom>
                  </pic:spPr>
                </pic:pic>
              </a:graphicData>
            </a:graphic>
          </wp:inline>
        </w:drawing>
      </w:r>
    </w:p>
    <w:p w14:paraId="08BEC842" w14:textId="48C8BB1E" w:rsidR="00284EF2" w:rsidRDefault="00284EF2" w:rsidP="00284EF2">
      <w:pPr>
        <w:pStyle w:val="sfStepFirst"/>
        <w:numPr>
          <w:ilvl w:val="0"/>
          <w:numId w:val="38"/>
        </w:numPr>
      </w:pPr>
      <w:r>
        <w:t xml:space="preserve">Choose </w:t>
      </w:r>
      <w:r w:rsidRPr="00DE130B">
        <w:rPr>
          <w:b/>
        </w:rPr>
        <w:t>REST</w:t>
      </w:r>
      <w:r w:rsidR="00DE130B">
        <w:t xml:space="preserve"> p</w:t>
      </w:r>
      <w:r>
        <w:t>rotocol for the virtual service</w:t>
      </w:r>
      <w:r w:rsidR="00366AB1">
        <w:t>.</w:t>
      </w:r>
    </w:p>
    <w:p w14:paraId="1A155123" w14:textId="77777777" w:rsidR="00284EF2" w:rsidRDefault="00284EF2" w:rsidP="00284EF2">
      <w:pPr>
        <w:pStyle w:val="snStepNext"/>
        <w:ind w:left="1800"/>
      </w:pPr>
      <w:r>
        <w:rPr>
          <w:noProof/>
        </w:rPr>
        <w:lastRenderedPageBreak/>
        <w:drawing>
          <wp:inline distT="0" distB="0" distL="0" distR="0" wp14:anchorId="1B3EED19" wp14:editId="389ACA53">
            <wp:extent cx="3596091" cy="2355494"/>
            <wp:effectExtent l="0" t="0" r="444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8353" cy="2363526"/>
                    </a:xfrm>
                    <a:prstGeom prst="rect">
                      <a:avLst/>
                    </a:prstGeom>
                  </pic:spPr>
                </pic:pic>
              </a:graphicData>
            </a:graphic>
          </wp:inline>
        </w:drawing>
      </w:r>
    </w:p>
    <w:p w14:paraId="44D1A126" w14:textId="7AFA7646" w:rsidR="00284EF2" w:rsidRDefault="00284EF2" w:rsidP="00284EF2">
      <w:pPr>
        <w:pStyle w:val="sfStepFirst"/>
        <w:numPr>
          <w:ilvl w:val="0"/>
          <w:numId w:val="38"/>
        </w:numPr>
      </w:pPr>
      <w:r>
        <w:t>Provide</w:t>
      </w:r>
      <w:r w:rsidR="00DE130B">
        <w:t xml:space="preserve"> the</w:t>
      </w:r>
      <w:r>
        <w:t xml:space="preserve"> </w:t>
      </w:r>
      <w:r w:rsidRPr="00DE130B">
        <w:rPr>
          <w:b/>
        </w:rPr>
        <w:t xml:space="preserve">iBank </w:t>
      </w:r>
      <w:r w:rsidR="00DE130B" w:rsidRPr="00DE130B">
        <w:rPr>
          <w:b/>
        </w:rPr>
        <w:t>Java</w:t>
      </w:r>
      <w:r w:rsidR="00DE130B">
        <w:t xml:space="preserve"> (Ibank </w:t>
      </w:r>
      <w:r>
        <w:t>Internet Banking</w:t>
      </w:r>
      <w:r w:rsidR="00DE130B">
        <w:t>)</w:t>
      </w:r>
      <w:r>
        <w:t xml:space="preserve"> REST API endpoints</w:t>
      </w:r>
      <w:r w:rsidR="00DE130B">
        <w:t>, which were deployed on the 3</w:t>
      </w:r>
      <w:r w:rsidR="00DE130B" w:rsidRPr="00DE130B">
        <w:rPr>
          <w:vertAlign w:val="superscript"/>
        </w:rPr>
        <w:t>rd</w:t>
      </w:r>
      <w:r w:rsidR="00DE130B">
        <w:t xml:space="preserve"> Party Tools server</w:t>
      </w:r>
      <w:r w:rsidR="00366AB1">
        <w:t>.</w:t>
      </w:r>
    </w:p>
    <w:p w14:paraId="392008B8" w14:textId="77777777" w:rsidR="00284EF2" w:rsidRDefault="00284EF2" w:rsidP="00284EF2">
      <w:pPr>
        <w:pStyle w:val="snStepNext"/>
        <w:ind w:left="1800"/>
      </w:pPr>
      <w:r>
        <w:rPr>
          <w:noProof/>
        </w:rPr>
        <w:drawing>
          <wp:inline distT="0" distB="0" distL="0" distR="0" wp14:anchorId="10FAD580" wp14:editId="2550ACAB">
            <wp:extent cx="3599268" cy="2318918"/>
            <wp:effectExtent l="0" t="0" r="127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15760" cy="2329543"/>
                    </a:xfrm>
                    <a:prstGeom prst="rect">
                      <a:avLst/>
                    </a:prstGeom>
                  </pic:spPr>
                </pic:pic>
              </a:graphicData>
            </a:graphic>
          </wp:inline>
        </w:drawing>
      </w:r>
    </w:p>
    <w:p w14:paraId="09DA28D5" w14:textId="6CE7325F" w:rsidR="00366AB1" w:rsidRPr="00366AB1" w:rsidRDefault="00366AB1" w:rsidP="00284EF2">
      <w:pPr>
        <w:pStyle w:val="snStepNext"/>
        <w:ind w:left="1800"/>
      </w:pPr>
      <w:r w:rsidRPr="00366AB1">
        <w:rPr>
          <w:b/>
        </w:rPr>
        <w:t>Note:</w:t>
      </w:r>
      <w:r>
        <w:rPr>
          <w:b/>
        </w:rPr>
        <w:t xml:space="preserve"> </w:t>
      </w:r>
      <w:ins w:id="442" w:author="Niu, Cheng-Guang" w:date="2014-11-14T15:31:00Z">
        <w:r w:rsidR="004E6C3E">
          <w:t>R</w:t>
        </w:r>
      </w:ins>
      <w:del w:id="443" w:author="Niu, Cheng-Guang" w:date="2014-11-14T15:31:00Z">
        <w:r w:rsidDel="004E6C3E">
          <w:delText>r</w:delText>
        </w:r>
      </w:del>
      <w:r>
        <w:t xml:space="preserve">eplace the </w:t>
      </w:r>
      <w:r w:rsidR="00E74BD9">
        <w:t>Endpoints from the picture with the iBank</w:t>
      </w:r>
      <w:r w:rsidR="00DE130B">
        <w:t xml:space="preserve"> Java (iBank</w:t>
      </w:r>
      <w:r w:rsidR="00E74BD9">
        <w:t xml:space="preserve"> Internet Banking</w:t>
      </w:r>
      <w:r w:rsidR="00DE130B">
        <w:t>)</w:t>
      </w:r>
      <w:r w:rsidR="00E74BD9">
        <w:t xml:space="preserve"> endpoints</w:t>
      </w:r>
      <w:r w:rsidR="00DE130B">
        <w:t>.</w:t>
      </w:r>
    </w:p>
    <w:p w14:paraId="70BE9150" w14:textId="7AD537DB" w:rsidR="00284EF2" w:rsidRDefault="00284EF2" w:rsidP="00284EF2">
      <w:pPr>
        <w:pStyle w:val="sfStepFirst"/>
        <w:numPr>
          <w:ilvl w:val="0"/>
          <w:numId w:val="38"/>
        </w:numPr>
      </w:pPr>
      <w:bookmarkStart w:id="444" w:name="OLE_LINK39"/>
      <w:bookmarkStart w:id="445" w:name="OLE_LINK40"/>
      <w:r>
        <w:t xml:space="preserve">Click </w:t>
      </w:r>
      <w:r w:rsidRPr="00DE130B">
        <w:rPr>
          <w:b/>
        </w:rPr>
        <w:t>Virtualize</w:t>
      </w:r>
      <w:r>
        <w:t xml:space="preserve"> to virtualize the selected endpoints</w:t>
      </w:r>
      <w:r w:rsidR="00366AB1">
        <w:t>.</w:t>
      </w:r>
    </w:p>
    <w:bookmarkEnd w:id="444"/>
    <w:bookmarkEnd w:id="445"/>
    <w:p w14:paraId="59D99F06" w14:textId="77777777" w:rsidR="00284EF2" w:rsidRDefault="00284EF2" w:rsidP="00284EF2">
      <w:pPr>
        <w:pStyle w:val="snStepNext"/>
        <w:ind w:left="1800"/>
      </w:pPr>
      <w:r>
        <w:rPr>
          <w:noProof/>
        </w:rPr>
        <w:drawing>
          <wp:inline distT="0" distB="0" distL="0" distR="0" wp14:anchorId="1F624DE0" wp14:editId="22FCDFC9">
            <wp:extent cx="3547745" cy="22744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91990" cy="2302841"/>
                    </a:xfrm>
                    <a:prstGeom prst="rect">
                      <a:avLst/>
                    </a:prstGeom>
                  </pic:spPr>
                </pic:pic>
              </a:graphicData>
            </a:graphic>
          </wp:inline>
        </w:drawing>
      </w:r>
    </w:p>
    <w:p w14:paraId="53EC4489" w14:textId="77777777" w:rsidR="00284EF2" w:rsidRDefault="00284EF2" w:rsidP="00284EF2">
      <w:pPr>
        <w:pStyle w:val="sfStepFirst"/>
        <w:numPr>
          <w:ilvl w:val="0"/>
          <w:numId w:val="38"/>
        </w:numPr>
      </w:pPr>
      <w:r>
        <w:t>Configure data formats for the REST API as mentioned below.</w:t>
      </w:r>
    </w:p>
    <w:p w14:paraId="2A0E1A68" w14:textId="77777777" w:rsidR="00284EF2" w:rsidRDefault="00284EF2" w:rsidP="00284EF2">
      <w:pPr>
        <w:pStyle w:val="snStepNext"/>
        <w:ind w:left="1800"/>
      </w:pPr>
      <w:r>
        <w:rPr>
          <w:noProof/>
        </w:rPr>
        <w:lastRenderedPageBreak/>
        <w:drawing>
          <wp:inline distT="0" distB="0" distL="0" distR="0" wp14:anchorId="05A55FA5" wp14:editId="5A21D651">
            <wp:extent cx="5237683" cy="1819679"/>
            <wp:effectExtent l="0" t="0" r="127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42934" cy="1821503"/>
                    </a:xfrm>
                    <a:prstGeom prst="rect">
                      <a:avLst/>
                    </a:prstGeom>
                  </pic:spPr>
                </pic:pic>
              </a:graphicData>
            </a:graphic>
          </wp:inline>
        </w:drawing>
      </w:r>
    </w:p>
    <w:p w14:paraId="7DD6295B" w14:textId="7B84D71C" w:rsidR="00284EF2" w:rsidRDefault="00284EF2" w:rsidP="00284EF2">
      <w:pPr>
        <w:pStyle w:val="sfStepFirst"/>
        <w:numPr>
          <w:ilvl w:val="0"/>
          <w:numId w:val="38"/>
        </w:numPr>
      </w:pPr>
      <w:r>
        <w:t xml:space="preserve">Click </w:t>
      </w:r>
      <w:r w:rsidR="00DE130B" w:rsidRPr="00DE130B">
        <w:rPr>
          <w:b/>
        </w:rPr>
        <w:t>L</w:t>
      </w:r>
      <w:r w:rsidRPr="00DE130B">
        <w:rPr>
          <w:b/>
        </w:rPr>
        <w:t>earn</w:t>
      </w:r>
      <w:r>
        <w:t xml:space="preserve"> to start S</w:t>
      </w:r>
      <w:r w:rsidR="00DE130B">
        <w:t>e</w:t>
      </w:r>
      <w:ins w:id="446" w:author="Niu, Cheng-Guang" w:date="2014-11-14T15:31:00Z">
        <w:r w:rsidR="004E6C3E">
          <w:t>r</w:t>
        </w:r>
      </w:ins>
      <w:del w:id="447" w:author="Niu, Cheng-Guang" w:date="2014-11-14T15:31:00Z">
        <w:r w:rsidR="00DE130B" w:rsidDel="004E6C3E">
          <w:delText>v</w:delText>
        </w:r>
      </w:del>
      <w:r w:rsidR="00DE130B">
        <w:t xml:space="preserve">vice </w:t>
      </w:r>
      <w:r>
        <w:t>V</w:t>
      </w:r>
      <w:r w:rsidR="00DE130B">
        <w:t>irtualization</w:t>
      </w:r>
      <w:r>
        <w:t xml:space="preserve"> in learning mode.</w:t>
      </w:r>
    </w:p>
    <w:p w14:paraId="1BFD94B4" w14:textId="77777777" w:rsidR="00284EF2" w:rsidRDefault="00284EF2" w:rsidP="00284EF2">
      <w:pPr>
        <w:pStyle w:val="snStepNext"/>
        <w:ind w:left="1800"/>
      </w:pPr>
      <w:r>
        <w:rPr>
          <w:noProof/>
        </w:rPr>
        <w:drawing>
          <wp:inline distT="0" distB="0" distL="0" distR="0" wp14:anchorId="6F988B1D" wp14:editId="5F27D962">
            <wp:extent cx="3577133" cy="1618054"/>
            <wp:effectExtent l="0" t="0" r="4445"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95559" cy="1626389"/>
                    </a:xfrm>
                    <a:prstGeom prst="rect">
                      <a:avLst/>
                    </a:prstGeom>
                  </pic:spPr>
                </pic:pic>
              </a:graphicData>
            </a:graphic>
          </wp:inline>
        </w:drawing>
      </w:r>
    </w:p>
    <w:p w14:paraId="6A3E6E9E" w14:textId="77777777" w:rsidR="00284EF2" w:rsidRDefault="00284EF2" w:rsidP="00284EF2">
      <w:pPr>
        <w:pStyle w:val="snStepNext"/>
        <w:ind w:left="1800"/>
      </w:pPr>
      <w:r>
        <w:rPr>
          <w:noProof/>
        </w:rPr>
        <w:drawing>
          <wp:inline distT="0" distB="0" distL="0" distR="0" wp14:anchorId="7540A6F6" wp14:editId="16CB7D64">
            <wp:extent cx="3576955" cy="2067480"/>
            <wp:effectExtent l="0" t="0" r="444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97139" cy="2079146"/>
                    </a:xfrm>
                    <a:prstGeom prst="rect">
                      <a:avLst/>
                    </a:prstGeom>
                  </pic:spPr>
                </pic:pic>
              </a:graphicData>
            </a:graphic>
          </wp:inline>
        </w:drawing>
      </w:r>
    </w:p>
    <w:p w14:paraId="1F6019A4" w14:textId="77777777" w:rsidR="00E86758" w:rsidRDefault="00E86758" w:rsidP="00284EF2">
      <w:pPr>
        <w:pStyle w:val="snStepNext"/>
        <w:ind w:left="1800"/>
      </w:pPr>
    </w:p>
    <w:p w14:paraId="401CE7F1" w14:textId="397A56B9" w:rsidR="00E86758" w:rsidRDefault="00E86758" w:rsidP="00E86758">
      <w:pPr>
        <w:pStyle w:val="h2Head2"/>
        <w:rPr>
          <w:lang w:eastAsia="zh-CN"/>
        </w:rPr>
      </w:pPr>
      <w:bookmarkStart w:id="448" w:name="_Toc403410097"/>
      <w:r w:rsidRPr="008454F7">
        <w:t xml:space="preserve">Configure iBank </w:t>
      </w:r>
      <w:r w:rsidR="00DE130B" w:rsidRPr="008454F7">
        <w:t xml:space="preserve">dotNet (iBank </w:t>
      </w:r>
      <w:r w:rsidRPr="008454F7">
        <w:t>Investor</w:t>
      </w:r>
      <w:r w:rsidR="00DE130B" w:rsidRPr="008454F7">
        <w:t>)</w:t>
      </w:r>
      <w:r w:rsidRPr="008454F7">
        <w:t xml:space="preserve"> to use Virtual Service</w:t>
      </w:r>
      <w:bookmarkEnd w:id="448"/>
    </w:p>
    <w:p w14:paraId="2FFAE64A" w14:textId="4AC34E5E" w:rsidR="00E86758" w:rsidRDefault="00E86758" w:rsidP="00E86758">
      <w:pPr>
        <w:pStyle w:val="snStepNext"/>
        <w:ind w:left="1440"/>
      </w:pPr>
      <w:r>
        <w:t xml:space="preserve">To use Virtual REST API, update the proxy settings of iBank </w:t>
      </w:r>
      <w:r w:rsidR="00DE130B">
        <w:t xml:space="preserve">dotNet (iBank </w:t>
      </w:r>
      <w:r>
        <w:t>Investor</w:t>
      </w:r>
      <w:r w:rsidR="00DE130B">
        <w:t>) web</w:t>
      </w:r>
      <w:r>
        <w:t xml:space="preserve"> application with </w:t>
      </w:r>
      <w:r w:rsidR="00DE130B">
        <w:t xml:space="preserve">the </w:t>
      </w:r>
      <w:r w:rsidR="00DE130B" w:rsidRPr="00DE130B">
        <w:rPr>
          <w:b/>
        </w:rPr>
        <w:t xml:space="preserve">HP </w:t>
      </w:r>
      <w:r w:rsidR="00DE130B">
        <w:rPr>
          <w:b/>
        </w:rPr>
        <w:t>Service Virtualization</w:t>
      </w:r>
      <w:r w:rsidR="004A5646">
        <w:rPr>
          <w:b/>
        </w:rPr>
        <w:t xml:space="preserve"> Designer</w:t>
      </w:r>
      <w:r w:rsidR="00DE130B">
        <w:t xml:space="preserve"> server ip address and port</w:t>
      </w:r>
      <w:r>
        <w:t>.</w:t>
      </w:r>
    </w:p>
    <w:p w14:paraId="47616146" w14:textId="77777777" w:rsidR="00E86758" w:rsidRPr="006D6822" w:rsidRDefault="00E86758" w:rsidP="00E86758">
      <w:pPr>
        <w:pStyle w:val="Body"/>
        <w:rPr>
          <w:lang w:eastAsia="zh-CN"/>
        </w:rPr>
      </w:pPr>
    </w:p>
    <w:p w14:paraId="7DDDA3B3" w14:textId="3B81FA82" w:rsidR="00E86758" w:rsidRDefault="00E86758" w:rsidP="001C61BF">
      <w:pPr>
        <w:pStyle w:val="sfStepFirst"/>
        <w:numPr>
          <w:ilvl w:val="0"/>
          <w:numId w:val="152"/>
        </w:numPr>
      </w:pPr>
      <w:r>
        <w:t xml:space="preserve">Go </w:t>
      </w:r>
      <w:r w:rsidR="00DE130B">
        <w:t xml:space="preserve">to </w:t>
      </w:r>
      <w:r>
        <w:t>the MSTools server</w:t>
      </w:r>
      <w:r w:rsidR="00DE130B">
        <w:t>,</w:t>
      </w:r>
      <w:r>
        <w:t xml:space="preserve"> where </w:t>
      </w:r>
      <w:r w:rsidRPr="00DE130B">
        <w:rPr>
          <w:b/>
        </w:rPr>
        <w:t xml:space="preserve">iBank </w:t>
      </w:r>
      <w:r w:rsidR="00DE130B" w:rsidRPr="00DE130B">
        <w:rPr>
          <w:b/>
        </w:rPr>
        <w:t>dotNet</w:t>
      </w:r>
      <w:r w:rsidR="00DE130B">
        <w:t xml:space="preserve"> (iBank </w:t>
      </w:r>
      <w:r>
        <w:t>Investor</w:t>
      </w:r>
      <w:r w:rsidR="00DE130B">
        <w:t>)</w:t>
      </w:r>
      <w:r>
        <w:t xml:space="preserve"> is deployed.</w:t>
      </w:r>
    </w:p>
    <w:p w14:paraId="3ADE1219" w14:textId="56932D95" w:rsidR="00E86758" w:rsidRDefault="00DE130B" w:rsidP="00E86758">
      <w:pPr>
        <w:pStyle w:val="sfStepFirst"/>
        <w:numPr>
          <w:ilvl w:val="0"/>
          <w:numId w:val="38"/>
        </w:numPr>
      </w:pPr>
      <w:r>
        <w:t>Configure</w:t>
      </w:r>
      <w:r w:rsidR="00E86758">
        <w:t xml:space="preserve"> the </w:t>
      </w:r>
      <w:r w:rsidR="00497D3E">
        <w:t>I</w:t>
      </w:r>
      <w:r>
        <w:t xml:space="preserve">nternet </w:t>
      </w:r>
      <w:r w:rsidR="00497D3E">
        <w:t>E</w:t>
      </w:r>
      <w:r>
        <w:t>xplorer</w:t>
      </w:r>
      <w:r w:rsidR="00497D3E">
        <w:t xml:space="preserve"> </w:t>
      </w:r>
      <w:r w:rsidR="00E86758">
        <w:t xml:space="preserve">proxy </w:t>
      </w:r>
      <w:r w:rsidR="00497D3E">
        <w:t>settings to point to the</w:t>
      </w:r>
      <w:r>
        <w:t xml:space="preserve"> </w:t>
      </w:r>
      <w:r w:rsidR="004A5646" w:rsidRPr="004A5646">
        <w:rPr>
          <w:b/>
        </w:rPr>
        <w:t xml:space="preserve">HP </w:t>
      </w:r>
      <w:r w:rsidRPr="004A5646">
        <w:rPr>
          <w:b/>
        </w:rPr>
        <w:t>S</w:t>
      </w:r>
      <w:r w:rsidR="004A5646" w:rsidRPr="004A5646">
        <w:rPr>
          <w:b/>
        </w:rPr>
        <w:t xml:space="preserve">ervice </w:t>
      </w:r>
      <w:r w:rsidRPr="004A5646">
        <w:rPr>
          <w:b/>
        </w:rPr>
        <w:t>V</w:t>
      </w:r>
      <w:r w:rsidR="004A5646">
        <w:rPr>
          <w:b/>
        </w:rPr>
        <w:t>irtualizat</w:t>
      </w:r>
      <w:r w:rsidR="004A5646" w:rsidRPr="004A5646">
        <w:rPr>
          <w:b/>
        </w:rPr>
        <w:t>i</w:t>
      </w:r>
      <w:r w:rsidR="004A5646">
        <w:rPr>
          <w:b/>
        </w:rPr>
        <w:t>o</w:t>
      </w:r>
      <w:r w:rsidR="004A5646" w:rsidRPr="004A5646">
        <w:rPr>
          <w:b/>
        </w:rPr>
        <w:t>n Designer</w:t>
      </w:r>
      <w:r>
        <w:t xml:space="preserve"> s</w:t>
      </w:r>
      <w:r w:rsidR="00E86758">
        <w:t xml:space="preserve">erver </w:t>
      </w:r>
      <w:r w:rsidR="00497D3E">
        <w:t>ip address</w:t>
      </w:r>
      <w:r w:rsidR="00E86758">
        <w:t xml:space="preserve"> and </w:t>
      </w:r>
      <w:r w:rsidR="00497D3E">
        <w:t>p</w:t>
      </w:r>
      <w:r w:rsidR="00E86758">
        <w:t>ort as shown below.</w:t>
      </w:r>
    </w:p>
    <w:p w14:paraId="74691D86" w14:textId="77777777" w:rsidR="00E86758" w:rsidRDefault="00E86758" w:rsidP="00E86758">
      <w:pPr>
        <w:pStyle w:val="snStepNext"/>
        <w:ind w:left="1800"/>
      </w:pPr>
      <w:r>
        <w:rPr>
          <w:noProof/>
        </w:rPr>
        <w:lastRenderedPageBreak/>
        <w:drawing>
          <wp:inline distT="0" distB="0" distL="0" distR="0" wp14:anchorId="0843620D" wp14:editId="17961150">
            <wp:extent cx="2501798" cy="3229934"/>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15888" cy="3248125"/>
                    </a:xfrm>
                    <a:prstGeom prst="rect">
                      <a:avLst/>
                    </a:prstGeom>
                  </pic:spPr>
                </pic:pic>
              </a:graphicData>
            </a:graphic>
          </wp:inline>
        </w:drawing>
      </w:r>
    </w:p>
    <w:p w14:paraId="4564C0D9" w14:textId="674888D7" w:rsidR="00DE130B" w:rsidRPr="00DE130B" w:rsidRDefault="00DE130B" w:rsidP="00E86758">
      <w:pPr>
        <w:pStyle w:val="snStepNext"/>
        <w:ind w:left="1800"/>
      </w:pPr>
      <w:r w:rsidRPr="00DE130B">
        <w:rPr>
          <w:b/>
        </w:rPr>
        <w:t>Note:</w:t>
      </w:r>
      <w:r>
        <w:rPr>
          <w:b/>
        </w:rPr>
        <w:t xml:space="preserve"> </w:t>
      </w:r>
      <w:r>
        <w:t xml:space="preserve">replace the ip address and port with your </w:t>
      </w:r>
      <w:r w:rsidRPr="004A5646">
        <w:rPr>
          <w:b/>
        </w:rPr>
        <w:t>HP Service Virtualization</w:t>
      </w:r>
      <w:r w:rsidR="004A5646" w:rsidRPr="004A5646">
        <w:rPr>
          <w:b/>
        </w:rPr>
        <w:t xml:space="preserve"> Designer</w:t>
      </w:r>
      <w:r>
        <w:t xml:space="preserve"> server ip address and port.</w:t>
      </w:r>
    </w:p>
    <w:p w14:paraId="016F6C32" w14:textId="78E11007" w:rsidR="00E86758" w:rsidRDefault="00E86758" w:rsidP="00E86758">
      <w:pPr>
        <w:pStyle w:val="sfStepFirst"/>
        <w:numPr>
          <w:ilvl w:val="0"/>
          <w:numId w:val="38"/>
        </w:numPr>
      </w:pPr>
      <w:r>
        <w:t xml:space="preserve">Launch the </w:t>
      </w:r>
      <w:r w:rsidRPr="00DE130B">
        <w:rPr>
          <w:b/>
        </w:rPr>
        <w:t>iBank</w:t>
      </w:r>
      <w:r w:rsidR="00DE130B" w:rsidRPr="00DE130B">
        <w:rPr>
          <w:b/>
        </w:rPr>
        <w:t xml:space="preserve"> dotNet</w:t>
      </w:r>
      <w:r w:rsidR="00DE130B">
        <w:t xml:space="preserve"> (iBank</w:t>
      </w:r>
      <w:r>
        <w:t xml:space="preserve"> Investor</w:t>
      </w:r>
      <w:r w:rsidR="00DE130B">
        <w:t>) web</w:t>
      </w:r>
      <w:r>
        <w:t xml:space="preserve"> application</w:t>
      </w:r>
      <w:r w:rsidR="00DE130B">
        <w:t>.</w:t>
      </w:r>
      <w:r w:rsidR="00497D3E">
        <w:t xml:space="preserve"> </w:t>
      </w:r>
      <w:r w:rsidR="00DE130B">
        <w:t>L</w:t>
      </w:r>
      <w:r w:rsidR="00497D3E">
        <w:t xml:space="preserve">og in </w:t>
      </w:r>
      <w:r>
        <w:t xml:space="preserve">and </w:t>
      </w:r>
      <w:r w:rsidR="00DE130B">
        <w:t>go</w:t>
      </w:r>
      <w:r>
        <w:t xml:space="preserve"> to</w:t>
      </w:r>
      <w:r w:rsidR="00497D3E">
        <w:t xml:space="preserve"> Accounts</w:t>
      </w:r>
      <w:r>
        <w:t xml:space="preserve">.  In this section, </w:t>
      </w:r>
      <w:r w:rsidR="00497D3E">
        <w:t xml:space="preserve">the web </w:t>
      </w:r>
      <w:r>
        <w:t xml:space="preserve">application invokes </w:t>
      </w:r>
      <w:r w:rsidRPr="00DE130B">
        <w:rPr>
          <w:b/>
        </w:rPr>
        <w:t xml:space="preserve">iBank </w:t>
      </w:r>
      <w:r w:rsidR="00DE130B" w:rsidRPr="00DE130B">
        <w:rPr>
          <w:b/>
        </w:rPr>
        <w:t>Java</w:t>
      </w:r>
      <w:r w:rsidR="00DE130B">
        <w:t xml:space="preserve"> (iBank </w:t>
      </w:r>
      <w:r>
        <w:t>Internet Banking</w:t>
      </w:r>
      <w:r w:rsidR="00DE130B">
        <w:t>) web</w:t>
      </w:r>
      <w:r>
        <w:t xml:space="preserve"> application REST API</w:t>
      </w:r>
    </w:p>
    <w:p w14:paraId="2A967B6E" w14:textId="77777777" w:rsidR="00E86758" w:rsidRDefault="00E86758" w:rsidP="00E86758">
      <w:pPr>
        <w:pStyle w:val="snStepNext"/>
        <w:ind w:left="1800"/>
      </w:pPr>
      <w:r>
        <w:rPr>
          <w:noProof/>
        </w:rPr>
        <w:drawing>
          <wp:inline distT="0" distB="0" distL="0" distR="0" wp14:anchorId="7569A06A" wp14:editId="7322F570">
            <wp:extent cx="5230368" cy="3288698"/>
            <wp:effectExtent l="0" t="0" r="889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0316" cy="3294953"/>
                    </a:xfrm>
                    <a:prstGeom prst="rect">
                      <a:avLst/>
                    </a:prstGeom>
                  </pic:spPr>
                </pic:pic>
              </a:graphicData>
            </a:graphic>
          </wp:inline>
        </w:drawing>
      </w:r>
    </w:p>
    <w:p w14:paraId="18DADE07" w14:textId="295CEBF4" w:rsidR="00E86758" w:rsidRDefault="00497D3E" w:rsidP="00497D3E">
      <w:pPr>
        <w:pStyle w:val="sfStepFirst"/>
        <w:numPr>
          <w:ilvl w:val="0"/>
          <w:numId w:val="38"/>
        </w:numPr>
      </w:pPr>
      <w:r>
        <w:t>I</w:t>
      </w:r>
      <w:r w:rsidR="00E86758">
        <w:t xml:space="preserve">n </w:t>
      </w:r>
      <w:r w:rsidR="00E86758" w:rsidRPr="00DE130B">
        <w:rPr>
          <w:b/>
        </w:rPr>
        <w:t>HP S</w:t>
      </w:r>
      <w:r w:rsidR="00DE130B">
        <w:rPr>
          <w:b/>
        </w:rPr>
        <w:t xml:space="preserve">ervice </w:t>
      </w:r>
      <w:r w:rsidR="00E86758" w:rsidRPr="00DE130B">
        <w:rPr>
          <w:b/>
        </w:rPr>
        <w:t>V</w:t>
      </w:r>
      <w:r w:rsidR="00DE130B">
        <w:rPr>
          <w:b/>
        </w:rPr>
        <w:t>irtualization</w:t>
      </w:r>
      <w:r w:rsidR="00E86758" w:rsidRPr="00DE130B">
        <w:rPr>
          <w:b/>
        </w:rPr>
        <w:t xml:space="preserve"> Designer</w:t>
      </w:r>
      <w:r w:rsidR="00E86758">
        <w:t xml:space="preserve">, you </w:t>
      </w:r>
      <w:r w:rsidR="00DE130B">
        <w:t>should</w:t>
      </w:r>
      <w:r w:rsidR="00E86758">
        <w:t xml:space="preserve"> see messages being intercepted and learned. </w:t>
      </w:r>
    </w:p>
    <w:p w14:paraId="1F84614D" w14:textId="77777777" w:rsidR="00E86758" w:rsidRDefault="00E86758" w:rsidP="00E86758">
      <w:pPr>
        <w:pStyle w:val="snStepNext"/>
        <w:ind w:left="1800"/>
      </w:pPr>
      <w:r>
        <w:rPr>
          <w:noProof/>
        </w:rPr>
        <w:lastRenderedPageBreak/>
        <w:drawing>
          <wp:inline distT="0" distB="0" distL="0" distR="0" wp14:anchorId="463B94BA" wp14:editId="1F2EBF8D">
            <wp:extent cx="5244998" cy="322192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59746" cy="3230987"/>
                    </a:xfrm>
                    <a:prstGeom prst="rect">
                      <a:avLst/>
                    </a:prstGeom>
                    <a:noFill/>
                    <a:ln>
                      <a:noFill/>
                    </a:ln>
                  </pic:spPr>
                </pic:pic>
              </a:graphicData>
            </a:graphic>
          </wp:inline>
        </w:drawing>
      </w:r>
    </w:p>
    <w:p w14:paraId="349587A3" w14:textId="77777777" w:rsidR="00E86758" w:rsidRDefault="00E86758" w:rsidP="00E86758">
      <w:pPr>
        <w:pStyle w:val="snStepNext"/>
        <w:ind w:left="1800"/>
      </w:pPr>
    </w:p>
    <w:p w14:paraId="678148B0" w14:textId="77777777" w:rsidR="00E86758" w:rsidRDefault="00E86758" w:rsidP="00E86758">
      <w:pPr>
        <w:pStyle w:val="snStepNext"/>
        <w:ind w:left="1800"/>
      </w:pPr>
      <w:r>
        <w:rPr>
          <w:noProof/>
        </w:rPr>
        <w:drawing>
          <wp:inline distT="0" distB="0" distL="0" distR="0" wp14:anchorId="12D8E644" wp14:editId="5F77536C">
            <wp:extent cx="5244465" cy="1918287"/>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7849" cy="1923182"/>
                    </a:xfrm>
                    <a:prstGeom prst="rect">
                      <a:avLst/>
                    </a:prstGeom>
                  </pic:spPr>
                </pic:pic>
              </a:graphicData>
            </a:graphic>
          </wp:inline>
        </w:drawing>
      </w:r>
    </w:p>
    <w:p w14:paraId="3A029B89" w14:textId="1C14DD46" w:rsidR="00E86758" w:rsidRDefault="0019737F" w:rsidP="00E86758">
      <w:pPr>
        <w:pStyle w:val="snStepNext"/>
        <w:ind w:left="1800"/>
      </w:pPr>
      <w:r w:rsidRPr="0019737F">
        <w:rPr>
          <w:b/>
        </w:rPr>
        <w:t>Note:</w:t>
      </w:r>
      <w:r>
        <w:t xml:space="preserve"> </w:t>
      </w:r>
      <w:r w:rsidR="00E86758">
        <w:t>Once the learning process is complete the virtual service can be tested by putting it in simulation mode.</w:t>
      </w:r>
    </w:p>
    <w:p w14:paraId="0522C502" w14:textId="77777777" w:rsidR="00E86758" w:rsidRPr="00260437" w:rsidRDefault="00E86758" w:rsidP="00E86758">
      <w:pPr>
        <w:pStyle w:val="snStepNext"/>
        <w:ind w:left="1800"/>
      </w:pPr>
    </w:p>
    <w:p w14:paraId="21EC88AA" w14:textId="395C4FB4" w:rsidR="00E86758" w:rsidRPr="000506AD" w:rsidRDefault="00E86758" w:rsidP="00E86758">
      <w:pPr>
        <w:pStyle w:val="sfStepFirst"/>
        <w:numPr>
          <w:ilvl w:val="0"/>
          <w:numId w:val="38"/>
        </w:numPr>
      </w:pPr>
      <w:r>
        <w:t>Test the S</w:t>
      </w:r>
      <w:r w:rsidR="00DE130B">
        <w:t xml:space="preserve">ervice </w:t>
      </w:r>
      <w:r>
        <w:t>V</w:t>
      </w:r>
      <w:r w:rsidR="00DE130B">
        <w:t>irtualization</w:t>
      </w:r>
      <w:r>
        <w:t xml:space="preserve"> in simulation mode. </w:t>
      </w:r>
    </w:p>
    <w:p w14:paraId="0A43984F" w14:textId="3981A8FF" w:rsidR="00E86758" w:rsidRDefault="00E86758" w:rsidP="00E86758">
      <w:pPr>
        <w:pStyle w:val="sfStepFirst"/>
        <w:numPr>
          <w:ilvl w:val="0"/>
          <w:numId w:val="0"/>
        </w:numPr>
        <w:ind w:left="1800"/>
      </w:pPr>
      <w:r>
        <w:t xml:space="preserve">Stop </w:t>
      </w:r>
      <w:r w:rsidRPr="00DE130B">
        <w:rPr>
          <w:b/>
        </w:rPr>
        <w:t>iBank</w:t>
      </w:r>
      <w:r w:rsidR="00DE130B" w:rsidRPr="00DE130B">
        <w:rPr>
          <w:b/>
        </w:rPr>
        <w:t xml:space="preserve"> Java</w:t>
      </w:r>
      <w:r>
        <w:t xml:space="preserve"> </w:t>
      </w:r>
      <w:r w:rsidR="004A5646">
        <w:t xml:space="preserve">(iBank </w:t>
      </w:r>
      <w:r>
        <w:t>Internet Banking</w:t>
      </w:r>
      <w:r w:rsidR="004A5646">
        <w:t>) web</w:t>
      </w:r>
      <w:r>
        <w:t xml:space="preserve"> application</w:t>
      </w:r>
      <w:r w:rsidR="004A5646">
        <w:t xml:space="preserve"> from tomcat</w:t>
      </w:r>
      <w:r>
        <w:t xml:space="preserve"> and run </w:t>
      </w:r>
      <w:r w:rsidR="004A5646">
        <w:t xml:space="preserve">the SV service </w:t>
      </w:r>
      <w:r>
        <w:t>in simulation mode.  Test</w:t>
      </w:r>
      <w:r w:rsidR="004A5646">
        <w:t xml:space="preserve"> the</w:t>
      </w:r>
      <w:r>
        <w:t xml:space="preserve"> </w:t>
      </w:r>
      <w:r w:rsidR="004A5646" w:rsidRPr="004A5646">
        <w:rPr>
          <w:b/>
        </w:rPr>
        <w:t>i</w:t>
      </w:r>
      <w:r w:rsidRPr="004A5646">
        <w:rPr>
          <w:b/>
        </w:rPr>
        <w:t>Bank</w:t>
      </w:r>
      <w:r w:rsidR="004A5646" w:rsidRPr="004A5646">
        <w:rPr>
          <w:b/>
        </w:rPr>
        <w:t xml:space="preserve"> dotNet </w:t>
      </w:r>
      <w:r w:rsidR="004A5646">
        <w:t>(iBank</w:t>
      </w:r>
      <w:r>
        <w:t xml:space="preserve"> Investor</w:t>
      </w:r>
      <w:r w:rsidR="004A5646">
        <w:t>)</w:t>
      </w:r>
      <w:r>
        <w:t xml:space="preserve"> </w:t>
      </w:r>
      <w:r w:rsidR="004A5646">
        <w:t xml:space="preserve">web </w:t>
      </w:r>
      <w:r>
        <w:t>application</w:t>
      </w:r>
      <w:r w:rsidR="004A5646">
        <w:t xml:space="preserve"> – by going to the </w:t>
      </w:r>
      <w:r w:rsidR="004A5646">
        <w:rPr>
          <w:b/>
        </w:rPr>
        <w:t>Accounts</w:t>
      </w:r>
      <w:r w:rsidR="004A5646">
        <w:t xml:space="preserve"> page</w:t>
      </w:r>
      <w:r>
        <w:t xml:space="preserve">, which should receive data from </w:t>
      </w:r>
      <w:r w:rsidR="004A5646">
        <w:t xml:space="preserve">the SV service, instead of the real </w:t>
      </w:r>
      <w:r w:rsidR="004A5646" w:rsidRPr="004A5646">
        <w:rPr>
          <w:b/>
        </w:rPr>
        <w:t>iBank Java</w:t>
      </w:r>
      <w:r w:rsidR="004A5646">
        <w:t xml:space="preserve"> (iBank Internet Banking) web application</w:t>
      </w:r>
      <w:r>
        <w:t xml:space="preserve">. </w:t>
      </w:r>
    </w:p>
    <w:p w14:paraId="5E36CB2A" w14:textId="77777777" w:rsidR="00E86758" w:rsidRDefault="00E86758" w:rsidP="00E86758">
      <w:pPr>
        <w:pStyle w:val="snStepNext"/>
        <w:ind w:left="1800"/>
      </w:pPr>
      <w:r>
        <w:rPr>
          <w:noProof/>
        </w:rPr>
        <w:lastRenderedPageBreak/>
        <w:drawing>
          <wp:inline distT="0" distB="0" distL="0" distR="0" wp14:anchorId="61BB9058" wp14:editId="7FC82FD8">
            <wp:extent cx="5301049" cy="327476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02247" cy="3275505"/>
                    </a:xfrm>
                    <a:prstGeom prst="rect">
                      <a:avLst/>
                    </a:prstGeom>
                    <a:noFill/>
                    <a:ln>
                      <a:noFill/>
                    </a:ln>
                  </pic:spPr>
                </pic:pic>
              </a:graphicData>
            </a:graphic>
          </wp:inline>
        </w:drawing>
      </w:r>
    </w:p>
    <w:p w14:paraId="2DC2DE16" w14:textId="4773C26B" w:rsidR="00E86758" w:rsidRDefault="00E86758" w:rsidP="00E86758">
      <w:pPr>
        <w:pStyle w:val="snStepNext"/>
        <w:ind w:left="1800"/>
      </w:pPr>
      <w:r>
        <w:t xml:space="preserve">You will see messages being served from </w:t>
      </w:r>
      <w:r w:rsidR="004A5646">
        <w:t>SV service</w:t>
      </w:r>
      <w:r>
        <w:t xml:space="preserve"> and the percentage</w:t>
      </w:r>
      <w:r w:rsidR="004A5646">
        <w:t xml:space="preserve"> of learned data being used in s</w:t>
      </w:r>
      <w:r>
        <w:t>imulation mode.</w:t>
      </w:r>
    </w:p>
    <w:p w14:paraId="27CEC6E3" w14:textId="77777777" w:rsidR="00E86758" w:rsidRDefault="00E86758" w:rsidP="00E86758">
      <w:pPr>
        <w:pStyle w:val="snStepNext"/>
        <w:ind w:left="1800"/>
      </w:pPr>
    </w:p>
    <w:p w14:paraId="42B0C496" w14:textId="3233BF9E" w:rsidR="00E86758" w:rsidRDefault="00E86758" w:rsidP="00E86758">
      <w:pPr>
        <w:pStyle w:val="snStepNext"/>
        <w:ind w:left="1800"/>
      </w:pPr>
      <w:r>
        <w:rPr>
          <w:b/>
        </w:rPr>
        <w:t xml:space="preserve">NOTE: </w:t>
      </w:r>
      <w:r>
        <w:t xml:space="preserve">The “Design” phase of the virtual service ends when the consuming application behaves as expected with the simulator acting on behalf of the real service needed by the application. The virtual service up to that point has been hosted by the local embedded server in the </w:t>
      </w:r>
      <w:r w:rsidRPr="004A5646">
        <w:rPr>
          <w:b/>
        </w:rPr>
        <w:t>HP S</w:t>
      </w:r>
      <w:r w:rsidR="004A5646" w:rsidRPr="004A5646">
        <w:rPr>
          <w:b/>
        </w:rPr>
        <w:t xml:space="preserve">ervice </w:t>
      </w:r>
      <w:r w:rsidRPr="004A5646">
        <w:rPr>
          <w:b/>
        </w:rPr>
        <w:t>V</w:t>
      </w:r>
      <w:r w:rsidR="004A5646" w:rsidRPr="004A5646">
        <w:rPr>
          <w:b/>
        </w:rPr>
        <w:t>irtualization</w:t>
      </w:r>
      <w:r w:rsidRPr="004A5646">
        <w:rPr>
          <w:b/>
        </w:rPr>
        <w:t xml:space="preserve"> Designer</w:t>
      </w:r>
      <w:r>
        <w:t xml:space="preserve"> and can now be transferred to be hosted by the </w:t>
      </w:r>
      <w:r w:rsidRPr="004A5646">
        <w:rPr>
          <w:b/>
        </w:rPr>
        <w:t>HP S</w:t>
      </w:r>
      <w:r w:rsidR="004A5646" w:rsidRPr="004A5646">
        <w:rPr>
          <w:b/>
        </w:rPr>
        <w:t xml:space="preserve">ervice </w:t>
      </w:r>
      <w:r w:rsidRPr="004A5646">
        <w:rPr>
          <w:b/>
        </w:rPr>
        <w:t>V</w:t>
      </w:r>
      <w:r w:rsidR="004A5646" w:rsidRPr="004A5646">
        <w:rPr>
          <w:b/>
        </w:rPr>
        <w:t>irtualization</w:t>
      </w:r>
      <w:r>
        <w:t xml:space="preserve"> Server.</w:t>
      </w:r>
    </w:p>
    <w:p w14:paraId="12728B55" w14:textId="77777777" w:rsidR="00E86758" w:rsidRDefault="00E86758" w:rsidP="00E86758">
      <w:pPr>
        <w:pStyle w:val="sfStepFirst"/>
        <w:numPr>
          <w:ilvl w:val="0"/>
          <w:numId w:val="0"/>
        </w:numPr>
        <w:ind w:left="1800"/>
      </w:pPr>
    </w:p>
    <w:p w14:paraId="4F57F161" w14:textId="07CDAFD1" w:rsidR="00E86758" w:rsidRDefault="00E86758" w:rsidP="00E86758">
      <w:pPr>
        <w:pStyle w:val="sfStepFirst"/>
        <w:numPr>
          <w:ilvl w:val="0"/>
          <w:numId w:val="38"/>
        </w:numPr>
      </w:pPr>
      <w:r>
        <w:t xml:space="preserve">Deploy </w:t>
      </w:r>
      <w:r w:rsidR="004A5646">
        <w:t>the vertual</w:t>
      </w:r>
      <w:r>
        <w:t xml:space="preserve"> service on the </w:t>
      </w:r>
      <w:r w:rsidRPr="004A5646">
        <w:rPr>
          <w:b/>
        </w:rPr>
        <w:t>HP S</w:t>
      </w:r>
      <w:r w:rsidR="004A5646" w:rsidRPr="004A5646">
        <w:rPr>
          <w:b/>
        </w:rPr>
        <w:t xml:space="preserve">ervice </w:t>
      </w:r>
      <w:r w:rsidRPr="004A5646">
        <w:rPr>
          <w:b/>
        </w:rPr>
        <w:t>V</w:t>
      </w:r>
      <w:r w:rsidR="004A5646" w:rsidRPr="004A5646">
        <w:rPr>
          <w:b/>
        </w:rPr>
        <w:t>irtualization</w:t>
      </w:r>
      <w:r>
        <w:t xml:space="preserve"> Server</w:t>
      </w:r>
    </w:p>
    <w:p w14:paraId="7BD3E43C" w14:textId="3F479064" w:rsidR="00E86758" w:rsidRDefault="00E86758" w:rsidP="00E86758">
      <w:pPr>
        <w:pStyle w:val="snStepNext"/>
        <w:ind w:left="1800"/>
      </w:pPr>
      <w:r>
        <w:t xml:space="preserve">There are two approaches to transferring the created virtual service from the local server to its final destination on an </w:t>
      </w:r>
      <w:r w:rsidR="004A5646" w:rsidRPr="004A5646">
        <w:rPr>
          <w:b/>
        </w:rPr>
        <w:t xml:space="preserve">HP </w:t>
      </w:r>
      <w:r w:rsidRPr="004A5646">
        <w:rPr>
          <w:b/>
        </w:rPr>
        <w:t>S</w:t>
      </w:r>
      <w:r w:rsidR="004A5646" w:rsidRPr="004A5646">
        <w:rPr>
          <w:b/>
        </w:rPr>
        <w:t xml:space="preserve">ervice </w:t>
      </w:r>
      <w:r w:rsidRPr="004A5646">
        <w:rPr>
          <w:b/>
        </w:rPr>
        <w:t>V</w:t>
      </w:r>
      <w:r w:rsidR="004A5646" w:rsidRPr="004A5646">
        <w:rPr>
          <w:b/>
        </w:rPr>
        <w:t>irtualization</w:t>
      </w:r>
      <w:r>
        <w:t xml:space="preserve"> server. </w:t>
      </w:r>
    </w:p>
    <w:p w14:paraId="0AE7D560" w14:textId="4692B606" w:rsidR="00E86758" w:rsidRDefault="004A5646" w:rsidP="00E86758">
      <w:pPr>
        <w:pStyle w:val="snStepNext"/>
        <w:ind w:left="1800"/>
      </w:pPr>
      <w:r>
        <w:t xml:space="preserve">Select </w:t>
      </w:r>
      <w:r w:rsidRPr="004A5646">
        <w:rPr>
          <w:b/>
        </w:rPr>
        <w:t>Project &gt; Change server</w:t>
      </w:r>
      <w:r>
        <w:rPr>
          <w:b/>
        </w:rPr>
        <w:t xml:space="preserve"> </w:t>
      </w:r>
      <w:r>
        <w:t>from the main menu.</w:t>
      </w:r>
    </w:p>
    <w:p w14:paraId="7AF175D9" w14:textId="77777777" w:rsidR="00E86758" w:rsidRDefault="00E86758" w:rsidP="00E86758">
      <w:pPr>
        <w:pStyle w:val="snStepNext"/>
        <w:ind w:left="1800"/>
      </w:pPr>
      <w:r>
        <w:rPr>
          <w:noProof/>
        </w:rPr>
        <w:drawing>
          <wp:inline distT="0" distB="0" distL="0" distR="0" wp14:anchorId="7A623FA3" wp14:editId="3DE07AF6">
            <wp:extent cx="3613785" cy="2581275"/>
            <wp:effectExtent l="0" t="0" r="571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5495" cy="2582496"/>
                    </a:xfrm>
                    <a:prstGeom prst="rect">
                      <a:avLst/>
                    </a:prstGeom>
                    <a:noFill/>
                    <a:ln>
                      <a:noFill/>
                    </a:ln>
                  </pic:spPr>
                </pic:pic>
              </a:graphicData>
            </a:graphic>
          </wp:inline>
        </w:drawing>
      </w:r>
    </w:p>
    <w:p w14:paraId="1C430BF5" w14:textId="77777777" w:rsidR="00E86758" w:rsidRDefault="00E86758" w:rsidP="00E86758">
      <w:pPr>
        <w:pStyle w:val="snStepNext"/>
        <w:ind w:left="1800"/>
      </w:pPr>
    </w:p>
    <w:p w14:paraId="37605C0B" w14:textId="77777777" w:rsidR="00E86758" w:rsidRDefault="00E86758" w:rsidP="00E86758">
      <w:pPr>
        <w:pStyle w:val="snStepNext"/>
        <w:ind w:left="1800"/>
      </w:pPr>
      <w:r>
        <w:lastRenderedPageBreak/>
        <w:t>Enter the URL of the SV Server Management Console</w:t>
      </w:r>
    </w:p>
    <w:p w14:paraId="06B7F594" w14:textId="0C1B7EE7" w:rsidR="00E86758" w:rsidRDefault="00481F9A" w:rsidP="00E86758">
      <w:pPr>
        <w:pStyle w:val="snStepNext"/>
        <w:ind w:left="1800"/>
      </w:pPr>
      <w:hyperlink w:history="1">
        <w:r w:rsidR="004A5646" w:rsidRPr="004A5646">
          <w:rPr>
            <w:rStyle w:val="Hyperlink"/>
            <w:i w:val="0"/>
          </w:rPr>
          <w:t>http://</w:t>
        </w:r>
        <w:r w:rsidR="004A5646" w:rsidRPr="004A5646">
          <w:rPr>
            <w:rStyle w:val="Hyperlink"/>
            <w:b/>
            <w:i w:val="0"/>
          </w:rPr>
          <w:t>&lt;sv_server&gt;</w:t>
        </w:r>
        <w:r w:rsidR="004A5646" w:rsidRPr="004A5646">
          <w:rPr>
            <w:rStyle w:val="Hyperlink"/>
            <w:i w:val="0"/>
          </w:rPr>
          <w:t>:</w:t>
        </w:r>
        <w:r w:rsidR="004A5646" w:rsidRPr="004A5646">
          <w:rPr>
            <w:rStyle w:val="Hyperlink"/>
            <w:b/>
            <w:i w:val="0"/>
          </w:rPr>
          <w:t>&lt;sv_port&gt;</w:t>
        </w:r>
        <w:r w:rsidR="004A5646" w:rsidRPr="004A5646">
          <w:rPr>
            <w:rStyle w:val="Hyperlink"/>
            <w:i w:val="0"/>
          </w:rPr>
          <w:t>/management</w:t>
        </w:r>
      </w:hyperlink>
      <w:r w:rsidR="00E86758">
        <w:t xml:space="preserve"> and click </w:t>
      </w:r>
      <w:r w:rsidR="00E86758" w:rsidRPr="004A5646">
        <w:rPr>
          <w:b/>
        </w:rPr>
        <w:t>Next</w:t>
      </w:r>
      <w:r w:rsidR="004A5646" w:rsidRPr="004A5646">
        <w:t>.</w:t>
      </w:r>
    </w:p>
    <w:p w14:paraId="15E00DCE" w14:textId="3E328A2C" w:rsidR="004A5646" w:rsidRPr="004A5646" w:rsidRDefault="004A5646" w:rsidP="00E86758">
      <w:pPr>
        <w:pStyle w:val="snStepNext"/>
        <w:ind w:left="1800"/>
      </w:pPr>
      <w:r w:rsidRPr="004A5646">
        <w:rPr>
          <w:b/>
        </w:rPr>
        <w:t>Note:</w:t>
      </w:r>
      <w:r>
        <w:t xml:space="preserve"> replace </w:t>
      </w:r>
      <w:r w:rsidRPr="004A5646">
        <w:rPr>
          <w:b/>
        </w:rPr>
        <w:t>sv_server</w:t>
      </w:r>
      <w:r>
        <w:t xml:space="preserve"> and </w:t>
      </w:r>
      <w:r w:rsidRPr="004A5646">
        <w:rPr>
          <w:b/>
        </w:rPr>
        <w:t>sv_port</w:t>
      </w:r>
      <w:r>
        <w:t xml:space="preserve"> with your </w:t>
      </w:r>
      <w:r w:rsidRPr="004A5646">
        <w:rPr>
          <w:b/>
        </w:rPr>
        <w:t xml:space="preserve">HP Service Virtualization </w:t>
      </w:r>
      <w:r>
        <w:t>server hostname and port.</w:t>
      </w:r>
    </w:p>
    <w:p w14:paraId="5A54F19A" w14:textId="77777777" w:rsidR="00E86758" w:rsidRDefault="00E86758" w:rsidP="00E86758">
      <w:pPr>
        <w:pStyle w:val="snStepNext"/>
        <w:ind w:left="1800"/>
      </w:pPr>
      <w:r>
        <w:t>Select the HTTP(s) Proxy agent type</w:t>
      </w:r>
    </w:p>
    <w:p w14:paraId="07C57BB0" w14:textId="77777777" w:rsidR="00E86758" w:rsidRDefault="00E86758" w:rsidP="00E86758">
      <w:pPr>
        <w:pStyle w:val="snStepNext"/>
        <w:ind w:left="1800"/>
      </w:pPr>
    </w:p>
    <w:p w14:paraId="3E26C124" w14:textId="36201EC4" w:rsidR="00E86758" w:rsidRDefault="00E86758" w:rsidP="00E86758">
      <w:pPr>
        <w:pStyle w:val="snStepNext"/>
        <w:ind w:left="1800"/>
      </w:pPr>
      <w:r>
        <w:t xml:space="preserve">Virtual service will then be deployed and running on an agent placed on the </w:t>
      </w:r>
      <w:r w:rsidR="00AA3104">
        <w:t xml:space="preserve">HP </w:t>
      </w:r>
      <w:r>
        <w:t>S</w:t>
      </w:r>
      <w:r w:rsidR="00AA3104">
        <w:t xml:space="preserve">ervice </w:t>
      </w:r>
      <w:r>
        <w:t>V</w:t>
      </w:r>
      <w:r w:rsidR="00AA3104">
        <w:t>irtualization server.</w:t>
      </w:r>
    </w:p>
    <w:p w14:paraId="0C346BF6" w14:textId="77777777" w:rsidR="00E86758" w:rsidRDefault="00E86758" w:rsidP="00E86758">
      <w:pPr>
        <w:pStyle w:val="snStepNext"/>
        <w:ind w:left="1800"/>
      </w:pPr>
      <w:r>
        <w:rPr>
          <w:noProof/>
        </w:rPr>
        <w:drawing>
          <wp:inline distT="0" distB="0" distL="0" distR="0" wp14:anchorId="27F9DA11" wp14:editId="67DA1531">
            <wp:extent cx="4019550" cy="252195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19550" cy="2521953"/>
                    </a:xfrm>
                    <a:prstGeom prst="rect">
                      <a:avLst/>
                    </a:prstGeom>
                    <a:noFill/>
                    <a:ln>
                      <a:noFill/>
                    </a:ln>
                  </pic:spPr>
                </pic:pic>
              </a:graphicData>
            </a:graphic>
          </wp:inline>
        </w:drawing>
      </w:r>
    </w:p>
    <w:p w14:paraId="77C35FF6" w14:textId="24013C1E" w:rsidR="00E86758" w:rsidRDefault="00E86758" w:rsidP="00E86758">
      <w:pPr>
        <w:pStyle w:val="snStepNext"/>
        <w:ind w:left="1800"/>
      </w:pPr>
      <w:r>
        <w:t xml:space="preserve">Reconfigure the </w:t>
      </w:r>
      <w:r w:rsidR="00AA3104">
        <w:t>Internet Explorer proxy on the MSTools server</w:t>
      </w:r>
      <w:r>
        <w:t xml:space="preserve"> to use the </w:t>
      </w:r>
      <w:r w:rsidR="00AA3104">
        <w:t>HP Service Virtualization  server ip address and port</w:t>
      </w:r>
      <w:r>
        <w:t>.</w:t>
      </w:r>
      <w:r w:rsidR="00AA3104">
        <w:t xml:space="preserve"> (to allow the </w:t>
      </w:r>
      <w:r w:rsidR="00AA3104" w:rsidRPr="00AA3104">
        <w:rPr>
          <w:b/>
        </w:rPr>
        <w:t>iBank dotNet</w:t>
      </w:r>
      <w:r w:rsidR="00AA3104">
        <w:t xml:space="preserve"> (iBank Investor) web application to use the virtualized service on the HP Service Virtualization server)</w:t>
      </w:r>
    </w:p>
    <w:p w14:paraId="79B32DD8" w14:textId="77777777" w:rsidR="00BF3B27" w:rsidRDefault="00E86758" w:rsidP="00BF3B27">
      <w:pPr>
        <w:pStyle w:val="snStepNext"/>
        <w:ind w:left="1800"/>
      </w:pPr>
      <w:r>
        <w:t xml:space="preserve">(This step is identical to the step where the virtual service was running on the </w:t>
      </w:r>
      <w:r w:rsidR="00AA3104" w:rsidRPr="00AA3104">
        <w:rPr>
          <w:b/>
        </w:rPr>
        <w:t xml:space="preserve">HP </w:t>
      </w:r>
      <w:r w:rsidRPr="00AA3104">
        <w:rPr>
          <w:b/>
        </w:rPr>
        <w:t>S</w:t>
      </w:r>
      <w:r w:rsidR="00AA3104" w:rsidRPr="00AA3104">
        <w:rPr>
          <w:b/>
        </w:rPr>
        <w:t xml:space="preserve">ervice </w:t>
      </w:r>
      <w:r w:rsidRPr="00AA3104">
        <w:rPr>
          <w:b/>
        </w:rPr>
        <w:t>V</w:t>
      </w:r>
      <w:r w:rsidR="00AA3104" w:rsidRPr="00AA3104">
        <w:rPr>
          <w:b/>
        </w:rPr>
        <w:t>irtualization</w:t>
      </w:r>
      <w:r w:rsidRPr="00AA3104">
        <w:rPr>
          <w:b/>
        </w:rPr>
        <w:t xml:space="preserve"> Designer</w:t>
      </w:r>
      <w:r>
        <w:t xml:space="preserve"> embedded server with the exception of a new location of the http(s) proxy server running on the </w:t>
      </w:r>
      <w:r w:rsidR="00AA3104" w:rsidRPr="00AA3104">
        <w:rPr>
          <w:b/>
        </w:rPr>
        <w:t xml:space="preserve">HP </w:t>
      </w:r>
      <w:r w:rsidRPr="00AA3104">
        <w:rPr>
          <w:b/>
        </w:rPr>
        <w:t>S</w:t>
      </w:r>
      <w:r w:rsidR="00AA3104" w:rsidRPr="00AA3104">
        <w:rPr>
          <w:b/>
        </w:rPr>
        <w:t xml:space="preserve">ervice </w:t>
      </w:r>
      <w:r w:rsidRPr="00AA3104">
        <w:rPr>
          <w:b/>
        </w:rPr>
        <w:t>V</w:t>
      </w:r>
      <w:r w:rsidR="00AA3104" w:rsidRPr="00AA3104">
        <w:rPr>
          <w:b/>
        </w:rPr>
        <w:t>irtualization</w:t>
      </w:r>
      <w:r w:rsidRPr="00AA3104">
        <w:rPr>
          <w:b/>
        </w:rPr>
        <w:t xml:space="preserve"> Server</w:t>
      </w:r>
      <w:r>
        <w:t>).</w:t>
      </w:r>
    </w:p>
    <w:p w14:paraId="207A07DA" w14:textId="77777777" w:rsidR="00BF3B27" w:rsidRDefault="00BF3B27" w:rsidP="00BF3B27">
      <w:pPr>
        <w:pStyle w:val="snStepNext"/>
        <w:ind w:left="1800"/>
      </w:pPr>
    </w:p>
    <w:p w14:paraId="2387F0C6" w14:textId="6C11CD9D" w:rsidR="00BF3B27" w:rsidRPr="008454F7" w:rsidRDefault="00BF3B27" w:rsidP="00BF3B27">
      <w:pPr>
        <w:pStyle w:val="h2Head2"/>
      </w:pPr>
      <w:bookmarkStart w:id="449" w:name="_Toc403410098"/>
      <w:r w:rsidRPr="008454F7">
        <w:t>Start/Stop the Virtual Service simulation from Jenkins</w:t>
      </w:r>
      <w:bookmarkEnd w:id="449"/>
    </w:p>
    <w:p w14:paraId="312CB0E6" w14:textId="7424CF26" w:rsidR="00BF3B27" w:rsidRDefault="00BF3B27" w:rsidP="00BF3B27">
      <w:pPr>
        <w:pStyle w:val="snStepNext"/>
        <w:ind w:left="1440"/>
      </w:pPr>
      <w:r>
        <w:t>With the availability of the virtual service testing dependencies can be reduced by eliminating the need to have 3</w:t>
      </w:r>
      <w:r w:rsidRPr="000A47D5">
        <w:rPr>
          <w:vertAlign w:val="superscript"/>
        </w:rPr>
        <w:t>rd</w:t>
      </w:r>
      <w:r>
        <w:t xml:space="preserve"> party services or applications available in support of any testing.  In the continuous integration/continuous delivery </w:t>
      </w:r>
      <w:r w:rsidR="00F64732">
        <w:t>model</w:t>
      </w:r>
      <w:r>
        <w:t xml:space="preserve"> the virtual service behavior should remain in sync with the testing lifecycle, in other words a virtual sevice state should be controlled based on w</w:t>
      </w:r>
      <w:r w:rsidR="00F64732">
        <w:t>h</w:t>
      </w:r>
      <w:r>
        <w:t>ether testing is in progress or complete. When the test is about to be triggered the virtual service should automatically swit</w:t>
      </w:r>
      <w:r w:rsidR="00F64732">
        <w:t>c</w:t>
      </w:r>
      <w:r>
        <w:t>h to “simulation” mode and when the test is complete it should revert back to “standby” mode.  HP SV provides batch commands that use REST APIs to bypass the User Interface and control virtual service behavior for the purpose of automation. These commands will be used by Jenkins to orchestrate the steps needed before and after the testing occurs with respect to virtual service behavior.</w:t>
      </w:r>
    </w:p>
    <w:p w14:paraId="6B3BD2A7" w14:textId="1C0263C7" w:rsidR="00BF3B27" w:rsidRDefault="00BF3B27" w:rsidP="00BF3B27">
      <w:pPr>
        <w:pStyle w:val="snStepNext"/>
        <w:ind w:left="1440"/>
      </w:pPr>
      <w:r>
        <w:t>The utility  that provides that functionality is the SVConfigurator.cmd</w:t>
      </w:r>
    </w:p>
    <w:p w14:paraId="22BA7C9F" w14:textId="77777777" w:rsidR="00BF3B27" w:rsidRDefault="00BF3B27" w:rsidP="00BF3B27">
      <w:pPr>
        <w:pStyle w:val="snStepNext"/>
        <w:ind w:left="1440"/>
      </w:pPr>
    </w:p>
    <w:p w14:paraId="710D5344" w14:textId="77777777" w:rsidR="00BF3B27" w:rsidRDefault="00BF3B27" w:rsidP="00BF3B27">
      <w:pPr>
        <w:pStyle w:val="snStepNext"/>
        <w:ind w:left="1440"/>
      </w:pPr>
      <w:r>
        <w:t>Batch commands invoked by Jenkins.</w:t>
      </w:r>
    </w:p>
    <w:tbl>
      <w:tblPr>
        <w:tblStyle w:val="TableGrid"/>
        <w:tblW w:w="8452" w:type="dxa"/>
        <w:tblInd w:w="1440" w:type="dxa"/>
        <w:tblBorders>
          <w:top w:val="single" w:sz="12"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ook w:val="04A0" w:firstRow="1" w:lastRow="0" w:firstColumn="1" w:lastColumn="0" w:noHBand="0" w:noVBand="1"/>
        <w:tblPrChange w:id="450" w:author="Niu, Cheng-Guang" w:date="2014-11-14T16:38:00Z">
          <w:tblPr>
            <w:tblStyle w:val="TableGrid"/>
            <w:tblW w:w="9444" w:type="dxa"/>
            <w:tblInd w:w="1440" w:type="dxa"/>
            <w:tblLook w:val="04A0" w:firstRow="1" w:lastRow="0" w:firstColumn="1" w:lastColumn="0" w:noHBand="0" w:noVBand="1"/>
          </w:tblPr>
        </w:tblPrChange>
      </w:tblPr>
      <w:tblGrid>
        <w:gridCol w:w="2043"/>
        <w:gridCol w:w="6409"/>
        <w:tblGridChange w:id="451">
          <w:tblGrid>
            <w:gridCol w:w="3035"/>
            <w:gridCol w:w="6409"/>
          </w:tblGrid>
        </w:tblGridChange>
      </w:tblGrid>
      <w:tr w:rsidR="00BF3B27" w14:paraId="663E5834" w14:textId="77777777" w:rsidTr="00D776D7">
        <w:trPr>
          <w:trHeight w:val="1119"/>
          <w:trPrChange w:id="452" w:author="Niu, Cheng-Guang" w:date="2014-11-14T16:38:00Z">
            <w:trPr>
              <w:trHeight w:val="1146"/>
            </w:trPr>
          </w:trPrChange>
        </w:trPr>
        <w:tc>
          <w:tcPr>
            <w:tcW w:w="2716" w:type="dxa"/>
            <w:shd w:val="clear" w:color="auto" w:fill="EEECE1" w:themeFill="background2"/>
            <w:tcPrChange w:id="453" w:author="Niu, Cheng-Guang" w:date="2014-11-14T16:38:00Z">
              <w:tcPr>
                <w:tcW w:w="3433" w:type="dxa"/>
                <w:shd w:val="clear" w:color="auto" w:fill="EEECE1" w:themeFill="background2"/>
              </w:tcPr>
            </w:tcPrChange>
          </w:tcPr>
          <w:p w14:paraId="2740489F" w14:textId="77777777" w:rsidR="00BF3B27" w:rsidRDefault="00BF3B27" w:rsidP="002508A0">
            <w:pPr>
              <w:pStyle w:val="snStepNext"/>
            </w:pPr>
            <w:r>
              <w:lastRenderedPageBreak/>
              <w:t>Server path location</w:t>
            </w:r>
          </w:p>
        </w:tc>
        <w:tc>
          <w:tcPr>
            <w:tcW w:w="5736" w:type="dxa"/>
            <w:tcPrChange w:id="454" w:author="Niu, Cheng-Guang" w:date="2014-11-14T16:38:00Z">
              <w:tcPr>
                <w:tcW w:w="6011" w:type="dxa"/>
              </w:tcPr>
            </w:tcPrChange>
          </w:tcPr>
          <w:p w14:paraId="682ECB69" w14:textId="77777777" w:rsidR="00BF3B27" w:rsidRDefault="00BF3B27" w:rsidP="002508A0">
            <w:pPr>
              <w:pStyle w:val="snStepNext"/>
            </w:pPr>
            <w:r>
              <w:t>svserver\C$</w:t>
            </w:r>
            <w:r w:rsidRPr="008C0215">
              <w:t>\Users\Administrator\Documents\HPSV\Projects\DevopsDemo</w:t>
            </w:r>
          </w:p>
        </w:tc>
      </w:tr>
      <w:tr w:rsidR="00BF3B27" w14:paraId="3503586C" w14:textId="77777777" w:rsidTr="00D776D7">
        <w:trPr>
          <w:trHeight w:val="1180"/>
          <w:trPrChange w:id="455" w:author="Niu, Cheng-Guang" w:date="2014-11-14T16:38:00Z">
            <w:trPr>
              <w:trHeight w:val="1208"/>
            </w:trPr>
          </w:trPrChange>
        </w:trPr>
        <w:tc>
          <w:tcPr>
            <w:tcW w:w="2716" w:type="dxa"/>
            <w:shd w:val="clear" w:color="auto" w:fill="EEECE1" w:themeFill="background2"/>
            <w:tcPrChange w:id="456" w:author="Niu, Cheng-Guang" w:date="2014-11-14T16:38:00Z">
              <w:tcPr>
                <w:tcW w:w="3433" w:type="dxa"/>
                <w:shd w:val="clear" w:color="auto" w:fill="EEECE1" w:themeFill="background2"/>
              </w:tcPr>
            </w:tcPrChange>
          </w:tcPr>
          <w:p w14:paraId="00CAB3A9" w14:textId="77777777" w:rsidR="00BF3B27" w:rsidRDefault="00BF3B27" w:rsidP="002508A0">
            <w:pPr>
              <w:pStyle w:val="snStepNext"/>
            </w:pPr>
            <w:r>
              <w:t>Start simulator batch file</w:t>
            </w:r>
          </w:p>
        </w:tc>
        <w:tc>
          <w:tcPr>
            <w:tcW w:w="5736" w:type="dxa"/>
            <w:tcPrChange w:id="457" w:author="Niu, Cheng-Guang" w:date="2014-11-14T16:38:00Z">
              <w:tcPr>
                <w:tcW w:w="6011" w:type="dxa"/>
              </w:tcPr>
            </w:tcPrChange>
          </w:tcPr>
          <w:p w14:paraId="7B5B1C07" w14:textId="77777777" w:rsidR="00BF3B27" w:rsidRPr="003E7344" w:rsidRDefault="00BF3B27" w:rsidP="002508A0">
            <w:pPr>
              <w:pStyle w:val="snStepNext"/>
              <w:rPr>
                <w:b/>
              </w:rPr>
            </w:pPr>
            <w:r w:rsidRPr="003E7344">
              <w:rPr>
                <w:b/>
              </w:rPr>
              <w:t>Start_simulator.bat</w:t>
            </w:r>
          </w:p>
          <w:p w14:paraId="714F3D3D" w14:textId="77777777" w:rsidR="00BF3B27" w:rsidRDefault="00BF3B27" w:rsidP="002508A0">
            <w:pPr>
              <w:pStyle w:val="snStepNext"/>
            </w:pPr>
            <w:r>
              <w:t>Content:</w:t>
            </w:r>
          </w:p>
          <w:p w14:paraId="07ED4CEB" w14:textId="77777777" w:rsidR="00BF3B27" w:rsidRPr="003E7344" w:rsidRDefault="00BF3B27" w:rsidP="002508A0">
            <w:pPr>
              <w:pStyle w:val="snStepNext"/>
              <w:rPr>
                <w:i/>
              </w:rPr>
            </w:pPr>
            <w:r w:rsidRPr="003E7344">
              <w:rPr>
                <w:i/>
              </w:rPr>
              <w:t xml:space="preserve">C:\Progra~1\HP\HPserv~1\Tools\SVConfigurator\bin\svconfigurator.cmd CHANGEMODE -url http://svserver:6080/management -usr administrator -pwd </w:t>
            </w:r>
            <w:r>
              <w:rPr>
                <w:i/>
              </w:rPr>
              <w:t>XXXXXXX</w:t>
            </w:r>
            <w:r w:rsidRPr="003E7344">
              <w:rPr>
                <w:i/>
              </w:rPr>
              <w:t xml:space="preserve"> -dm "10 10 2 Data Model" "10 10 2 Service" SIMULATING</w:t>
            </w:r>
          </w:p>
          <w:p w14:paraId="35AC7B4F" w14:textId="77777777" w:rsidR="00BF3B27" w:rsidRDefault="00BF3B27" w:rsidP="002508A0">
            <w:pPr>
              <w:pStyle w:val="snStepNext"/>
            </w:pPr>
          </w:p>
        </w:tc>
      </w:tr>
      <w:tr w:rsidR="00BF3B27" w14:paraId="077DF731" w14:textId="77777777" w:rsidTr="00D776D7">
        <w:trPr>
          <w:trHeight w:val="1836"/>
          <w:trPrChange w:id="458" w:author="Niu, Cheng-Guang" w:date="2014-11-14T16:38:00Z">
            <w:trPr>
              <w:trHeight w:val="1880"/>
            </w:trPr>
          </w:trPrChange>
        </w:trPr>
        <w:tc>
          <w:tcPr>
            <w:tcW w:w="2716" w:type="dxa"/>
            <w:shd w:val="clear" w:color="auto" w:fill="EEECE1" w:themeFill="background2"/>
            <w:tcPrChange w:id="459" w:author="Niu, Cheng-Guang" w:date="2014-11-14T16:38:00Z">
              <w:tcPr>
                <w:tcW w:w="3433" w:type="dxa"/>
                <w:shd w:val="clear" w:color="auto" w:fill="EEECE1" w:themeFill="background2"/>
              </w:tcPr>
            </w:tcPrChange>
          </w:tcPr>
          <w:p w14:paraId="5C63EF17" w14:textId="77777777" w:rsidR="00BF3B27" w:rsidRDefault="00BF3B27" w:rsidP="002508A0">
            <w:pPr>
              <w:pStyle w:val="snStepNext"/>
            </w:pPr>
            <w:r>
              <w:t>Stop simulator batch file</w:t>
            </w:r>
          </w:p>
        </w:tc>
        <w:tc>
          <w:tcPr>
            <w:tcW w:w="5736" w:type="dxa"/>
            <w:tcPrChange w:id="460" w:author="Niu, Cheng-Guang" w:date="2014-11-14T16:38:00Z">
              <w:tcPr>
                <w:tcW w:w="6011" w:type="dxa"/>
              </w:tcPr>
            </w:tcPrChange>
          </w:tcPr>
          <w:p w14:paraId="00D8269E" w14:textId="77777777" w:rsidR="00BF3B27" w:rsidRPr="003E7344" w:rsidRDefault="00BF3B27" w:rsidP="002508A0">
            <w:pPr>
              <w:pStyle w:val="snStepNext"/>
              <w:rPr>
                <w:b/>
              </w:rPr>
            </w:pPr>
            <w:r w:rsidRPr="003E7344">
              <w:rPr>
                <w:b/>
              </w:rPr>
              <w:t>Stop_simulator.bat</w:t>
            </w:r>
          </w:p>
          <w:p w14:paraId="7F4E2607" w14:textId="77777777" w:rsidR="00BF3B27" w:rsidRDefault="00BF3B27" w:rsidP="002508A0">
            <w:pPr>
              <w:pStyle w:val="snStepNext"/>
            </w:pPr>
            <w:r>
              <w:t>Content:</w:t>
            </w:r>
          </w:p>
          <w:p w14:paraId="7415E84E" w14:textId="77777777" w:rsidR="00BF3B27" w:rsidRDefault="00BF3B27" w:rsidP="002508A0">
            <w:pPr>
              <w:pStyle w:val="snStepNext"/>
            </w:pPr>
            <w:r w:rsidRPr="003E7344">
              <w:t xml:space="preserve">C:\Progra~1\HP\HPServ~1\Tools\SVConfigurator\bin\svconfigurator.cmd CHANGEMODE -url http://svserver:6080/management -usr administrator -pwd </w:t>
            </w:r>
            <w:r>
              <w:t>XXXXXXX</w:t>
            </w:r>
            <w:r w:rsidRPr="003E7344">
              <w:t xml:space="preserve">  "10 10 2 Service" STAND_BY</w:t>
            </w:r>
          </w:p>
        </w:tc>
      </w:tr>
    </w:tbl>
    <w:p w14:paraId="10DDAECF" w14:textId="77777777" w:rsidR="00BF3B27" w:rsidRDefault="00BF3B27" w:rsidP="00E86758">
      <w:pPr>
        <w:pStyle w:val="snStepNext"/>
        <w:ind w:left="1800"/>
      </w:pPr>
    </w:p>
    <w:p w14:paraId="70080127" w14:textId="5F05422C" w:rsidR="002569D3" w:rsidRPr="00550C91" w:rsidRDefault="00806DEE" w:rsidP="00284EF2">
      <w:pPr>
        <w:pStyle w:val="h1Head1"/>
      </w:pPr>
      <w:bookmarkStart w:id="461" w:name="_Toc403410099"/>
      <w:r w:rsidRPr="008454F7">
        <w:lastRenderedPageBreak/>
        <w:t>Setup</w:t>
      </w:r>
      <w:r w:rsidR="00CF0354" w:rsidRPr="008454F7">
        <w:t xml:space="preserve"> Eclipse</w:t>
      </w:r>
      <w:bookmarkEnd w:id="461"/>
      <w:r w:rsidR="00CF0354" w:rsidRPr="00550C91">
        <w:t xml:space="preserve"> </w:t>
      </w:r>
    </w:p>
    <w:p w14:paraId="001C7EAD" w14:textId="18878CD8" w:rsidR="00CF0354" w:rsidRPr="00550C91" w:rsidRDefault="00806DEE" w:rsidP="002569D3">
      <w:pPr>
        <w:pStyle w:val="h2Head2"/>
      </w:pPr>
      <w:bookmarkStart w:id="462" w:name="_Toc403410100"/>
      <w:r w:rsidRPr="008454F7">
        <w:t>Install Eclipse</w:t>
      </w:r>
      <w:bookmarkEnd w:id="462"/>
      <w:r w:rsidR="00CF0354" w:rsidRPr="00550C91">
        <w:t xml:space="preserve"> </w:t>
      </w:r>
    </w:p>
    <w:p w14:paraId="60346D4A" w14:textId="77777777" w:rsidR="00CF0354" w:rsidRPr="00550C91" w:rsidRDefault="00CF0354" w:rsidP="00CF0354">
      <w:pPr>
        <w:pStyle w:val="Body"/>
      </w:pPr>
      <w:r w:rsidRPr="00550C91">
        <w:t>Eclipse is the most commonly used IDE for developers. It is available for different Operating Systems – Linux and Windows. For more details on each supported OS and installation instructions, please check the eclipse documentation.</w:t>
      </w:r>
    </w:p>
    <w:p w14:paraId="5651A3CC" w14:textId="77777777" w:rsidR="00CF0354" w:rsidRPr="00550C91" w:rsidRDefault="00CF0354" w:rsidP="00CF0354">
      <w:pPr>
        <w:pStyle w:val="Body"/>
      </w:pPr>
      <w:r w:rsidRPr="00550C91">
        <w:t>Example installation on Windows Server 2008 R2:</w:t>
      </w:r>
    </w:p>
    <w:p w14:paraId="4204B498" w14:textId="77777777" w:rsidR="00CB6877" w:rsidRDefault="0015344F" w:rsidP="00D100B2">
      <w:pPr>
        <w:pStyle w:val="sfStepFirst"/>
        <w:numPr>
          <w:ilvl w:val="0"/>
          <w:numId w:val="59"/>
        </w:numPr>
        <w:rPr>
          <w:ins w:id="463" w:author="Niu, Cheng-Guang" w:date="2014-11-17T10:13:00Z"/>
        </w:rPr>
      </w:pPr>
      <w:r w:rsidRPr="00550C91">
        <w:t>Download</w:t>
      </w:r>
      <w:ins w:id="464" w:author="Niu, Cheng-Guang" w:date="2014-11-17T10:13:00Z">
        <w:r w:rsidR="00CB6877">
          <w:t xml:space="preserve"> the Eclipse archive.</w:t>
        </w:r>
      </w:ins>
    </w:p>
    <w:p w14:paraId="51235B70" w14:textId="77777777" w:rsidR="00CB6877" w:rsidRDefault="00CB6877">
      <w:pPr>
        <w:pStyle w:val="sfStepFirst"/>
        <w:numPr>
          <w:ilvl w:val="0"/>
          <w:numId w:val="0"/>
        </w:numPr>
        <w:ind w:left="2160"/>
        <w:rPr>
          <w:ins w:id="465" w:author="Niu, Cheng-Guang" w:date="2014-11-17T10:14:00Z"/>
        </w:rPr>
        <w:pPrChange w:id="466" w:author="Niu, Cheng-Guang" w:date="2014-11-17T10:13:00Z">
          <w:pPr>
            <w:pStyle w:val="sfStepFirst"/>
            <w:numPr>
              <w:numId w:val="59"/>
            </w:numPr>
          </w:pPr>
        </w:pPrChange>
      </w:pPr>
      <w:ins w:id="467" w:author="Niu, Cheng-Guang" w:date="2014-11-17T10:13:00Z">
        <w:r>
          <w:t>Tip: One place to download the</w:t>
        </w:r>
      </w:ins>
      <w:ins w:id="468" w:author="Niu, Cheng-Guang" w:date="2014-11-17T10:14:00Z">
        <w:r>
          <w:t xml:space="preserve"> Eclipse archive</w:t>
        </w:r>
      </w:ins>
      <w:ins w:id="469" w:author="Niu, Cheng-Guang" w:date="2014-11-17T10:13:00Z">
        <w:r>
          <w:t xml:space="preserve"> </w:t>
        </w:r>
      </w:ins>
      <w:r w:rsidR="0015344F" w:rsidRPr="00550C91">
        <w:t xml:space="preserve"> </w:t>
      </w:r>
    </w:p>
    <w:p w14:paraId="1505B143" w14:textId="5477A90F" w:rsidR="00CF0354" w:rsidRPr="00550C91" w:rsidRDefault="0015344F">
      <w:pPr>
        <w:pStyle w:val="sfStepFirst"/>
        <w:numPr>
          <w:ilvl w:val="0"/>
          <w:numId w:val="0"/>
        </w:numPr>
        <w:ind w:left="2160"/>
        <w:pPrChange w:id="470" w:author="Niu, Cheng-Guang" w:date="2014-11-17T10:13:00Z">
          <w:pPr>
            <w:pStyle w:val="sfStepFirst"/>
            <w:numPr>
              <w:numId w:val="59"/>
            </w:numPr>
          </w:pPr>
        </w:pPrChange>
      </w:pPr>
      <w:r w:rsidRPr="00CB6877">
        <w:rPr>
          <w:i/>
          <w:rPrChange w:id="471" w:author="Niu, Cheng-Guang" w:date="2014-11-17T10:14:00Z">
            <w:rPr>
              <w:b/>
            </w:rPr>
          </w:rPrChange>
        </w:rPr>
        <w:t>https://hudson.eclipse.org/sapphire/job/Java-8-Packages/lastSuccessfulBuild/artifact/releng/java-8/packages/eclipse-standard-kepler-SR2-Java8-win32-x86_64.zip</w:t>
      </w:r>
    </w:p>
    <w:p w14:paraId="166E1D40" w14:textId="77777777" w:rsidR="00CF0354" w:rsidRPr="00550C91" w:rsidRDefault="00CF0354" w:rsidP="00D65B58">
      <w:pPr>
        <w:pStyle w:val="sfStepFirst"/>
        <w:numPr>
          <w:ilvl w:val="0"/>
          <w:numId w:val="112"/>
        </w:numPr>
      </w:pPr>
      <w:r w:rsidRPr="00550C91">
        <w:t>Unzip the eclipse archive to a selected location. Example c:\eclipse</w:t>
      </w:r>
    </w:p>
    <w:p w14:paraId="205ECB91" w14:textId="77777777" w:rsidR="00CF0354" w:rsidRPr="00550C91" w:rsidRDefault="00CF0354" w:rsidP="00D65B58">
      <w:pPr>
        <w:pStyle w:val="sfStepFirst"/>
        <w:numPr>
          <w:ilvl w:val="0"/>
          <w:numId w:val="112"/>
        </w:numPr>
      </w:pPr>
      <w:r w:rsidRPr="00550C91">
        <w:t xml:space="preserve">To verify the eclipse installation is successful, start the </w:t>
      </w:r>
      <w:r w:rsidRPr="00550C91">
        <w:rPr>
          <w:b/>
        </w:rPr>
        <w:t>eclipse.exe</w:t>
      </w:r>
      <w:r w:rsidRPr="00550C91">
        <w:t xml:space="preserve"> file:</w:t>
      </w:r>
    </w:p>
    <w:p w14:paraId="6FB42F19" w14:textId="77777777" w:rsidR="00CF0354" w:rsidRPr="00550C91" w:rsidRDefault="00CF0354" w:rsidP="00CF0354">
      <w:pPr>
        <w:pStyle w:val="snStepNext"/>
        <w:ind w:left="1800"/>
      </w:pPr>
      <w:r w:rsidRPr="00550C91">
        <w:rPr>
          <w:noProof/>
        </w:rPr>
        <w:drawing>
          <wp:inline distT="0" distB="0" distL="0" distR="0" wp14:anchorId="2A447FC0" wp14:editId="346BF33C">
            <wp:extent cx="3557270" cy="26528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64358" cy="2658129"/>
                    </a:xfrm>
                    <a:prstGeom prst="rect">
                      <a:avLst/>
                    </a:prstGeom>
                    <a:noFill/>
                    <a:ln>
                      <a:noFill/>
                    </a:ln>
                  </pic:spPr>
                </pic:pic>
              </a:graphicData>
            </a:graphic>
          </wp:inline>
        </w:drawing>
      </w:r>
    </w:p>
    <w:p w14:paraId="6E7FBF7A" w14:textId="77777777" w:rsidR="00CF0354" w:rsidRPr="00550C91" w:rsidRDefault="00CF0354" w:rsidP="00CF0354">
      <w:pPr>
        <w:pStyle w:val="snStepNext"/>
        <w:ind w:left="1800"/>
      </w:pPr>
    </w:p>
    <w:p w14:paraId="35E18CA7" w14:textId="0A786F2E" w:rsidR="006710D6" w:rsidRPr="00550C91" w:rsidRDefault="006710D6">
      <w:pPr>
        <w:spacing w:before="0" w:after="0"/>
        <w:rPr>
          <w:sz w:val="28"/>
          <w:szCs w:val="28"/>
          <w:lang w:eastAsia="zh-CN"/>
        </w:rPr>
      </w:pPr>
    </w:p>
    <w:p w14:paraId="166B09E5" w14:textId="65B48A99" w:rsidR="0038278B" w:rsidRPr="00550C91" w:rsidRDefault="0038278B" w:rsidP="0038278B">
      <w:pPr>
        <w:pStyle w:val="h2Head2"/>
      </w:pPr>
      <w:bookmarkStart w:id="472" w:name="_Toc403410101"/>
      <w:r w:rsidRPr="008454F7">
        <w:t>Setup eclipse with HP ALM / HP AGM /Jenkins</w:t>
      </w:r>
      <w:bookmarkEnd w:id="472"/>
    </w:p>
    <w:p w14:paraId="705D4179" w14:textId="5776715C" w:rsidR="00CF0354" w:rsidRPr="00550C91" w:rsidRDefault="00CF0354" w:rsidP="001A3091">
      <w:pPr>
        <w:pStyle w:val="h3Head3"/>
      </w:pPr>
      <w:bookmarkStart w:id="473" w:name="_Toc403410102"/>
      <w:r w:rsidRPr="008454F7">
        <w:t>Install</w:t>
      </w:r>
      <w:r w:rsidR="0038278B" w:rsidRPr="008454F7">
        <w:t xml:space="preserve"> and configure</w:t>
      </w:r>
      <w:r w:rsidRPr="008454F7">
        <w:t xml:space="preserve"> the HP ALI</w:t>
      </w:r>
      <w:r w:rsidR="0038278B" w:rsidRPr="008454F7">
        <w:t xml:space="preserve"> DEV</w:t>
      </w:r>
      <w:r w:rsidRPr="008454F7">
        <w:t xml:space="preserve"> plugin</w:t>
      </w:r>
      <w:bookmarkEnd w:id="473"/>
      <w:r w:rsidRPr="00550C91">
        <w:t xml:space="preserve"> </w:t>
      </w:r>
    </w:p>
    <w:p w14:paraId="44A5B02C" w14:textId="0D9D8855" w:rsidR="00CF0354" w:rsidRPr="00550C91" w:rsidRDefault="00CF0354" w:rsidP="00CF0354">
      <w:pPr>
        <w:pStyle w:val="Body"/>
      </w:pPr>
      <w:r w:rsidRPr="00550C91">
        <w:t xml:space="preserve">To configure eclipse integration with HP </w:t>
      </w:r>
      <w:r w:rsidR="0038278B">
        <w:t>ALM / HP A</w:t>
      </w:r>
      <w:ins w:id="474" w:author="Niu, Cheng-Guang" w:date="2014-11-17T10:15:00Z">
        <w:r w:rsidR="00CB6877">
          <w:t>G</w:t>
        </w:r>
      </w:ins>
      <w:del w:id="475" w:author="Niu, Cheng-Guang" w:date="2014-11-17T10:15:00Z">
        <w:r w:rsidR="0038278B" w:rsidDel="00CB6877">
          <w:delText>L</w:delText>
        </w:r>
      </w:del>
      <w:r w:rsidR="0038278B">
        <w:t>M</w:t>
      </w:r>
      <w:r w:rsidRPr="00550C91">
        <w:t xml:space="preserve"> </w:t>
      </w:r>
      <w:r w:rsidR="0038278B">
        <w:t>/</w:t>
      </w:r>
      <w:r w:rsidRPr="00550C91">
        <w:t>Jenkins, complete the following steps:</w:t>
      </w:r>
    </w:p>
    <w:p w14:paraId="42FF9C26" w14:textId="020A0DDE" w:rsidR="00B838F9" w:rsidRDefault="00B838F9" w:rsidP="00D65B58">
      <w:pPr>
        <w:pStyle w:val="sfStepFirst"/>
        <w:numPr>
          <w:ilvl w:val="0"/>
          <w:numId w:val="142"/>
        </w:numPr>
      </w:pPr>
      <w:r>
        <w:t xml:space="preserve">Download the </w:t>
      </w:r>
      <w:r w:rsidRPr="00B838F9">
        <w:rPr>
          <w:b/>
        </w:rPr>
        <w:t>Eclipse IDE Integration Content for ALI</w:t>
      </w:r>
      <w:r>
        <w:t xml:space="preserve"> from</w:t>
      </w:r>
      <w:r w:rsidRPr="00550C91">
        <w:t>:</w:t>
      </w:r>
      <w:r>
        <w:t xml:space="preserve"> </w:t>
      </w:r>
    </w:p>
    <w:p w14:paraId="63164355" w14:textId="42D327E3" w:rsidR="00B838F9" w:rsidRPr="00CB6877" w:rsidRDefault="00B838F9">
      <w:pPr>
        <w:pStyle w:val="sfStepFirst"/>
        <w:numPr>
          <w:ilvl w:val="0"/>
          <w:numId w:val="0"/>
        </w:numPr>
        <w:ind w:left="2160"/>
        <w:rPr>
          <w:i/>
          <w:rPrChange w:id="476" w:author="Niu, Cheng-Guang" w:date="2014-11-17T10:15:00Z">
            <w:rPr>
              <w:b/>
            </w:rPr>
          </w:rPrChange>
        </w:rPr>
        <w:pPrChange w:id="477" w:author="Niu, Cheng-Guang" w:date="2014-11-17T10:15:00Z">
          <w:pPr>
            <w:pStyle w:val="sfStepFirst"/>
            <w:numPr>
              <w:numId w:val="0"/>
            </w:numPr>
            <w:tabs>
              <w:tab w:val="clear" w:pos="2160"/>
            </w:tabs>
            <w:ind w:left="1800" w:firstLine="0"/>
          </w:pPr>
        </w:pPrChange>
      </w:pPr>
      <w:r w:rsidRPr="00CB6877">
        <w:rPr>
          <w:i/>
          <w:rPrChange w:id="478" w:author="Niu, Cheng-Guang" w:date="2014-11-17T10:15:00Z">
            <w:rPr>
              <w:b/>
            </w:rPr>
          </w:rPrChange>
        </w:rPr>
        <w:t>https://hpln.hp.com/group/ide-ali</w:t>
      </w:r>
    </w:p>
    <w:p w14:paraId="6821F270" w14:textId="1B8E8416" w:rsidR="00B838F9" w:rsidRPr="002D4E48" w:rsidRDefault="00B838F9">
      <w:pPr>
        <w:pStyle w:val="snStepNext"/>
        <w:ind w:left="2070" w:hanging="90"/>
        <w:pPrChange w:id="479" w:author="Niu, Cheng-Guang" w:date="2014-11-17T10:16:00Z">
          <w:pPr>
            <w:pStyle w:val="snStepNext"/>
            <w:ind w:left="1530"/>
          </w:pPr>
        </w:pPrChange>
      </w:pPr>
      <w:r>
        <w:tab/>
      </w:r>
      <w:r w:rsidRPr="002D4E48">
        <w:rPr>
          <w:b/>
        </w:rPr>
        <w:t xml:space="preserve">Note: </w:t>
      </w:r>
      <w:r>
        <w:t xml:space="preserve">To download the </w:t>
      </w:r>
      <w:r w:rsidRPr="00B838F9">
        <w:t>Eclipse IDE Integration Content for ALI</w:t>
      </w:r>
      <w:r>
        <w:t xml:space="preserve"> - </w:t>
      </w:r>
      <w:r w:rsidRPr="00B838F9">
        <w:rPr>
          <w:b/>
        </w:rPr>
        <w:t>hp-ali-dev-eclipse.zip</w:t>
      </w:r>
      <w:r>
        <w:t>, you need to sign up with your HP passport account.</w:t>
      </w:r>
    </w:p>
    <w:p w14:paraId="70CA9C0B" w14:textId="441F6549" w:rsidR="00CF0354" w:rsidRDefault="0038278B" w:rsidP="00D65B58">
      <w:pPr>
        <w:pStyle w:val="sfStepFirst"/>
        <w:numPr>
          <w:ilvl w:val="0"/>
          <w:numId w:val="142"/>
        </w:numPr>
      </w:pPr>
      <w:r>
        <w:t>To install the HP ALI DEV plugin</w:t>
      </w:r>
      <w:ins w:id="480" w:author="Niu, Cheng-Guang" w:date="2014-11-17T10:16:00Z">
        <w:r w:rsidR="00CB6877">
          <w:t>,</w:t>
        </w:r>
      </w:ins>
      <w:r>
        <w:t xml:space="preserve"> follow the </w:t>
      </w:r>
      <w:r w:rsidRPr="0038278B">
        <w:rPr>
          <w:b/>
        </w:rPr>
        <w:t>HPAliDevForEclipse_3.5.0_InstallationGuide</w:t>
      </w:r>
      <w:r>
        <w:t xml:space="preserve"> pdf guide</w:t>
      </w:r>
      <w:r w:rsidR="00B838F9">
        <w:t xml:space="preserve"> </w:t>
      </w:r>
      <w:r w:rsidR="00125120">
        <w:t xml:space="preserve">located in the </w:t>
      </w:r>
      <w:r w:rsidR="00125120" w:rsidRPr="00933A49">
        <w:rPr>
          <w:b/>
        </w:rPr>
        <w:t>DevOps_R3.5_Solution\</w:t>
      </w:r>
      <w:r w:rsidR="00125120">
        <w:rPr>
          <w:b/>
        </w:rPr>
        <w:t>C</w:t>
      </w:r>
      <w:r w:rsidR="00125120" w:rsidRPr="00933A49">
        <w:rPr>
          <w:b/>
        </w:rPr>
        <w:t>ontent</w:t>
      </w:r>
      <w:r w:rsidR="00125120">
        <w:rPr>
          <w:b/>
        </w:rPr>
        <w:t xml:space="preserve"> files\eclipse </w:t>
      </w:r>
      <w:r w:rsidR="00125120">
        <w:t xml:space="preserve">folder </w:t>
      </w:r>
      <w:r>
        <w:t>.</w:t>
      </w:r>
    </w:p>
    <w:p w14:paraId="579B59C2" w14:textId="714D06BB" w:rsidR="0038278B" w:rsidRPr="00550C91" w:rsidRDefault="0038278B" w:rsidP="00D65B58">
      <w:pPr>
        <w:pStyle w:val="sfStepFirst"/>
        <w:numPr>
          <w:ilvl w:val="0"/>
          <w:numId w:val="142"/>
        </w:numPr>
      </w:pPr>
      <w:r>
        <w:lastRenderedPageBreak/>
        <w:t xml:space="preserve">To configure eclipse with HP ALM / HP AGM read the </w:t>
      </w:r>
      <w:r w:rsidRPr="0038278B">
        <w:rPr>
          <w:b/>
        </w:rPr>
        <w:t>Connecti</w:t>
      </w:r>
      <w:r>
        <w:rPr>
          <w:b/>
        </w:rPr>
        <w:t xml:space="preserve">ng_to_HP_ALM_Quality_Center </w:t>
      </w:r>
      <w:r>
        <w:t>html guide</w:t>
      </w:r>
      <w:r w:rsidR="00B838F9">
        <w:t xml:space="preserve"> </w:t>
      </w:r>
      <w:r w:rsidR="00125120">
        <w:t xml:space="preserve">located in the </w:t>
      </w:r>
      <w:r w:rsidR="00125120" w:rsidRPr="00933A49">
        <w:rPr>
          <w:b/>
        </w:rPr>
        <w:t>DevOps_R3.5_Solution\</w:t>
      </w:r>
      <w:r w:rsidR="00125120">
        <w:rPr>
          <w:b/>
        </w:rPr>
        <w:t>C</w:t>
      </w:r>
      <w:r w:rsidR="00125120" w:rsidRPr="00933A49">
        <w:rPr>
          <w:b/>
        </w:rPr>
        <w:t>ontent</w:t>
      </w:r>
      <w:r w:rsidR="00125120">
        <w:rPr>
          <w:b/>
        </w:rPr>
        <w:t xml:space="preserve"> files\eclipse </w:t>
      </w:r>
      <w:r w:rsidR="00125120">
        <w:t>folder</w:t>
      </w:r>
      <w:r>
        <w:t>.</w:t>
      </w:r>
    </w:p>
    <w:p w14:paraId="17FCDCF8" w14:textId="494DDCE0" w:rsidR="00CF0354" w:rsidRPr="00550C91" w:rsidRDefault="00CF0354" w:rsidP="00165D7E">
      <w:pPr>
        <w:pStyle w:val="h2Head2"/>
      </w:pPr>
      <w:bookmarkStart w:id="481" w:name="_Toc403410103"/>
      <w:r w:rsidRPr="008454F7">
        <w:t xml:space="preserve">Setup Eclipse </w:t>
      </w:r>
      <w:r w:rsidR="00C56DBB" w:rsidRPr="008454F7">
        <w:t>with GIT</w:t>
      </w:r>
      <w:bookmarkEnd w:id="481"/>
    </w:p>
    <w:p w14:paraId="5AB5C2F9" w14:textId="140BA399" w:rsidR="00CF0354" w:rsidRPr="00550C91" w:rsidRDefault="00CF0354" w:rsidP="00165D7E">
      <w:pPr>
        <w:pStyle w:val="h3Head3"/>
        <w:rPr>
          <w:lang w:eastAsia="zh-CN"/>
        </w:rPr>
      </w:pPr>
      <w:bookmarkStart w:id="482" w:name="_Toc403410104"/>
      <w:r w:rsidRPr="008454F7">
        <w:rPr>
          <w:lang w:eastAsia="zh-CN"/>
        </w:rPr>
        <w:t xml:space="preserve">Configure the </w:t>
      </w:r>
      <w:r w:rsidR="008B2924" w:rsidRPr="008454F7">
        <w:rPr>
          <w:lang w:eastAsia="zh-CN"/>
        </w:rPr>
        <w:t>iBank Java</w:t>
      </w:r>
      <w:r w:rsidRPr="008454F7">
        <w:rPr>
          <w:lang w:eastAsia="zh-CN"/>
        </w:rPr>
        <w:t xml:space="preserve"> </w:t>
      </w:r>
      <w:r w:rsidR="008B2924" w:rsidRPr="008454F7">
        <w:rPr>
          <w:lang w:eastAsia="zh-CN"/>
        </w:rPr>
        <w:t xml:space="preserve">Git </w:t>
      </w:r>
      <w:r w:rsidRPr="008454F7">
        <w:rPr>
          <w:lang w:eastAsia="zh-CN"/>
        </w:rPr>
        <w:t>repository in eclipse</w:t>
      </w:r>
      <w:bookmarkEnd w:id="482"/>
    </w:p>
    <w:p w14:paraId="0A05C318" w14:textId="68E1EE6D" w:rsidR="00CF0354" w:rsidRPr="00550C91" w:rsidRDefault="00643471" w:rsidP="00D100B2">
      <w:pPr>
        <w:pStyle w:val="sfStepFirst"/>
        <w:numPr>
          <w:ilvl w:val="0"/>
          <w:numId w:val="60"/>
        </w:numPr>
      </w:pPr>
      <w:r>
        <w:t xml:space="preserve">Open eclipse and </w:t>
      </w:r>
      <w:commentRangeStart w:id="483"/>
      <w:r>
        <w:t>do a right C</w:t>
      </w:r>
      <w:r w:rsidR="00CF0354" w:rsidRPr="00550C91">
        <w:t xml:space="preserve">To create new subversion project in eclipse, click on </w:t>
      </w:r>
      <w:r w:rsidR="00CF0354" w:rsidRPr="00550C91">
        <w:rPr>
          <w:b/>
        </w:rPr>
        <w:t>File</w:t>
      </w:r>
      <w:r w:rsidRPr="00643471">
        <w:rPr>
          <w:b/>
        </w:rPr>
        <w:t xml:space="preserve"> &gt; Import</w:t>
      </w:r>
      <w:r w:rsidR="00CF0354" w:rsidRPr="00550C91">
        <w:t>.</w:t>
      </w:r>
      <w:commentRangeEnd w:id="483"/>
      <w:r w:rsidR="007D7E36">
        <w:rPr>
          <w:rStyle w:val="CommentReference"/>
        </w:rPr>
        <w:commentReference w:id="483"/>
      </w:r>
    </w:p>
    <w:p w14:paraId="1A1A3422" w14:textId="3E84B938" w:rsidR="00CF0354" w:rsidRPr="00550C91" w:rsidRDefault="00643471" w:rsidP="00CF0354">
      <w:pPr>
        <w:pStyle w:val="snStepNext"/>
        <w:ind w:left="1800"/>
      </w:pPr>
      <w:r>
        <w:rPr>
          <w:noProof/>
        </w:rPr>
        <w:drawing>
          <wp:inline distT="0" distB="0" distL="0" distR="0" wp14:anchorId="521AD6E4" wp14:editId="2C5F16FF">
            <wp:extent cx="3577133" cy="2375174"/>
            <wp:effectExtent l="0" t="0" r="444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591742" cy="2384874"/>
                    </a:xfrm>
                    <a:prstGeom prst="rect">
                      <a:avLst/>
                    </a:prstGeom>
                    <a:noFill/>
                    <a:ln>
                      <a:noFill/>
                    </a:ln>
                  </pic:spPr>
                </pic:pic>
              </a:graphicData>
            </a:graphic>
          </wp:inline>
        </w:drawing>
      </w:r>
    </w:p>
    <w:p w14:paraId="36CD946C" w14:textId="513EDAAD" w:rsidR="00CF0354" w:rsidRPr="00550C91" w:rsidRDefault="00CF0354" w:rsidP="00D65B58">
      <w:pPr>
        <w:pStyle w:val="sfStepFirst"/>
        <w:numPr>
          <w:ilvl w:val="0"/>
          <w:numId w:val="112"/>
        </w:numPr>
      </w:pPr>
      <w:r w:rsidRPr="00550C91">
        <w:t xml:space="preserve">Select </w:t>
      </w:r>
      <w:r w:rsidR="00643471" w:rsidRPr="00643471">
        <w:rPr>
          <w:b/>
        </w:rPr>
        <w:t xml:space="preserve">Git &gt; Projects from </w:t>
      </w:r>
      <w:r w:rsidR="00643471">
        <w:rPr>
          <w:b/>
        </w:rPr>
        <w:t>Git</w:t>
      </w:r>
      <w:ins w:id="484" w:author="Niu, Cheng-Guang" w:date="2014-11-17T10:23:00Z">
        <w:r w:rsidR="007D7E36">
          <w:rPr>
            <w:b/>
          </w:rPr>
          <w:t>,</w:t>
        </w:r>
      </w:ins>
      <w:r w:rsidRPr="00550C91">
        <w:t xml:space="preserve"> and then click </w:t>
      </w:r>
      <w:r w:rsidRPr="00550C91">
        <w:rPr>
          <w:b/>
        </w:rPr>
        <w:t>Next</w:t>
      </w:r>
      <w:r w:rsidRPr="00550C91">
        <w:t xml:space="preserve"> to continue</w:t>
      </w:r>
      <w:r w:rsidRPr="00550C91">
        <w:rPr>
          <w:b/>
        </w:rPr>
        <w:t>.</w:t>
      </w:r>
    </w:p>
    <w:p w14:paraId="07C3C97B" w14:textId="01A252EA" w:rsidR="00CF0354" w:rsidRPr="00550C91" w:rsidRDefault="00643471" w:rsidP="00CF0354">
      <w:pPr>
        <w:pStyle w:val="snStepNext"/>
        <w:ind w:left="1800"/>
      </w:pPr>
      <w:r>
        <w:rPr>
          <w:noProof/>
        </w:rPr>
        <w:drawing>
          <wp:inline distT="0" distB="0" distL="0" distR="0" wp14:anchorId="119879F3" wp14:editId="5701F214">
            <wp:extent cx="3569818" cy="41966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76972" cy="4205083"/>
                    </a:xfrm>
                    <a:prstGeom prst="rect">
                      <a:avLst/>
                    </a:prstGeom>
                    <a:noFill/>
                    <a:ln>
                      <a:noFill/>
                    </a:ln>
                  </pic:spPr>
                </pic:pic>
              </a:graphicData>
            </a:graphic>
          </wp:inline>
        </w:drawing>
      </w:r>
    </w:p>
    <w:p w14:paraId="4B539C7F" w14:textId="7E047AE8" w:rsidR="00643471" w:rsidRDefault="00643471" w:rsidP="00D65B58">
      <w:pPr>
        <w:pStyle w:val="sfStepFirst"/>
        <w:numPr>
          <w:ilvl w:val="0"/>
          <w:numId w:val="112"/>
        </w:numPr>
      </w:pPr>
      <w:r>
        <w:t xml:space="preserve">Select </w:t>
      </w:r>
      <w:r>
        <w:rPr>
          <w:b/>
        </w:rPr>
        <w:t>Clone URI</w:t>
      </w:r>
      <w:r>
        <w:t xml:space="preserve"> and click </w:t>
      </w:r>
      <w:r>
        <w:rPr>
          <w:b/>
        </w:rPr>
        <w:t>Next</w:t>
      </w:r>
      <w:r w:rsidRPr="00643471">
        <w:t xml:space="preserve"> to continue</w:t>
      </w:r>
      <w:r>
        <w:t>.</w:t>
      </w:r>
    </w:p>
    <w:p w14:paraId="61A78489" w14:textId="2277D68E" w:rsidR="00643471" w:rsidRPr="00643471" w:rsidRDefault="00643471" w:rsidP="00643471">
      <w:pPr>
        <w:pStyle w:val="snStepNext"/>
        <w:ind w:left="2160" w:hanging="360"/>
      </w:pPr>
      <w:r>
        <w:rPr>
          <w:noProof/>
        </w:rPr>
        <w:lastRenderedPageBreak/>
        <w:drawing>
          <wp:inline distT="0" distB="0" distL="0" distR="0" wp14:anchorId="7AAC0442" wp14:editId="00B0C103">
            <wp:extent cx="3578160" cy="416234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90268" cy="4176434"/>
                    </a:xfrm>
                    <a:prstGeom prst="rect">
                      <a:avLst/>
                    </a:prstGeom>
                    <a:noFill/>
                    <a:ln>
                      <a:noFill/>
                    </a:ln>
                  </pic:spPr>
                </pic:pic>
              </a:graphicData>
            </a:graphic>
          </wp:inline>
        </w:drawing>
      </w:r>
    </w:p>
    <w:p w14:paraId="746BDE5E" w14:textId="0E5E0B46" w:rsidR="00CF0354" w:rsidRPr="00550C91" w:rsidRDefault="00CF0354" w:rsidP="00D65B58">
      <w:pPr>
        <w:pStyle w:val="sfStepFirst"/>
        <w:numPr>
          <w:ilvl w:val="0"/>
          <w:numId w:val="112"/>
        </w:numPr>
      </w:pPr>
      <w:r w:rsidRPr="00550C91">
        <w:t xml:space="preserve">Enter the </w:t>
      </w:r>
      <w:r w:rsidR="00643471">
        <w:t>git</w:t>
      </w:r>
      <w:r w:rsidRPr="00550C91">
        <w:t xml:space="preserve"> repository </w:t>
      </w:r>
      <w:r w:rsidRPr="00550C91">
        <w:rPr>
          <w:b/>
        </w:rPr>
        <w:t>UR</w:t>
      </w:r>
      <w:r w:rsidR="00643471">
        <w:rPr>
          <w:b/>
        </w:rPr>
        <w:t>I</w:t>
      </w:r>
      <w:r w:rsidRPr="00550C91">
        <w:t xml:space="preserve">, </w:t>
      </w:r>
      <w:r w:rsidRPr="00550C91">
        <w:rPr>
          <w:b/>
        </w:rPr>
        <w:t>Username</w:t>
      </w:r>
      <w:r w:rsidRPr="00550C91">
        <w:t xml:space="preserve"> and </w:t>
      </w:r>
      <w:r w:rsidRPr="00550C91">
        <w:rPr>
          <w:b/>
        </w:rPr>
        <w:t xml:space="preserve">Password </w:t>
      </w:r>
      <w:r w:rsidRPr="00550C91">
        <w:t xml:space="preserve">and click the </w:t>
      </w:r>
      <w:r w:rsidRPr="00550C91">
        <w:rPr>
          <w:b/>
        </w:rPr>
        <w:t xml:space="preserve">Next </w:t>
      </w:r>
      <w:r w:rsidRPr="00550C91">
        <w:t>button.</w:t>
      </w:r>
    </w:p>
    <w:p w14:paraId="22D8C7F8" w14:textId="4D97F5A0" w:rsidR="00CF0354" w:rsidRDefault="00643471" w:rsidP="00CF0354">
      <w:pPr>
        <w:pStyle w:val="sfStepFirst"/>
        <w:numPr>
          <w:ilvl w:val="0"/>
          <w:numId w:val="0"/>
        </w:numPr>
        <w:ind w:left="1800"/>
      </w:pPr>
      <w:r>
        <w:rPr>
          <w:noProof/>
        </w:rPr>
        <w:lastRenderedPageBreak/>
        <w:drawing>
          <wp:inline distT="0" distB="0" distL="0" distR="0" wp14:anchorId="04F32E9B" wp14:editId="17E9381B">
            <wp:extent cx="3624007" cy="424281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35493" cy="4256263"/>
                    </a:xfrm>
                    <a:prstGeom prst="rect">
                      <a:avLst/>
                    </a:prstGeom>
                    <a:noFill/>
                    <a:ln>
                      <a:noFill/>
                    </a:ln>
                  </pic:spPr>
                </pic:pic>
              </a:graphicData>
            </a:graphic>
          </wp:inline>
        </w:drawing>
      </w:r>
    </w:p>
    <w:p w14:paraId="4D4299CE" w14:textId="55B95C38" w:rsidR="00643471" w:rsidRDefault="00643471" w:rsidP="00D65B58">
      <w:pPr>
        <w:pStyle w:val="sfStepFirst"/>
        <w:numPr>
          <w:ilvl w:val="0"/>
          <w:numId w:val="112"/>
        </w:numPr>
      </w:pPr>
      <w:r>
        <w:t xml:space="preserve">Click </w:t>
      </w:r>
      <w:r>
        <w:rPr>
          <w:b/>
        </w:rPr>
        <w:t>Next</w:t>
      </w:r>
      <w:r>
        <w:t xml:space="preserve"> to select the </w:t>
      </w:r>
      <w:r>
        <w:rPr>
          <w:b/>
        </w:rPr>
        <w:t xml:space="preserve">master </w:t>
      </w:r>
      <w:r>
        <w:t>branch.</w:t>
      </w:r>
    </w:p>
    <w:p w14:paraId="3808B237" w14:textId="7DCB7DC4" w:rsidR="00CF0354" w:rsidRDefault="00643471" w:rsidP="00D65B58">
      <w:pPr>
        <w:pStyle w:val="sfStepFirst"/>
        <w:numPr>
          <w:ilvl w:val="0"/>
          <w:numId w:val="112"/>
        </w:numPr>
      </w:pPr>
      <w:r>
        <w:t xml:space="preserve">Click </w:t>
      </w:r>
      <w:r>
        <w:rPr>
          <w:b/>
        </w:rPr>
        <w:t>Next</w:t>
      </w:r>
      <w:r>
        <w:t xml:space="preserve"> to accept the default destination.</w:t>
      </w:r>
    </w:p>
    <w:p w14:paraId="547AF800" w14:textId="53EA45FC" w:rsidR="00CF0354" w:rsidRPr="00550C91" w:rsidRDefault="00CF0354" w:rsidP="00D65B58">
      <w:pPr>
        <w:pStyle w:val="sfStepFirst"/>
        <w:numPr>
          <w:ilvl w:val="0"/>
          <w:numId w:val="112"/>
        </w:numPr>
      </w:pPr>
      <w:r w:rsidRPr="00550C91">
        <w:t xml:space="preserve">Select the </w:t>
      </w:r>
      <w:r w:rsidR="00A405BA">
        <w:rPr>
          <w:b/>
        </w:rPr>
        <w:t>Import as general project</w:t>
      </w:r>
      <w:r w:rsidR="00A405BA">
        <w:t xml:space="preserve"> option and click </w:t>
      </w:r>
      <w:r w:rsidR="00A405BA" w:rsidRPr="00A405BA">
        <w:rPr>
          <w:b/>
        </w:rPr>
        <w:t>Next</w:t>
      </w:r>
      <w:r w:rsidRPr="00550C91">
        <w:t>.</w:t>
      </w:r>
    </w:p>
    <w:p w14:paraId="74CE860E" w14:textId="3DE81E48" w:rsidR="00A405BA" w:rsidRDefault="00A405BA" w:rsidP="00D65B58">
      <w:pPr>
        <w:pStyle w:val="sfStepFirst"/>
        <w:numPr>
          <w:ilvl w:val="0"/>
          <w:numId w:val="112"/>
        </w:numPr>
        <w:rPr>
          <w:b/>
        </w:rPr>
      </w:pPr>
      <w:r>
        <w:t>Enter</w:t>
      </w:r>
      <w:r w:rsidRPr="00A405BA">
        <w:t xml:space="preserve"> the </w:t>
      </w:r>
      <w:r w:rsidRPr="00A405BA">
        <w:rPr>
          <w:b/>
        </w:rPr>
        <w:t>project Name</w:t>
      </w:r>
      <w:r w:rsidRPr="00A405BA">
        <w:t xml:space="preserve"> and click</w:t>
      </w:r>
      <w:r>
        <w:rPr>
          <w:b/>
        </w:rPr>
        <w:t xml:space="preserve"> Finish.</w:t>
      </w:r>
    </w:p>
    <w:p w14:paraId="53401795" w14:textId="1D932513" w:rsidR="00A405BA" w:rsidRPr="00A405BA" w:rsidRDefault="00A405BA" w:rsidP="00A405BA">
      <w:pPr>
        <w:pStyle w:val="snStepNext"/>
        <w:ind w:left="1800"/>
      </w:pPr>
      <w:r>
        <w:rPr>
          <w:noProof/>
        </w:rPr>
        <w:lastRenderedPageBreak/>
        <w:drawing>
          <wp:inline distT="0" distB="0" distL="0" distR="0" wp14:anchorId="40502AB3" wp14:editId="691A1722">
            <wp:extent cx="3583305" cy="4206910"/>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93088" cy="4218395"/>
                    </a:xfrm>
                    <a:prstGeom prst="rect">
                      <a:avLst/>
                    </a:prstGeom>
                    <a:noFill/>
                    <a:ln>
                      <a:noFill/>
                    </a:ln>
                  </pic:spPr>
                </pic:pic>
              </a:graphicData>
            </a:graphic>
          </wp:inline>
        </w:drawing>
      </w:r>
    </w:p>
    <w:p w14:paraId="7C92F832" w14:textId="77777777" w:rsidR="00CF0354" w:rsidRPr="00550C91" w:rsidRDefault="00CF0354" w:rsidP="00D65B58">
      <w:pPr>
        <w:pStyle w:val="sfStepFirst"/>
        <w:numPr>
          <w:ilvl w:val="0"/>
          <w:numId w:val="112"/>
        </w:numPr>
        <w:rPr>
          <w:b/>
        </w:rPr>
      </w:pPr>
      <w:r w:rsidRPr="00550C91">
        <w:t xml:space="preserve">Open the </w:t>
      </w:r>
      <w:r w:rsidRPr="00550C91">
        <w:rPr>
          <w:b/>
        </w:rPr>
        <w:t>Project</w:t>
      </w:r>
      <w:r w:rsidRPr="00550C91">
        <w:t xml:space="preserve"> view by selecting </w:t>
      </w:r>
      <w:r w:rsidRPr="00550C91">
        <w:rPr>
          <w:b/>
        </w:rPr>
        <w:t>Window</w:t>
      </w:r>
      <w:r w:rsidRPr="00550C91">
        <w:t>-&gt;</w:t>
      </w:r>
      <w:r w:rsidRPr="00550C91">
        <w:rPr>
          <w:b/>
        </w:rPr>
        <w:t>Show View</w:t>
      </w:r>
      <w:r w:rsidRPr="00550C91">
        <w:t>-&gt;</w:t>
      </w:r>
      <w:r w:rsidRPr="00550C91">
        <w:rPr>
          <w:b/>
        </w:rPr>
        <w:t>Project Explorer</w:t>
      </w:r>
      <w:r w:rsidRPr="00550C91">
        <w:t xml:space="preserve"> and close the </w:t>
      </w:r>
      <w:r w:rsidRPr="00550C91">
        <w:rPr>
          <w:b/>
        </w:rPr>
        <w:t>Welcome</w:t>
      </w:r>
      <w:r w:rsidRPr="00550C91">
        <w:t xml:space="preserve"> tab:</w:t>
      </w:r>
    </w:p>
    <w:p w14:paraId="2D489CE3" w14:textId="77777777" w:rsidR="00CF0354" w:rsidRPr="00550C91" w:rsidRDefault="00CF0354" w:rsidP="00CF0354">
      <w:pPr>
        <w:pStyle w:val="snStepNext"/>
        <w:ind w:left="1800"/>
      </w:pPr>
      <w:r w:rsidRPr="00550C91">
        <w:rPr>
          <w:noProof/>
        </w:rPr>
        <w:drawing>
          <wp:inline distT="0" distB="0" distL="0" distR="0" wp14:anchorId="3F468BF4" wp14:editId="28F668F4">
            <wp:extent cx="3583414" cy="2667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05626" cy="2683531"/>
                    </a:xfrm>
                    <a:prstGeom prst="rect">
                      <a:avLst/>
                    </a:prstGeom>
                    <a:noFill/>
                    <a:ln>
                      <a:noFill/>
                    </a:ln>
                  </pic:spPr>
                </pic:pic>
              </a:graphicData>
            </a:graphic>
          </wp:inline>
        </w:drawing>
      </w:r>
    </w:p>
    <w:p w14:paraId="55B77AB8" w14:textId="77777777" w:rsidR="00CF0354" w:rsidRPr="00550C91" w:rsidRDefault="00CF0354" w:rsidP="00CF0354">
      <w:pPr>
        <w:pStyle w:val="snStepNext"/>
        <w:ind w:left="1800"/>
      </w:pPr>
    </w:p>
    <w:p w14:paraId="7AEBBEE7" w14:textId="77777777" w:rsidR="00165D7E" w:rsidRPr="00550C91" w:rsidRDefault="00165D7E">
      <w:pPr>
        <w:spacing w:before="0" w:after="0"/>
      </w:pPr>
      <w:r w:rsidRPr="00550C91">
        <w:br w:type="page"/>
      </w:r>
    </w:p>
    <w:p w14:paraId="4107B0DC" w14:textId="71EBA968" w:rsidR="00CF0354" w:rsidRPr="00550C91" w:rsidRDefault="00CF0354" w:rsidP="00D65B58">
      <w:pPr>
        <w:pStyle w:val="sfStepFirst"/>
        <w:numPr>
          <w:ilvl w:val="0"/>
          <w:numId w:val="112"/>
        </w:numPr>
      </w:pPr>
      <w:r w:rsidRPr="00550C91">
        <w:lastRenderedPageBreak/>
        <w:t xml:space="preserve">Verify the </w:t>
      </w:r>
      <w:r w:rsidR="00A405BA">
        <w:rPr>
          <w:b/>
        </w:rPr>
        <w:t>iBank-Java</w:t>
      </w:r>
      <w:r w:rsidRPr="00550C91">
        <w:t xml:space="preserve"> source files are now available in the new </w:t>
      </w:r>
      <w:r w:rsidR="00A405BA">
        <w:t>git</w:t>
      </w:r>
      <w:r w:rsidRPr="00550C91">
        <w:t xml:space="preserve"> project, under the </w:t>
      </w:r>
      <w:r w:rsidR="00A405BA" w:rsidRPr="00A405BA">
        <w:rPr>
          <w:b/>
        </w:rPr>
        <w:t>Project Exporer</w:t>
      </w:r>
      <w:r w:rsidR="00A405BA">
        <w:t xml:space="preserve"> view</w:t>
      </w:r>
      <w:r w:rsidRPr="00550C91">
        <w:t>.</w:t>
      </w:r>
    </w:p>
    <w:p w14:paraId="5F18B506" w14:textId="554611DE" w:rsidR="00CF0354" w:rsidRPr="00550C91" w:rsidRDefault="00A405BA" w:rsidP="00CF0354">
      <w:pPr>
        <w:pStyle w:val="snStepNext"/>
        <w:ind w:left="1800"/>
      </w:pPr>
      <w:r>
        <w:rPr>
          <w:noProof/>
        </w:rPr>
        <w:drawing>
          <wp:inline distT="0" distB="0" distL="0" distR="0" wp14:anchorId="745BEA32" wp14:editId="10252286">
            <wp:extent cx="3573706" cy="2355494"/>
            <wp:effectExtent l="0" t="0" r="8255"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07355" cy="2377673"/>
                    </a:xfrm>
                    <a:prstGeom prst="rect">
                      <a:avLst/>
                    </a:prstGeom>
                    <a:noFill/>
                    <a:ln>
                      <a:noFill/>
                    </a:ln>
                  </pic:spPr>
                </pic:pic>
              </a:graphicData>
            </a:graphic>
          </wp:inline>
        </w:drawing>
      </w:r>
    </w:p>
    <w:p w14:paraId="6D448E2E" w14:textId="0530FF5D" w:rsidR="004F28F9" w:rsidRPr="00550C91" w:rsidRDefault="004F28F9" w:rsidP="004F28F9">
      <w:pPr>
        <w:pStyle w:val="h1Head1"/>
      </w:pPr>
      <w:bookmarkStart w:id="485" w:name="_Toc403410105"/>
      <w:r w:rsidRPr="008454F7">
        <w:lastRenderedPageBreak/>
        <w:t>Setup Microsoft Visual studio</w:t>
      </w:r>
      <w:bookmarkEnd w:id="485"/>
      <w:r w:rsidRPr="00550C91">
        <w:t xml:space="preserve"> </w:t>
      </w:r>
    </w:p>
    <w:p w14:paraId="424EDC49" w14:textId="6665AFD6" w:rsidR="00DB5AD0" w:rsidRPr="00622718" w:rsidRDefault="00DB5AD0" w:rsidP="00622718">
      <w:pPr>
        <w:ind w:left="720"/>
      </w:pPr>
      <w:r w:rsidRPr="00622718">
        <w:t>Microsoft Visual Studio is the most commonly used IDE for MS developers. For more details on each supported OS and installation instructions, please check the Visual Studio online documentation.</w:t>
      </w:r>
    </w:p>
    <w:p w14:paraId="7A0F72AB" w14:textId="6C8B4151" w:rsidR="004F28F9" w:rsidRPr="00550C91" w:rsidRDefault="00DB5AD0" w:rsidP="004F28F9">
      <w:pPr>
        <w:pStyle w:val="h2Head2"/>
      </w:pPr>
      <w:bookmarkStart w:id="486" w:name="_Toc403410106"/>
      <w:r w:rsidRPr="008454F7">
        <w:t>Configure</w:t>
      </w:r>
      <w:r w:rsidR="004F28F9" w:rsidRPr="008454F7">
        <w:t xml:space="preserve"> the iBank-dotNet TFS </w:t>
      </w:r>
      <w:r w:rsidRPr="008454F7">
        <w:t>repository</w:t>
      </w:r>
      <w:r w:rsidR="004F28F9" w:rsidRPr="008454F7">
        <w:t xml:space="preserve"> </w:t>
      </w:r>
      <w:r w:rsidRPr="008454F7">
        <w:t>in</w:t>
      </w:r>
      <w:r w:rsidR="004F28F9" w:rsidRPr="008454F7">
        <w:t xml:space="preserve"> Visual Studio</w:t>
      </w:r>
      <w:bookmarkEnd w:id="486"/>
      <w:r w:rsidR="004F28F9" w:rsidRPr="008454F7">
        <w:t xml:space="preserve">  </w:t>
      </w:r>
      <w:r w:rsidR="004F28F9" w:rsidRPr="00550C91">
        <w:t xml:space="preserve"> </w:t>
      </w:r>
    </w:p>
    <w:p w14:paraId="21D8AA13" w14:textId="72555DAA" w:rsidR="00691EBF" w:rsidRPr="00691EBF" w:rsidRDefault="00DB5AD0" w:rsidP="00D65B58">
      <w:pPr>
        <w:pStyle w:val="sfStepFirst"/>
        <w:numPr>
          <w:ilvl w:val="0"/>
          <w:numId w:val="145"/>
        </w:numPr>
      </w:pPr>
      <w:r>
        <w:t>Open Visual Studio</w:t>
      </w:r>
      <w:r w:rsidRPr="00550C91">
        <w:t>.</w:t>
      </w:r>
      <w:r w:rsidR="00691EBF">
        <w:t xml:space="preserve"> Click </w:t>
      </w:r>
      <w:r w:rsidR="00691EBF">
        <w:rPr>
          <w:b/>
        </w:rPr>
        <w:t>VIEW &gt; Team Explorer</w:t>
      </w:r>
      <w:r w:rsidR="00691EBF">
        <w:t xml:space="preserve"> and click on </w:t>
      </w:r>
      <w:r w:rsidR="00691EBF">
        <w:rPr>
          <w:b/>
        </w:rPr>
        <w:t>Connect</w:t>
      </w:r>
      <w:r w:rsidR="00691EBF">
        <w:t xml:space="preserve"> under the </w:t>
      </w:r>
      <w:r w:rsidR="00691EBF" w:rsidRPr="00691EBF">
        <w:rPr>
          <w:b/>
        </w:rPr>
        <w:t>Team Foundation Service</w:t>
      </w:r>
      <w:r w:rsidR="00691EBF">
        <w:t>.</w:t>
      </w:r>
    </w:p>
    <w:p w14:paraId="27420268" w14:textId="6F645F03" w:rsidR="00DB5AD0" w:rsidRPr="00550C91" w:rsidRDefault="00691EBF" w:rsidP="00DB5AD0">
      <w:pPr>
        <w:pStyle w:val="snStepNext"/>
        <w:ind w:left="1800"/>
      </w:pPr>
      <w:r>
        <w:rPr>
          <w:noProof/>
        </w:rPr>
        <w:drawing>
          <wp:inline distT="0" distB="0" distL="0" distR="0" wp14:anchorId="624BF54D" wp14:editId="7BAA25E6">
            <wp:extent cx="5244998" cy="377660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9341" cy="3779734"/>
                    </a:xfrm>
                    <a:prstGeom prst="rect">
                      <a:avLst/>
                    </a:prstGeom>
                    <a:noFill/>
                    <a:ln>
                      <a:noFill/>
                    </a:ln>
                  </pic:spPr>
                </pic:pic>
              </a:graphicData>
            </a:graphic>
          </wp:inline>
        </w:drawing>
      </w:r>
    </w:p>
    <w:p w14:paraId="2F5913C0" w14:textId="1C77BE6E" w:rsidR="00691EBF" w:rsidRPr="00691EBF" w:rsidRDefault="00691EBF" w:rsidP="00D65B58">
      <w:pPr>
        <w:pStyle w:val="sfStepFirst"/>
        <w:numPr>
          <w:ilvl w:val="0"/>
          <w:numId w:val="112"/>
        </w:numPr>
        <w:rPr>
          <w:b/>
        </w:rPr>
      </w:pPr>
      <w:r>
        <w:t xml:space="preserve">Click </w:t>
      </w:r>
      <w:r>
        <w:rPr>
          <w:b/>
        </w:rPr>
        <w:t>Servers &gt; Add</w:t>
      </w:r>
      <w:r>
        <w:t xml:space="preserve"> and add the TFS server details, where the </w:t>
      </w:r>
      <w:r w:rsidRPr="00691EBF">
        <w:rPr>
          <w:b/>
        </w:rPr>
        <w:t>iBank-dotNet-VS</w:t>
      </w:r>
      <w:r>
        <w:t xml:space="preserve"> repository was created.</w:t>
      </w:r>
    </w:p>
    <w:p w14:paraId="5178F5C3" w14:textId="15417D47" w:rsidR="00691EBF" w:rsidRDefault="00691EBF" w:rsidP="00691EBF">
      <w:pPr>
        <w:pStyle w:val="sfStepFirst"/>
        <w:numPr>
          <w:ilvl w:val="0"/>
          <w:numId w:val="0"/>
        </w:numPr>
        <w:ind w:left="1800"/>
        <w:rPr>
          <w:b/>
        </w:rPr>
      </w:pPr>
      <w:r>
        <w:rPr>
          <w:b/>
          <w:noProof/>
        </w:rPr>
        <w:lastRenderedPageBreak/>
        <w:drawing>
          <wp:inline distT="0" distB="0" distL="0" distR="0" wp14:anchorId="2B49ACDB" wp14:editId="497CE3BD">
            <wp:extent cx="5230600" cy="3760013"/>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6622" cy="3764342"/>
                    </a:xfrm>
                    <a:prstGeom prst="rect">
                      <a:avLst/>
                    </a:prstGeom>
                    <a:noFill/>
                    <a:ln>
                      <a:noFill/>
                    </a:ln>
                  </pic:spPr>
                </pic:pic>
              </a:graphicData>
            </a:graphic>
          </wp:inline>
        </w:drawing>
      </w:r>
    </w:p>
    <w:p w14:paraId="36890062" w14:textId="1B29C895" w:rsidR="00691EBF" w:rsidRDefault="00691EBF" w:rsidP="00D65B58">
      <w:pPr>
        <w:pStyle w:val="sfStepFirst"/>
        <w:numPr>
          <w:ilvl w:val="0"/>
          <w:numId w:val="112"/>
        </w:numPr>
        <w:rPr>
          <w:b/>
        </w:rPr>
      </w:pPr>
      <w:r w:rsidRPr="00691EBF">
        <w:t>Enter</w:t>
      </w:r>
      <w:r>
        <w:rPr>
          <w:b/>
        </w:rPr>
        <w:t xml:space="preserve"> </w:t>
      </w:r>
      <w:r w:rsidRPr="00691EBF">
        <w:t xml:space="preserve">the </w:t>
      </w:r>
      <w:r>
        <w:t xml:space="preserve">TFS server </w:t>
      </w:r>
      <w:r w:rsidRPr="00691EBF">
        <w:t>windows</w:t>
      </w:r>
      <w:r>
        <w:rPr>
          <w:b/>
        </w:rPr>
        <w:t xml:space="preserve"> Username/Password </w:t>
      </w:r>
      <w:r w:rsidRPr="00691EBF">
        <w:t xml:space="preserve">to </w:t>
      </w:r>
      <w:r>
        <w:t xml:space="preserve">authenticate and click </w:t>
      </w:r>
      <w:r>
        <w:rPr>
          <w:b/>
        </w:rPr>
        <w:t>OK</w:t>
      </w:r>
      <w:r w:rsidRPr="00691EBF">
        <w:t>.</w:t>
      </w:r>
      <w:r>
        <w:t xml:space="preserve"> Click </w:t>
      </w:r>
      <w:r>
        <w:rPr>
          <w:b/>
        </w:rPr>
        <w:t>Close</w:t>
      </w:r>
      <w:r>
        <w:t>.</w:t>
      </w:r>
    </w:p>
    <w:p w14:paraId="40E08AA4" w14:textId="0DD2BCC5" w:rsidR="00691EBF" w:rsidRDefault="00691EBF" w:rsidP="00691EBF">
      <w:pPr>
        <w:pStyle w:val="sfStepFirst"/>
        <w:numPr>
          <w:ilvl w:val="0"/>
          <w:numId w:val="0"/>
        </w:numPr>
        <w:ind w:left="1800"/>
        <w:rPr>
          <w:b/>
        </w:rPr>
      </w:pPr>
      <w:r>
        <w:rPr>
          <w:b/>
          <w:noProof/>
        </w:rPr>
        <w:drawing>
          <wp:inline distT="0" distB="0" distL="0" distR="0" wp14:anchorId="5DDD8208" wp14:editId="573994D0">
            <wp:extent cx="3508611" cy="2494483"/>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16009" cy="2499742"/>
                    </a:xfrm>
                    <a:prstGeom prst="rect">
                      <a:avLst/>
                    </a:prstGeom>
                    <a:noFill/>
                    <a:ln>
                      <a:noFill/>
                    </a:ln>
                  </pic:spPr>
                </pic:pic>
              </a:graphicData>
            </a:graphic>
          </wp:inline>
        </w:drawing>
      </w:r>
    </w:p>
    <w:p w14:paraId="013383A8" w14:textId="0C061BC8" w:rsidR="00691EBF" w:rsidRPr="00691EBF" w:rsidRDefault="00691EBF" w:rsidP="00D65B58">
      <w:pPr>
        <w:pStyle w:val="sfStepFirst"/>
        <w:numPr>
          <w:ilvl w:val="0"/>
          <w:numId w:val="112"/>
        </w:numPr>
      </w:pPr>
      <w:r w:rsidRPr="00691EBF">
        <w:t xml:space="preserve">Select the </w:t>
      </w:r>
      <w:r w:rsidRPr="00691EBF">
        <w:rPr>
          <w:b/>
        </w:rPr>
        <w:t>iBank-dotNet-VS</w:t>
      </w:r>
      <w:r w:rsidRPr="00691EBF">
        <w:t xml:space="preserve"> Team Project and click </w:t>
      </w:r>
      <w:r w:rsidRPr="00691EBF">
        <w:rPr>
          <w:b/>
        </w:rPr>
        <w:t>Connect</w:t>
      </w:r>
      <w:r w:rsidRPr="00691EBF">
        <w:t>.</w:t>
      </w:r>
    </w:p>
    <w:p w14:paraId="448B4C64" w14:textId="42C140FE" w:rsidR="00691EBF" w:rsidRPr="00691EBF" w:rsidRDefault="00691EBF" w:rsidP="00D65B58">
      <w:pPr>
        <w:pStyle w:val="sfStepFirst"/>
        <w:numPr>
          <w:ilvl w:val="0"/>
          <w:numId w:val="112"/>
        </w:numPr>
      </w:pPr>
      <w:r w:rsidRPr="00691EBF">
        <w:t xml:space="preserve">Click </w:t>
      </w:r>
      <w:r w:rsidR="00D45F0E" w:rsidRPr="00D45F0E">
        <w:rPr>
          <w:b/>
        </w:rPr>
        <w:t>Source Control Explorer</w:t>
      </w:r>
      <w:r w:rsidR="00D45F0E">
        <w:t xml:space="preserve">, under </w:t>
      </w:r>
      <w:r w:rsidR="00D45F0E" w:rsidRPr="00D45F0E">
        <w:rPr>
          <w:b/>
        </w:rPr>
        <w:t>Pending Changes</w:t>
      </w:r>
      <w:r w:rsidR="00D45F0E">
        <w:t>.</w:t>
      </w:r>
    </w:p>
    <w:p w14:paraId="61648CF7" w14:textId="603C38C7" w:rsidR="00691EBF" w:rsidRDefault="00D45F0E" w:rsidP="00D45F0E">
      <w:pPr>
        <w:pStyle w:val="sfStepFirst"/>
        <w:numPr>
          <w:ilvl w:val="0"/>
          <w:numId w:val="0"/>
        </w:numPr>
        <w:ind w:left="1800"/>
        <w:rPr>
          <w:b/>
        </w:rPr>
      </w:pPr>
      <w:r>
        <w:rPr>
          <w:b/>
          <w:noProof/>
        </w:rPr>
        <w:lastRenderedPageBreak/>
        <w:drawing>
          <wp:inline distT="0" distB="0" distL="0" distR="0" wp14:anchorId="1E97F1EA" wp14:editId="570ED085">
            <wp:extent cx="5263554" cy="381853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445" cy="3824258"/>
                    </a:xfrm>
                    <a:prstGeom prst="rect">
                      <a:avLst/>
                    </a:prstGeom>
                    <a:noFill/>
                    <a:ln>
                      <a:noFill/>
                    </a:ln>
                  </pic:spPr>
                </pic:pic>
              </a:graphicData>
            </a:graphic>
          </wp:inline>
        </w:drawing>
      </w:r>
    </w:p>
    <w:p w14:paraId="0AE72279" w14:textId="4AB3B5D8" w:rsidR="00D45F0E" w:rsidRPr="00D45F0E" w:rsidRDefault="00D45F0E" w:rsidP="00D65B58">
      <w:pPr>
        <w:pStyle w:val="sfStepFirst"/>
        <w:numPr>
          <w:ilvl w:val="0"/>
          <w:numId w:val="112"/>
        </w:numPr>
      </w:pPr>
      <w:r>
        <w:t xml:space="preserve">Click </w:t>
      </w:r>
      <w:r>
        <w:rPr>
          <w:b/>
        </w:rPr>
        <w:t>Not mapped</w:t>
      </w:r>
      <w:r>
        <w:t xml:space="preserve"> link, next to </w:t>
      </w:r>
      <w:r>
        <w:rPr>
          <w:b/>
        </w:rPr>
        <w:t>Local Path</w:t>
      </w:r>
      <w:r>
        <w:t xml:space="preserve"> in the </w:t>
      </w:r>
      <w:r w:rsidRPr="00D45F0E">
        <w:rPr>
          <w:b/>
        </w:rPr>
        <w:t>Source Control Explorer</w:t>
      </w:r>
      <w:r>
        <w:t xml:space="preserve"> window. Enter the full path for the local iBank-dotNet-VS working copy.</w:t>
      </w:r>
    </w:p>
    <w:p w14:paraId="30BE4449" w14:textId="2DBB4C5E" w:rsidR="00D45F0E" w:rsidRDefault="00D45F0E" w:rsidP="00D45F0E">
      <w:pPr>
        <w:pStyle w:val="sfStepFirst"/>
        <w:numPr>
          <w:ilvl w:val="0"/>
          <w:numId w:val="0"/>
        </w:numPr>
        <w:ind w:left="1800"/>
        <w:rPr>
          <w:b/>
        </w:rPr>
      </w:pPr>
      <w:r>
        <w:rPr>
          <w:b/>
          <w:noProof/>
        </w:rPr>
        <w:drawing>
          <wp:inline distT="0" distB="0" distL="0" distR="0" wp14:anchorId="72DB4C39" wp14:editId="6E6259CD">
            <wp:extent cx="3559224" cy="1294791"/>
            <wp:effectExtent l="0" t="0" r="3175"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81383" cy="1302852"/>
                    </a:xfrm>
                    <a:prstGeom prst="rect">
                      <a:avLst/>
                    </a:prstGeom>
                    <a:noFill/>
                    <a:ln>
                      <a:noFill/>
                    </a:ln>
                  </pic:spPr>
                </pic:pic>
              </a:graphicData>
            </a:graphic>
          </wp:inline>
        </w:drawing>
      </w:r>
    </w:p>
    <w:p w14:paraId="6B53EDEB" w14:textId="4312C8F1" w:rsidR="00D45F0E" w:rsidRDefault="00D45F0E" w:rsidP="00D65B58">
      <w:pPr>
        <w:pStyle w:val="sfStepFirst"/>
        <w:numPr>
          <w:ilvl w:val="0"/>
          <w:numId w:val="112"/>
        </w:numPr>
        <w:rPr>
          <w:b/>
        </w:rPr>
      </w:pPr>
      <w:r w:rsidRPr="00D45F0E">
        <w:t>Click</w:t>
      </w:r>
      <w:r>
        <w:rPr>
          <w:b/>
        </w:rPr>
        <w:t xml:space="preserve"> Map</w:t>
      </w:r>
      <w:r w:rsidR="00F11688">
        <w:t xml:space="preserve">, then click </w:t>
      </w:r>
      <w:r w:rsidR="00F11688">
        <w:rPr>
          <w:b/>
        </w:rPr>
        <w:t>Yes</w:t>
      </w:r>
      <w:r w:rsidR="00F11688">
        <w:t xml:space="preserve"> to download all source files from the TFS repository</w:t>
      </w:r>
      <w:r>
        <w:t>.</w:t>
      </w:r>
    </w:p>
    <w:p w14:paraId="2F9E94E4" w14:textId="42B3A157" w:rsidR="00D45F0E" w:rsidRPr="00F11688" w:rsidRDefault="00F11688" w:rsidP="00D65B58">
      <w:pPr>
        <w:pStyle w:val="sfStepFirst"/>
        <w:numPr>
          <w:ilvl w:val="0"/>
          <w:numId w:val="112"/>
        </w:numPr>
      </w:pPr>
      <w:r w:rsidRPr="00F11688">
        <w:t xml:space="preserve">Close </w:t>
      </w:r>
      <w:r w:rsidRPr="00F11688">
        <w:rPr>
          <w:b/>
        </w:rPr>
        <w:t>Visual Studio</w:t>
      </w:r>
      <w:r w:rsidRPr="00F11688">
        <w:t xml:space="preserve"> and open the new </w:t>
      </w:r>
      <w:r w:rsidRPr="00F11688">
        <w:rPr>
          <w:b/>
        </w:rPr>
        <w:t>iBank-dotNet-VS-local</w:t>
      </w:r>
      <w:r w:rsidRPr="00F11688">
        <w:t xml:space="preserve"> folder</w:t>
      </w:r>
    </w:p>
    <w:p w14:paraId="7FC77AE6" w14:textId="50A95697" w:rsidR="00F11688" w:rsidRDefault="00F11688" w:rsidP="00F11688">
      <w:pPr>
        <w:pStyle w:val="sfStepFirst"/>
        <w:numPr>
          <w:ilvl w:val="0"/>
          <w:numId w:val="0"/>
        </w:numPr>
        <w:ind w:left="1800"/>
        <w:rPr>
          <w:b/>
        </w:rPr>
      </w:pPr>
      <w:r>
        <w:rPr>
          <w:b/>
          <w:noProof/>
        </w:rPr>
        <w:drawing>
          <wp:inline distT="0" distB="0" distL="0" distR="0" wp14:anchorId="6DF97658" wp14:editId="4E1C055B">
            <wp:extent cx="3569513" cy="136817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91440" cy="1376576"/>
                    </a:xfrm>
                    <a:prstGeom prst="rect">
                      <a:avLst/>
                    </a:prstGeom>
                    <a:noFill/>
                    <a:ln>
                      <a:noFill/>
                    </a:ln>
                  </pic:spPr>
                </pic:pic>
              </a:graphicData>
            </a:graphic>
          </wp:inline>
        </w:drawing>
      </w:r>
    </w:p>
    <w:p w14:paraId="268746FD" w14:textId="5544ADC6" w:rsidR="00F11688" w:rsidRDefault="000733A1" w:rsidP="00D65B58">
      <w:pPr>
        <w:pStyle w:val="sfStepFirst"/>
        <w:numPr>
          <w:ilvl w:val="0"/>
          <w:numId w:val="112"/>
        </w:numPr>
      </w:pPr>
      <w:r>
        <w:t>Double click</w:t>
      </w:r>
      <w:r w:rsidR="00F11688">
        <w:rPr>
          <w:b/>
        </w:rPr>
        <w:t xml:space="preserve"> iBank_Investor.sln</w:t>
      </w:r>
      <w:r>
        <w:rPr>
          <w:b/>
        </w:rPr>
        <w:t xml:space="preserve"> </w:t>
      </w:r>
      <w:r w:rsidRPr="000733A1">
        <w:t>to open</w:t>
      </w:r>
      <w:r>
        <w:t xml:space="preserve"> the project in</w:t>
      </w:r>
      <w:r w:rsidR="00F11688">
        <w:t xml:space="preserve"> </w:t>
      </w:r>
      <w:r>
        <w:t xml:space="preserve">Visual Studio. Click </w:t>
      </w:r>
      <w:r w:rsidRPr="000733A1">
        <w:rPr>
          <w:b/>
        </w:rPr>
        <w:t>OK</w:t>
      </w:r>
      <w:r>
        <w:t>, on the warining screen.</w:t>
      </w:r>
    </w:p>
    <w:p w14:paraId="7D3E4C74" w14:textId="50B9AFBA" w:rsidR="000733A1" w:rsidRDefault="000733A1" w:rsidP="00D65B58">
      <w:pPr>
        <w:pStyle w:val="sfStepFirst"/>
        <w:numPr>
          <w:ilvl w:val="0"/>
          <w:numId w:val="112"/>
        </w:numPr>
      </w:pPr>
      <w:r>
        <w:t xml:space="preserve">Select </w:t>
      </w:r>
      <w:r>
        <w:rPr>
          <w:b/>
        </w:rPr>
        <w:t>VIEW &gt; Solution Explorer</w:t>
      </w:r>
      <w:r w:rsidRPr="000733A1">
        <w:t xml:space="preserve"> to</w:t>
      </w:r>
      <w:r>
        <w:t xml:space="preserve"> see the iBank-dotNet-VS source files</w:t>
      </w:r>
    </w:p>
    <w:p w14:paraId="5A080490" w14:textId="76A87401" w:rsidR="000733A1" w:rsidRDefault="000733A1" w:rsidP="000733A1">
      <w:pPr>
        <w:pStyle w:val="sfStepFirst"/>
        <w:numPr>
          <w:ilvl w:val="0"/>
          <w:numId w:val="0"/>
        </w:numPr>
        <w:ind w:left="1800"/>
      </w:pPr>
      <w:r>
        <w:rPr>
          <w:noProof/>
        </w:rPr>
        <w:lastRenderedPageBreak/>
        <w:drawing>
          <wp:inline distT="0" distB="0" distL="0" distR="0" wp14:anchorId="289F6B16" wp14:editId="240665E0">
            <wp:extent cx="5253776" cy="3752697"/>
            <wp:effectExtent l="0" t="0" r="444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59524" cy="3756803"/>
                    </a:xfrm>
                    <a:prstGeom prst="rect">
                      <a:avLst/>
                    </a:prstGeom>
                    <a:noFill/>
                    <a:ln>
                      <a:noFill/>
                    </a:ln>
                  </pic:spPr>
                </pic:pic>
              </a:graphicData>
            </a:graphic>
          </wp:inline>
        </w:drawing>
      </w:r>
    </w:p>
    <w:p w14:paraId="00A3DD10" w14:textId="20A8C99F" w:rsidR="000733A1" w:rsidRDefault="000733A1" w:rsidP="00D65B58">
      <w:pPr>
        <w:pStyle w:val="sfStepFirst"/>
        <w:numPr>
          <w:ilvl w:val="0"/>
          <w:numId w:val="112"/>
        </w:numPr>
      </w:pPr>
      <w:r>
        <w:t>Modify one source file and save the change.</w:t>
      </w:r>
    </w:p>
    <w:p w14:paraId="29644CA3" w14:textId="1AA8C5BE" w:rsidR="000733A1" w:rsidRDefault="000733A1" w:rsidP="000733A1">
      <w:pPr>
        <w:pStyle w:val="sfStepFirst"/>
        <w:numPr>
          <w:ilvl w:val="0"/>
          <w:numId w:val="0"/>
        </w:numPr>
        <w:ind w:left="1800"/>
      </w:pPr>
      <w:r>
        <w:rPr>
          <w:noProof/>
        </w:rPr>
        <w:drawing>
          <wp:inline distT="0" distB="0" distL="0" distR="0" wp14:anchorId="0453437C" wp14:editId="247F18D8">
            <wp:extent cx="5247255" cy="376001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59518" cy="3768799"/>
                    </a:xfrm>
                    <a:prstGeom prst="rect">
                      <a:avLst/>
                    </a:prstGeom>
                    <a:noFill/>
                    <a:ln>
                      <a:noFill/>
                    </a:ln>
                  </pic:spPr>
                </pic:pic>
              </a:graphicData>
            </a:graphic>
          </wp:inline>
        </w:drawing>
      </w:r>
    </w:p>
    <w:p w14:paraId="727D0E03" w14:textId="28C5E130" w:rsidR="000733A1" w:rsidRDefault="000733A1" w:rsidP="00D65B58">
      <w:pPr>
        <w:pStyle w:val="sfStepFirst"/>
        <w:numPr>
          <w:ilvl w:val="0"/>
          <w:numId w:val="112"/>
        </w:numPr>
      </w:pPr>
      <w:r>
        <w:t xml:space="preserve">Click on </w:t>
      </w:r>
      <w:r w:rsidRPr="000733A1">
        <w:rPr>
          <w:b/>
        </w:rPr>
        <w:t>VIEW &gt; Team Explorer</w:t>
      </w:r>
      <w:r>
        <w:rPr>
          <w:b/>
        </w:rPr>
        <w:t xml:space="preserve"> </w:t>
      </w:r>
      <w:r>
        <w:t xml:space="preserve">and select </w:t>
      </w:r>
      <w:r>
        <w:rPr>
          <w:b/>
        </w:rPr>
        <w:t>Pending Changes</w:t>
      </w:r>
      <w:r>
        <w:t xml:space="preserve">. Provide new check-in </w:t>
      </w:r>
      <w:r>
        <w:rPr>
          <w:b/>
        </w:rPr>
        <w:t>Comment</w:t>
      </w:r>
      <w:r>
        <w:t xml:space="preserve"> and click the </w:t>
      </w:r>
      <w:r>
        <w:rPr>
          <w:b/>
        </w:rPr>
        <w:t>Check In</w:t>
      </w:r>
      <w:r>
        <w:t xml:space="preserve"> button to store the new change in the TFS server repository.</w:t>
      </w:r>
    </w:p>
    <w:p w14:paraId="711320C0" w14:textId="30E14A12" w:rsidR="000733A1" w:rsidRDefault="000733A1" w:rsidP="000733A1">
      <w:pPr>
        <w:pStyle w:val="sfStepFirst"/>
        <w:numPr>
          <w:ilvl w:val="0"/>
          <w:numId w:val="0"/>
        </w:numPr>
        <w:ind w:left="1800"/>
      </w:pPr>
      <w:r>
        <w:rPr>
          <w:noProof/>
        </w:rPr>
        <w:lastRenderedPageBreak/>
        <w:drawing>
          <wp:inline distT="0" distB="0" distL="0" distR="0" wp14:anchorId="4BE7A5FF" wp14:editId="3AE8E179">
            <wp:extent cx="5237683" cy="3771339"/>
            <wp:effectExtent l="0" t="0" r="12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45094" cy="3776675"/>
                    </a:xfrm>
                    <a:prstGeom prst="rect">
                      <a:avLst/>
                    </a:prstGeom>
                    <a:noFill/>
                    <a:ln>
                      <a:noFill/>
                    </a:ln>
                  </pic:spPr>
                </pic:pic>
              </a:graphicData>
            </a:graphic>
          </wp:inline>
        </w:drawing>
      </w:r>
    </w:p>
    <w:p w14:paraId="2A632307" w14:textId="5FD61301" w:rsidR="00DB5AD0" w:rsidRPr="00F11688" w:rsidRDefault="000733A1" w:rsidP="00D65B58">
      <w:pPr>
        <w:pStyle w:val="sfStepFirst"/>
        <w:numPr>
          <w:ilvl w:val="0"/>
          <w:numId w:val="112"/>
        </w:numPr>
      </w:pPr>
      <w:r>
        <w:t>Your change is successfully stored in the TFS server repository.</w:t>
      </w:r>
    </w:p>
    <w:p w14:paraId="42256323" w14:textId="7B328321" w:rsidR="00691EBF" w:rsidRPr="00691EBF" w:rsidRDefault="000733A1" w:rsidP="000733A1">
      <w:pPr>
        <w:pStyle w:val="snStepNext"/>
        <w:ind w:left="2160" w:hanging="360"/>
      </w:pPr>
      <w:r>
        <w:rPr>
          <w:noProof/>
        </w:rPr>
        <w:drawing>
          <wp:inline distT="0" distB="0" distL="0" distR="0" wp14:anchorId="34EAE46A" wp14:editId="131EB1FB">
            <wp:extent cx="5250952" cy="3774643"/>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59863" cy="3781048"/>
                    </a:xfrm>
                    <a:prstGeom prst="rect">
                      <a:avLst/>
                    </a:prstGeom>
                    <a:noFill/>
                    <a:ln>
                      <a:noFill/>
                    </a:ln>
                  </pic:spPr>
                </pic:pic>
              </a:graphicData>
            </a:graphic>
          </wp:inline>
        </w:drawing>
      </w:r>
    </w:p>
    <w:p w14:paraId="51E57D7F" w14:textId="6FAC5AD4" w:rsidR="00B22BA7" w:rsidRDefault="00B22BA7" w:rsidP="00691EBF">
      <w:pPr>
        <w:spacing w:before="0" w:after="0"/>
        <w:rPr>
          <w:lang w:eastAsia="zh-CN"/>
        </w:rPr>
      </w:pPr>
    </w:p>
    <w:p w14:paraId="13AFD5DB" w14:textId="26081D18" w:rsidR="00882319" w:rsidRPr="00550C91" w:rsidRDefault="00882319" w:rsidP="00882319">
      <w:pPr>
        <w:pStyle w:val="h2Head2"/>
      </w:pPr>
      <w:bookmarkStart w:id="487" w:name="_Toc403410107"/>
      <w:r w:rsidRPr="008454F7">
        <w:lastRenderedPageBreak/>
        <w:t>Configure the iBank-dotNet</w:t>
      </w:r>
      <w:r w:rsidR="00B32E7F" w:rsidRPr="008454F7">
        <w:t>-VS</w:t>
      </w:r>
      <w:r w:rsidRPr="008454F7">
        <w:t xml:space="preserve"> </w:t>
      </w:r>
      <w:r w:rsidR="00B32E7F" w:rsidRPr="008454F7">
        <w:t>GIT</w:t>
      </w:r>
      <w:r w:rsidRPr="008454F7">
        <w:t xml:space="preserve"> repository in Visual Studio </w:t>
      </w:r>
      <w:r w:rsidR="00943879" w:rsidRPr="008454F7">
        <w:t>(OPTIONAL)</w:t>
      </w:r>
      <w:bookmarkEnd w:id="487"/>
    </w:p>
    <w:p w14:paraId="5BABE762" w14:textId="77777777" w:rsidR="00882319" w:rsidRPr="00691EBF" w:rsidRDefault="00882319" w:rsidP="00D65B58">
      <w:pPr>
        <w:pStyle w:val="sfStepFirst"/>
        <w:numPr>
          <w:ilvl w:val="0"/>
          <w:numId w:val="146"/>
        </w:numPr>
      </w:pPr>
      <w:r>
        <w:t>Open Visual Studio</w:t>
      </w:r>
      <w:r w:rsidRPr="00550C91">
        <w:t>.</w:t>
      </w:r>
      <w:r>
        <w:t xml:space="preserve"> Click </w:t>
      </w:r>
      <w:r w:rsidRPr="00882319">
        <w:rPr>
          <w:b/>
        </w:rPr>
        <w:t>VIEW &gt; Team Explorer</w:t>
      </w:r>
      <w:r>
        <w:t xml:space="preserve"> and click on </w:t>
      </w:r>
      <w:r w:rsidRPr="00882319">
        <w:rPr>
          <w:b/>
        </w:rPr>
        <w:t>Connect</w:t>
      </w:r>
      <w:r>
        <w:t xml:space="preserve"> under the </w:t>
      </w:r>
      <w:r w:rsidRPr="00882319">
        <w:rPr>
          <w:b/>
        </w:rPr>
        <w:t>Team Foundation Service</w:t>
      </w:r>
      <w:r>
        <w:t>.</w:t>
      </w:r>
    </w:p>
    <w:p w14:paraId="6CD8769C" w14:textId="77777777" w:rsidR="00882319" w:rsidRPr="00550C91" w:rsidRDefault="00882319" w:rsidP="00882319">
      <w:pPr>
        <w:pStyle w:val="snStepNext"/>
        <w:ind w:left="1800"/>
      </w:pPr>
      <w:r>
        <w:rPr>
          <w:noProof/>
        </w:rPr>
        <w:drawing>
          <wp:inline distT="0" distB="0" distL="0" distR="0" wp14:anchorId="2D086581" wp14:editId="1B9EA78D">
            <wp:extent cx="5244998" cy="37766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9341" cy="3779734"/>
                    </a:xfrm>
                    <a:prstGeom prst="rect">
                      <a:avLst/>
                    </a:prstGeom>
                    <a:noFill/>
                    <a:ln>
                      <a:noFill/>
                    </a:ln>
                  </pic:spPr>
                </pic:pic>
              </a:graphicData>
            </a:graphic>
          </wp:inline>
        </w:drawing>
      </w:r>
    </w:p>
    <w:p w14:paraId="068AFC09" w14:textId="703F85D3" w:rsidR="00B32E7F" w:rsidRPr="00B32E7F" w:rsidRDefault="00B32E7F" w:rsidP="00D65B58">
      <w:pPr>
        <w:pStyle w:val="sfStepFirst"/>
        <w:numPr>
          <w:ilvl w:val="0"/>
          <w:numId w:val="112"/>
        </w:numPr>
        <w:rPr>
          <w:b/>
        </w:rPr>
      </w:pPr>
      <w:r>
        <w:t xml:space="preserve">Click </w:t>
      </w:r>
      <w:r>
        <w:rPr>
          <w:b/>
        </w:rPr>
        <w:t>clone</w:t>
      </w:r>
      <w:r>
        <w:t xml:space="preserve">, under </w:t>
      </w:r>
      <w:r w:rsidRPr="00B32E7F">
        <w:rPr>
          <w:b/>
        </w:rPr>
        <w:t>Local Git Repositories</w:t>
      </w:r>
      <w:r>
        <w:t xml:space="preserve"> and enter the </w:t>
      </w:r>
      <w:r w:rsidR="001F1D11">
        <w:t xml:space="preserve">iBank-dotNet-VS </w:t>
      </w:r>
      <w:r>
        <w:t>GIT</w:t>
      </w:r>
      <w:r w:rsidR="001F1D11">
        <w:t xml:space="preserve"> repository</w:t>
      </w:r>
      <w:r>
        <w:t xml:space="preserve"> </w:t>
      </w:r>
      <w:r>
        <w:rPr>
          <w:b/>
        </w:rPr>
        <w:t xml:space="preserve">URL </w:t>
      </w:r>
      <w:r>
        <w:t xml:space="preserve">and the </w:t>
      </w:r>
      <w:r w:rsidRPr="00B32E7F">
        <w:t>local</w:t>
      </w:r>
      <w:r>
        <w:rPr>
          <w:b/>
        </w:rPr>
        <w:t xml:space="preserve"> Path</w:t>
      </w:r>
      <w:r w:rsidR="001F1D11">
        <w:rPr>
          <w:b/>
        </w:rPr>
        <w:t xml:space="preserve"> </w:t>
      </w:r>
      <w:r w:rsidR="001F1D11" w:rsidRPr="001F1D11">
        <w:t>where the git clone will be created</w:t>
      </w:r>
      <w:r>
        <w:t xml:space="preserve">. Click </w:t>
      </w:r>
      <w:r>
        <w:rPr>
          <w:b/>
        </w:rPr>
        <w:t>Clone</w:t>
      </w:r>
      <w:r w:rsidRPr="00B32E7F">
        <w:t>.</w:t>
      </w:r>
    </w:p>
    <w:p w14:paraId="7CF6F908" w14:textId="4482E2AC" w:rsidR="00B32E7F" w:rsidRDefault="00B32E7F" w:rsidP="00B32E7F">
      <w:pPr>
        <w:pStyle w:val="sfStepFirst"/>
        <w:numPr>
          <w:ilvl w:val="0"/>
          <w:numId w:val="0"/>
        </w:numPr>
        <w:ind w:left="1800"/>
        <w:rPr>
          <w:b/>
        </w:rPr>
      </w:pPr>
      <w:r>
        <w:rPr>
          <w:b/>
          <w:noProof/>
        </w:rPr>
        <w:lastRenderedPageBreak/>
        <w:drawing>
          <wp:inline distT="0" distB="0" distL="0" distR="0" wp14:anchorId="0FC2AA15" wp14:editId="308E9CFF">
            <wp:extent cx="5222136" cy="375269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30569" cy="3758757"/>
                    </a:xfrm>
                    <a:prstGeom prst="rect">
                      <a:avLst/>
                    </a:prstGeom>
                    <a:noFill/>
                    <a:ln>
                      <a:noFill/>
                    </a:ln>
                  </pic:spPr>
                </pic:pic>
              </a:graphicData>
            </a:graphic>
          </wp:inline>
        </w:drawing>
      </w:r>
    </w:p>
    <w:p w14:paraId="4FFDD5C7" w14:textId="55BFDBAD" w:rsidR="001F1D11" w:rsidRPr="001F1D11" w:rsidRDefault="001F1D11" w:rsidP="001F1D11">
      <w:pPr>
        <w:pStyle w:val="snStepNext"/>
        <w:ind w:left="1890"/>
      </w:pPr>
      <w:r w:rsidRPr="001F1D11">
        <w:rPr>
          <w:b/>
        </w:rPr>
        <w:t>Note:</w:t>
      </w:r>
      <w:r>
        <w:t xml:space="preserve"> If prompted, provide the GIT repository credentials inherited from Tomcat – </w:t>
      </w:r>
      <w:r w:rsidRPr="001F1D11">
        <w:rPr>
          <w:b/>
        </w:rPr>
        <w:t>devops</w:t>
      </w:r>
      <w:r>
        <w:t>/</w:t>
      </w:r>
      <w:r w:rsidRPr="001F1D11">
        <w:rPr>
          <w:b/>
        </w:rPr>
        <w:t>devops</w:t>
      </w:r>
      <w:r>
        <w:t>.</w:t>
      </w:r>
    </w:p>
    <w:p w14:paraId="23B40A7B" w14:textId="53DDC102" w:rsidR="001F1D11" w:rsidRPr="001F1D11" w:rsidRDefault="001F1D11" w:rsidP="00D65B58">
      <w:pPr>
        <w:pStyle w:val="sfStepFirst"/>
        <w:numPr>
          <w:ilvl w:val="0"/>
          <w:numId w:val="112"/>
        </w:numPr>
        <w:rPr>
          <w:b/>
        </w:rPr>
      </w:pPr>
      <w:r w:rsidRPr="001F1D11">
        <w:t>Close</w:t>
      </w:r>
      <w:r>
        <w:rPr>
          <w:b/>
        </w:rPr>
        <w:t xml:space="preserve"> Visual Studio </w:t>
      </w:r>
      <w:r>
        <w:t xml:space="preserve">and go to the new </w:t>
      </w:r>
      <w:r w:rsidRPr="001F1D11">
        <w:rPr>
          <w:b/>
        </w:rPr>
        <w:t>iBank-dotNet-VS-local-GIT</w:t>
      </w:r>
      <w:r>
        <w:t xml:space="preserve"> repository folder.</w:t>
      </w:r>
    </w:p>
    <w:p w14:paraId="7781F3F8" w14:textId="723987E6" w:rsidR="001F1D11" w:rsidRPr="001F1D11" w:rsidRDefault="001F1D11" w:rsidP="001F1D11">
      <w:pPr>
        <w:pStyle w:val="sfStepFirst"/>
        <w:numPr>
          <w:ilvl w:val="0"/>
          <w:numId w:val="0"/>
        </w:numPr>
        <w:ind w:left="1800"/>
        <w:rPr>
          <w:b/>
        </w:rPr>
      </w:pPr>
      <w:r>
        <w:rPr>
          <w:b/>
          <w:noProof/>
        </w:rPr>
        <w:drawing>
          <wp:inline distT="0" distB="0" distL="0" distR="0" wp14:anchorId="2EA0D283" wp14:editId="6A29B521">
            <wp:extent cx="3577133" cy="1359012"/>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13110" cy="1372680"/>
                    </a:xfrm>
                    <a:prstGeom prst="rect">
                      <a:avLst/>
                    </a:prstGeom>
                    <a:noFill/>
                    <a:ln>
                      <a:noFill/>
                    </a:ln>
                  </pic:spPr>
                </pic:pic>
              </a:graphicData>
            </a:graphic>
          </wp:inline>
        </w:drawing>
      </w:r>
    </w:p>
    <w:p w14:paraId="4F797052" w14:textId="45D81AC1" w:rsidR="001F1D11" w:rsidRPr="001F1D11" w:rsidRDefault="001F1D11" w:rsidP="00D65B58">
      <w:pPr>
        <w:pStyle w:val="sfStepFirst"/>
        <w:numPr>
          <w:ilvl w:val="0"/>
          <w:numId w:val="112"/>
        </w:numPr>
        <w:rPr>
          <w:b/>
        </w:rPr>
      </w:pPr>
      <w:r w:rsidRPr="001F1D11">
        <w:t>Double click the</w:t>
      </w:r>
      <w:r>
        <w:rPr>
          <w:b/>
        </w:rPr>
        <w:t xml:space="preserve"> iBank_Investor.sln</w:t>
      </w:r>
      <w:r>
        <w:t xml:space="preserve"> file to open the project in Visual Studio. </w:t>
      </w:r>
      <w:r w:rsidR="00AA2A27">
        <w:t xml:space="preserve">Click </w:t>
      </w:r>
      <w:r w:rsidR="00AA2A27">
        <w:rPr>
          <w:b/>
        </w:rPr>
        <w:t>OK</w:t>
      </w:r>
      <w:r w:rsidR="00AA2A27">
        <w:t xml:space="preserve"> on the warning screen.</w:t>
      </w:r>
    </w:p>
    <w:p w14:paraId="287EBD0B" w14:textId="060461D7" w:rsidR="001F1D11" w:rsidRPr="001F1D11" w:rsidRDefault="00AA2A27" w:rsidP="00D65B58">
      <w:pPr>
        <w:pStyle w:val="sfStepFirst"/>
        <w:numPr>
          <w:ilvl w:val="0"/>
          <w:numId w:val="112"/>
        </w:numPr>
        <w:rPr>
          <w:b/>
        </w:rPr>
      </w:pPr>
      <w:r>
        <w:t>Modify one source file and save the change</w:t>
      </w:r>
    </w:p>
    <w:p w14:paraId="21272A7C" w14:textId="55B68F21" w:rsidR="001F1D11" w:rsidRPr="001F1D11" w:rsidRDefault="00AA2A27" w:rsidP="00AA2A27">
      <w:pPr>
        <w:pStyle w:val="sfStepFirst"/>
        <w:numPr>
          <w:ilvl w:val="0"/>
          <w:numId w:val="0"/>
        </w:numPr>
        <w:ind w:left="1800"/>
        <w:rPr>
          <w:b/>
        </w:rPr>
      </w:pPr>
      <w:r>
        <w:rPr>
          <w:b/>
          <w:noProof/>
        </w:rPr>
        <w:lastRenderedPageBreak/>
        <w:drawing>
          <wp:inline distT="0" distB="0" distL="0" distR="0" wp14:anchorId="27DEC18B" wp14:editId="5D16B2AA">
            <wp:extent cx="5243535" cy="3745382"/>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56081" cy="3754343"/>
                    </a:xfrm>
                    <a:prstGeom prst="rect">
                      <a:avLst/>
                    </a:prstGeom>
                    <a:noFill/>
                    <a:ln>
                      <a:noFill/>
                    </a:ln>
                  </pic:spPr>
                </pic:pic>
              </a:graphicData>
            </a:graphic>
          </wp:inline>
        </w:drawing>
      </w:r>
    </w:p>
    <w:p w14:paraId="7695A891" w14:textId="019BFAB0" w:rsidR="001F1D11" w:rsidRPr="00AA2A27" w:rsidRDefault="00AA2A27" w:rsidP="00D65B58">
      <w:pPr>
        <w:pStyle w:val="sfStepFirst"/>
        <w:numPr>
          <w:ilvl w:val="0"/>
          <w:numId w:val="112"/>
        </w:numPr>
      </w:pPr>
      <w:r>
        <w:t xml:space="preserve">Select </w:t>
      </w:r>
      <w:r w:rsidRPr="00AA2A27">
        <w:rPr>
          <w:b/>
        </w:rPr>
        <w:t>VIEW &gt;</w:t>
      </w:r>
      <w:r w:rsidRPr="00AA2A27">
        <w:t xml:space="preserve"> </w:t>
      </w:r>
      <w:r w:rsidRPr="00AA2A27">
        <w:rPr>
          <w:b/>
        </w:rPr>
        <w:t>Team Explorer</w:t>
      </w:r>
      <w:r w:rsidRPr="00AA2A27">
        <w:t xml:space="preserve"> and </w:t>
      </w:r>
      <w:r>
        <w:t xml:space="preserve">click on </w:t>
      </w:r>
      <w:r w:rsidR="000F39A6">
        <w:rPr>
          <w:b/>
        </w:rPr>
        <w:t>HOME &gt;</w:t>
      </w:r>
      <w:r>
        <w:t xml:space="preserve"> </w:t>
      </w:r>
      <w:r>
        <w:rPr>
          <w:b/>
        </w:rPr>
        <w:t>Changes</w:t>
      </w:r>
      <w:r>
        <w:t>.</w:t>
      </w:r>
    </w:p>
    <w:p w14:paraId="6670B47D" w14:textId="0E224DB9" w:rsidR="001F1D11" w:rsidRPr="001F1D11" w:rsidRDefault="00755B19" w:rsidP="00AA2A27">
      <w:pPr>
        <w:pStyle w:val="sfStepFirst"/>
        <w:numPr>
          <w:ilvl w:val="0"/>
          <w:numId w:val="0"/>
        </w:numPr>
        <w:ind w:left="1800"/>
        <w:rPr>
          <w:b/>
        </w:rPr>
      </w:pPr>
      <w:r>
        <w:rPr>
          <w:b/>
          <w:noProof/>
        </w:rPr>
        <w:drawing>
          <wp:inline distT="0" distB="0" distL="0" distR="0" wp14:anchorId="4A967393" wp14:editId="4AD11161">
            <wp:extent cx="5214208" cy="3752697"/>
            <wp:effectExtent l="0" t="0" r="5715"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18720" cy="3755944"/>
                    </a:xfrm>
                    <a:prstGeom prst="rect">
                      <a:avLst/>
                    </a:prstGeom>
                    <a:noFill/>
                    <a:ln>
                      <a:noFill/>
                    </a:ln>
                  </pic:spPr>
                </pic:pic>
              </a:graphicData>
            </a:graphic>
          </wp:inline>
        </w:drawing>
      </w:r>
    </w:p>
    <w:p w14:paraId="2D937691" w14:textId="2D6DF6A9" w:rsidR="00AA2A27" w:rsidRPr="00755B19" w:rsidRDefault="00755B19" w:rsidP="00D65B58">
      <w:pPr>
        <w:pStyle w:val="sfStepFirst"/>
        <w:numPr>
          <w:ilvl w:val="0"/>
          <w:numId w:val="112"/>
        </w:numPr>
      </w:pPr>
      <w:r w:rsidRPr="00755B19">
        <w:t xml:space="preserve">Click </w:t>
      </w:r>
      <w:r>
        <w:rPr>
          <w:b/>
        </w:rPr>
        <w:t>Commit and Push</w:t>
      </w:r>
      <w:r>
        <w:t xml:space="preserve"> to update the </w:t>
      </w:r>
      <w:r w:rsidRPr="00755B19">
        <w:rPr>
          <w:b/>
        </w:rPr>
        <w:t>iBank-dotNet-VS</w:t>
      </w:r>
      <w:r>
        <w:t xml:space="preserve"> GIT repository.</w:t>
      </w:r>
    </w:p>
    <w:p w14:paraId="0D385F09" w14:textId="303DE787" w:rsidR="00AA2A27" w:rsidRPr="00AA2A27" w:rsidRDefault="00755B19" w:rsidP="00D65B58">
      <w:pPr>
        <w:pStyle w:val="sfStepFirst"/>
        <w:numPr>
          <w:ilvl w:val="0"/>
          <w:numId w:val="112"/>
        </w:numPr>
        <w:rPr>
          <w:b/>
        </w:rPr>
      </w:pPr>
      <w:r w:rsidRPr="00755B19">
        <w:t xml:space="preserve">Your change is now </w:t>
      </w:r>
      <w:r>
        <w:t xml:space="preserve">successfully </w:t>
      </w:r>
      <w:r w:rsidRPr="00755B19">
        <w:t>stored in the</w:t>
      </w:r>
      <w:r>
        <w:rPr>
          <w:b/>
        </w:rPr>
        <w:t xml:space="preserve"> </w:t>
      </w:r>
      <w:r w:rsidRPr="00755B19">
        <w:rPr>
          <w:b/>
        </w:rPr>
        <w:t>iBank-dotNet-VS</w:t>
      </w:r>
      <w:r>
        <w:t xml:space="preserve"> GIT repository.</w:t>
      </w:r>
    </w:p>
    <w:p w14:paraId="46A2A540" w14:textId="61E76752" w:rsidR="00AA2A27" w:rsidRPr="00AA2A27" w:rsidRDefault="00755B19" w:rsidP="00755B19">
      <w:pPr>
        <w:pStyle w:val="sfStepFirst"/>
        <w:numPr>
          <w:ilvl w:val="0"/>
          <w:numId w:val="0"/>
        </w:numPr>
        <w:ind w:left="1800"/>
        <w:rPr>
          <w:b/>
        </w:rPr>
      </w:pPr>
      <w:r>
        <w:rPr>
          <w:b/>
          <w:noProof/>
        </w:rPr>
        <w:lastRenderedPageBreak/>
        <w:drawing>
          <wp:inline distT="0" distB="0" distL="0" distR="0" wp14:anchorId="1A6442CD" wp14:editId="5194861C">
            <wp:extent cx="5244998" cy="3769125"/>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52828" cy="3774752"/>
                    </a:xfrm>
                    <a:prstGeom prst="rect">
                      <a:avLst/>
                    </a:prstGeom>
                    <a:noFill/>
                    <a:ln>
                      <a:noFill/>
                    </a:ln>
                  </pic:spPr>
                </pic:pic>
              </a:graphicData>
            </a:graphic>
          </wp:inline>
        </w:drawing>
      </w:r>
    </w:p>
    <w:p w14:paraId="474B40F9" w14:textId="03EBFD33" w:rsidR="00882319" w:rsidRPr="00691EBF" w:rsidRDefault="00882319" w:rsidP="00755B19">
      <w:pPr>
        <w:pStyle w:val="sfStepFirst"/>
        <w:numPr>
          <w:ilvl w:val="0"/>
          <w:numId w:val="0"/>
        </w:numPr>
        <w:ind w:left="1800"/>
        <w:rPr>
          <w:b/>
        </w:rPr>
      </w:pPr>
    </w:p>
    <w:p w14:paraId="419EDA8C" w14:textId="77777777" w:rsidR="00882319" w:rsidRPr="00550C91" w:rsidRDefault="00882319" w:rsidP="00691EBF">
      <w:pPr>
        <w:spacing w:before="0" w:after="0"/>
        <w:rPr>
          <w:lang w:eastAsia="zh-CN"/>
        </w:rPr>
      </w:pPr>
    </w:p>
    <w:p w14:paraId="743CFBF4" w14:textId="77777777" w:rsidR="007D7E36" w:rsidRDefault="007D7E36">
      <w:pPr>
        <w:spacing w:before="0" w:after="0"/>
        <w:rPr>
          <w:ins w:id="488" w:author="Niu, Cheng-Guang" w:date="2014-11-17T10:28:00Z"/>
          <w:sz w:val="36"/>
          <w:szCs w:val="36"/>
        </w:rPr>
      </w:pPr>
      <w:bookmarkStart w:id="489" w:name="_Toc403410108"/>
      <w:ins w:id="490" w:author="Niu, Cheng-Guang" w:date="2014-11-17T10:28:00Z">
        <w:r>
          <w:br w:type="page"/>
        </w:r>
      </w:ins>
    </w:p>
    <w:p w14:paraId="22DA4A6F" w14:textId="7B89E5AC" w:rsidR="000C0583" w:rsidRPr="00550C91" w:rsidRDefault="000C0583" w:rsidP="000C0583">
      <w:pPr>
        <w:pStyle w:val="Head1Anywhere"/>
      </w:pPr>
      <w:r w:rsidRPr="008454F7">
        <w:lastRenderedPageBreak/>
        <w:t>Configure HP Application Lifecycle Management</w:t>
      </w:r>
      <w:bookmarkEnd w:id="489"/>
    </w:p>
    <w:p w14:paraId="4793BA3F" w14:textId="093135E6" w:rsidR="00185B8C" w:rsidDel="007D7E36" w:rsidRDefault="00185B8C" w:rsidP="00185B8C">
      <w:pPr>
        <w:pStyle w:val="Body"/>
        <w:rPr>
          <w:del w:id="491" w:author="Niu, Cheng-Guang" w:date="2014-11-17T10:28:00Z"/>
        </w:rPr>
      </w:pPr>
    </w:p>
    <w:p w14:paraId="4BB78FCB" w14:textId="063CE413" w:rsidR="00185B8C" w:rsidRPr="008454F7" w:rsidRDefault="00185B8C" w:rsidP="00185B8C">
      <w:pPr>
        <w:pStyle w:val="h2Head2"/>
      </w:pPr>
      <w:bookmarkStart w:id="492" w:name="_Toc403410109"/>
      <w:r w:rsidRPr="008454F7">
        <w:t>Setup DEVOPS ALM Projects.</w:t>
      </w:r>
      <w:bookmarkEnd w:id="492"/>
    </w:p>
    <w:p w14:paraId="690E49AB" w14:textId="51D4FC77" w:rsidR="00185B8C" w:rsidRPr="00185B8C" w:rsidRDefault="00185B8C" w:rsidP="00185B8C">
      <w:pPr>
        <w:pStyle w:val="Body"/>
        <w:rPr>
          <w:highlight w:val="red"/>
        </w:rPr>
      </w:pPr>
      <w:r w:rsidRPr="00550C91">
        <w:t>To set</w:t>
      </w:r>
      <w:r>
        <w:t xml:space="preserve"> </w:t>
      </w:r>
      <w:r w:rsidRPr="00550C91">
        <w:t xml:space="preserve">up </w:t>
      </w:r>
      <w:r>
        <w:t xml:space="preserve">the </w:t>
      </w:r>
      <w:r w:rsidRPr="00550C91">
        <w:t xml:space="preserve">ALM </w:t>
      </w:r>
      <w:r>
        <w:t>required projects for this release</w:t>
      </w:r>
      <w:r w:rsidRPr="00550C91">
        <w:t>, complete the following steps:</w:t>
      </w:r>
    </w:p>
    <w:p w14:paraId="747FDA77" w14:textId="77777777" w:rsidR="000A0A9F" w:rsidRDefault="00185B8C" w:rsidP="00185B8C">
      <w:pPr>
        <w:pStyle w:val="sfStepFirst"/>
        <w:numPr>
          <w:ilvl w:val="0"/>
          <w:numId w:val="46"/>
        </w:numPr>
      </w:pPr>
      <w:r>
        <w:t>Logon to</w:t>
      </w:r>
      <w:r w:rsidRPr="00550C91">
        <w:t xml:space="preserve"> the </w:t>
      </w:r>
      <w:r>
        <w:t>ALM</w:t>
      </w:r>
      <w:r w:rsidRPr="00550C91">
        <w:t xml:space="preserve"> </w:t>
      </w:r>
      <w:r>
        <w:t>Site Admin</w:t>
      </w:r>
      <w:r w:rsidR="000A0A9F">
        <w:t>istration portal.</w:t>
      </w:r>
    </w:p>
    <w:p w14:paraId="47F785A3" w14:textId="658FC7BC" w:rsidR="000A0A9F" w:rsidRDefault="000A0A9F" w:rsidP="000A0A9F">
      <w:pPr>
        <w:pStyle w:val="sfStepFirst"/>
        <w:numPr>
          <w:ilvl w:val="0"/>
          <w:numId w:val="0"/>
        </w:numPr>
        <w:ind w:left="2160"/>
      </w:pPr>
      <w:r>
        <w:rPr>
          <w:noProof/>
        </w:rPr>
        <w:drawing>
          <wp:inline distT="0" distB="0" distL="0" distR="0" wp14:anchorId="534B44D9" wp14:editId="49E9D223">
            <wp:extent cx="4954412" cy="3506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59786" cy="3510329"/>
                    </a:xfrm>
                    <a:prstGeom prst="rect">
                      <a:avLst/>
                    </a:prstGeom>
                    <a:noFill/>
                    <a:ln>
                      <a:noFill/>
                    </a:ln>
                  </pic:spPr>
                </pic:pic>
              </a:graphicData>
            </a:graphic>
          </wp:inline>
        </w:drawing>
      </w:r>
    </w:p>
    <w:p w14:paraId="0DBD7053" w14:textId="1D928F28" w:rsidR="00185B8C" w:rsidRPr="00436464" w:rsidRDefault="00185B8C" w:rsidP="00185B8C">
      <w:pPr>
        <w:pStyle w:val="sfStepFirst"/>
        <w:numPr>
          <w:ilvl w:val="0"/>
          <w:numId w:val="46"/>
        </w:numPr>
      </w:pPr>
      <w:r>
        <w:t>Creat</w:t>
      </w:r>
      <w:r w:rsidR="00732870">
        <w:t xml:space="preserve">e </w:t>
      </w:r>
      <w:r w:rsidR="000A0A9F">
        <w:t xml:space="preserve">a </w:t>
      </w:r>
      <w:r w:rsidR="00732870">
        <w:t>new</w:t>
      </w:r>
      <w:r>
        <w:t xml:space="preserve"> </w:t>
      </w:r>
      <w:r w:rsidRPr="00732870">
        <w:rPr>
          <w:b/>
        </w:rPr>
        <w:t>Domain</w:t>
      </w:r>
      <w:r>
        <w:t xml:space="preserve"> </w:t>
      </w:r>
      <w:r w:rsidRPr="00550C91">
        <w:t xml:space="preserve">and </w:t>
      </w:r>
      <w:r w:rsidR="00732870">
        <w:t>two</w:t>
      </w:r>
      <w:r w:rsidR="000A0A9F">
        <w:t xml:space="preserve"> new</w:t>
      </w:r>
      <w:r w:rsidR="00732870">
        <w:t xml:space="preserve"> </w:t>
      </w:r>
      <w:r w:rsidRPr="00732870">
        <w:rPr>
          <w:b/>
        </w:rPr>
        <w:t>Projects</w:t>
      </w:r>
      <w:r w:rsidR="00732870" w:rsidRPr="00732870">
        <w:t>:</w:t>
      </w:r>
    </w:p>
    <w:p w14:paraId="378AD6ED" w14:textId="73CECA26" w:rsidR="00185B8C" w:rsidRDefault="00185B8C" w:rsidP="00185B8C">
      <w:pPr>
        <w:pStyle w:val="Body"/>
        <w:ind w:left="720" w:firstLine="720"/>
      </w:pPr>
      <w:r>
        <w:t xml:space="preserve">       </w:t>
      </w:r>
      <w:r>
        <w:tab/>
      </w:r>
      <w:r w:rsidRPr="00732870">
        <w:rPr>
          <w:b/>
        </w:rPr>
        <w:t>Domain</w:t>
      </w:r>
      <w:r>
        <w:t>:  DEVOPS</w:t>
      </w:r>
    </w:p>
    <w:p w14:paraId="5F2DFDAD" w14:textId="77777777" w:rsidR="00732870" w:rsidRDefault="00185B8C" w:rsidP="00185B8C">
      <w:pPr>
        <w:pStyle w:val="Body"/>
        <w:ind w:left="720" w:firstLine="720"/>
      </w:pPr>
      <w:r>
        <w:t xml:space="preserve">        </w:t>
      </w:r>
      <w:r>
        <w:tab/>
      </w:r>
      <w:r w:rsidRPr="00732870">
        <w:rPr>
          <w:b/>
        </w:rPr>
        <w:t>Projects</w:t>
      </w:r>
      <w:r>
        <w:t xml:space="preserve">: </w:t>
      </w:r>
    </w:p>
    <w:p w14:paraId="5C512593" w14:textId="2970D536" w:rsidR="00732870" w:rsidRDefault="00185B8C" w:rsidP="00D65B58">
      <w:pPr>
        <w:pStyle w:val="Body"/>
        <w:numPr>
          <w:ilvl w:val="0"/>
          <w:numId w:val="83"/>
        </w:numPr>
      </w:pPr>
      <w:r>
        <w:t>iBank_InternetBanking</w:t>
      </w:r>
      <w:r w:rsidR="00732870">
        <w:t xml:space="preserve"> –</w:t>
      </w:r>
      <w:r w:rsidR="000A0A9F">
        <w:t xml:space="preserve"> the </w:t>
      </w:r>
      <w:r w:rsidR="000A0A9F" w:rsidRPr="000A0A9F">
        <w:rPr>
          <w:b/>
        </w:rPr>
        <w:t>iBank-Java</w:t>
      </w:r>
      <w:r w:rsidR="000A0A9F">
        <w:t xml:space="preserve"> (iBank Internet Banking) web application project.</w:t>
      </w:r>
    </w:p>
    <w:p w14:paraId="64641378" w14:textId="298813C7" w:rsidR="00185B8C" w:rsidRDefault="00185B8C" w:rsidP="00D65B58">
      <w:pPr>
        <w:pStyle w:val="Body"/>
        <w:numPr>
          <w:ilvl w:val="0"/>
          <w:numId w:val="83"/>
        </w:numPr>
      </w:pPr>
      <w:r>
        <w:t>iBank_Investing</w:t>
      </w:r>
      <w:r w:rsidR="000A0A9F">
        <w:t xml:space="preserve"> – the </w:t>
      </w:r>
      <w:r w:rsidR="000A0A9F" w:rsidRPr="000A0A9F">
        <w:rPr>
          <w:b/>
        </w:rPr>
        <w:t>iBank-</w:t>
      </w:r>
      <w:r w:rsidR="000A0A9F">
        <w:rPr>
          <w:b/>
        </w:rPr>
        <w:t>dotNet</w:t>
      </w:r>
      <w:r w:rsidR="000A0A9F">
        <w:t xml:space="preserve"> (iBank Investor) web application project.</w:t>
      </w:r>
    </w:p>
    <w:p w14:paraId="6E4BC678" w14:textId="77777777" w:rsidR="00185B8C" w:rsidRDefault="00185B8C" w:rsidP="000A0A9F">
      <w:pPr>
        <w:pStyle w:val="Body"/>
        <w:ind w:firstLine="720"/>
      </w:pPr>
      <w:r>
        <w:rPr>
          <w:noProof/>
        </w:rPr>
        <w:drawing>
          <wp:inline distT="0" distB="0" distL="0" distR="0" wp14:anchorId="6C09EEAA" wp14:editId="2A2F6D1F">
            <wp:extent cx="4969565" cy="147588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49040" cy="1529188"/>
                    </a:xfrm>
                    <a:prstGeom prst="rect">
                      <a:avLst/>
                    </a:prstGeom>
                    <a:noFill/>
                    <a:ln>
                      <a:noFill/>
                    </a:ln>
                  </pic:spPr>
                </pic:pic>
              </a:graphicData>
            </a:graphic>
          </wp:inline>
        </w:drawing>
      </w:r>
      <w:r>
        <w:tab/>
      </w:r>
    </w:p>
    <w:p w14:paraId="0CEE579E" w14:textId="1B678593" w:rsidR="000A0A9F" w:rsidRDefault="000A0A9F" w:rsidP="000A0A9F">
      <w:pPr>
        <w:pStyle w:val="sfStepFirst"/>
        <w:numPr>
          <w:ilvl w:val="0"/>
          <w:numId w:val="46"/>
        </w:numPr>
      </w:pPr>
      <w:r>
        <w:t xml:space="preserve">For each of these two projects, enable the </w:t>
      </w:r>
      <w:r>
        <w:rPr>
          <w:b/>
        </w:rPr>
        <w:t>ALI extension</w:t>
      </w:r>
      <w:r w:rsidRPr="000A0A9F">
        <w:t>, under</w:t>
      </w:r>
      <w:r>
        <w:rPr>
          <w:b/>
        </w:rPr>
        <w:t xml:space="preserve"> Project Extensions</w:t>
      </w:r>
      <w:r w:rsidRPr="000A0A9F">
        <w:t>.</w:t>
      </w:r>
    </w:p>
    <w:p w14:paraId="2EA3EF70" w14:textId="077BE2D9" w:rsidR="000A0A9F" w:rsidRDefault="000A0A9F" w:rsidP="000A0A9F">
      <w:pPr>
        <w:pStyle w:val="sfStepFirst"/>
        <w:numPr>
          <w:ilvl w:val="0"/>
          <w:numId w:val="0"/>
        </w:numPr>
        <w:ind w:left="2160"/>
      </w:pPr>
      <w:r>
        <w:rPr>
          <w:noProof/>
        </w:rPr>
        <w:lastRenderedPageBreak/>
        <w:drawing>
          <wp:inline distT="0" distB="0" distL="0" distR="0" wp14:anchorId="6B21FAFD" wp14:editId="787A0105">
            <wp:extent cx="4965984" cy="1606163"/>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84055" cy="1612008"/>
                    </a:xfrm>
                    <a:prstGeom prst="rect">
                      <a:avLst/>
                    </a:prstGeom>
                    <a:noFill/>
                    <a:ln>
                      <a:noFill/>
                    </a:ln>
                  </pic:spPr>
                </pic:pic>
              </a:graphicData>
            </a:graphic>
          </wp:inline>
        </w:drawing>
      </w:r>
    </w:p>
    <w:p w14:paraId="62256783" w14:textId="53209084" w:rsidR="000A0A9F" w:rsidRDefault="000A0A9F" w:rsidP="000A0A9F">
      <w:pPr>
        <w:pStyle w:val="sfStepFirst"/>
        <w:numPr>
          <w:ilvl w:val="0"/>
          <w:numId w:val="0"/>
        </w:numPr>
        <w:ind w:left="2160"/>
      </w:pPr>
      <w:r>
        <w:rPr>
          <w:noProof/>
        </w:rPr>
        <w:drawing>
          <wp:inline distT="0" distB="0" distL="0" distR="0" wp14:anchorId="3C49E9FF" wp14:editId="7B8616F2">
            <wp:extent cx="4993419" cy="16406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07743" cy="1645401"/>
                    </a:xfrm>
                    <a:prstGeom prst="rect">
                      <a:avLst/>
                    </a:prstGeom>
                    <a:noFill/>
                    <a:ln>
                      <a:noFill/>
                    </a:ln>
                  </pic:spPr>
                </pic:pic>
              </a:graphicData>
            </a:graphic>
          </wp:inline>
        </w:drawing>
      </w:r>
    </w:p>
    <w:p w14:paraId="405A5ED2" w14:textId="0F96F4E1" w:rsidR="000A0A9F" w:rsidRPr="000A0A9F" w:rsidRDefault="000A0A9F" w:rsidP="000A0A9F">
      <w:pPr>
        <w:pStyle w:val="sfStepFirst"/>
        <w:numPr>
          <w:ilvl w:val="0"/>
          <w:numId w:val="0"/>
        </w:numPr>
        <w:ind w:left="2160"/>
      </w:pPr>
      <w:r w:rsidRPr="000A0A9F">
        <w:rPr>
          <w:b/>
        </w:rPr>
        <w:t>Note:</w:t>
      </w:r>
      <w:r>
        <w:rPr>
          <w:b/>
        </w:rPr>
        <w:t xml:space="preserve"> </w:t>
      </w:r>
      <w:r>
        <w:t>This extension is required for the ALM management setup (build servers,SCM repositories)</w:t>
      </w:r>
    </w:p>
    <w:p w14:paraId="57E6E596" w14:textId="1A8AA50C" w:rsidR="000A0A9F" w:rsidRDefault="000A0A9F" w:rsidP="000A0A9F">
      <w:pPr>
        <w:pStyle w:val="sfStepFirst"/>
        <w:numPr>
          <w:ilvl w:val="0"/>
          <w:numId w:val="0"/>
        </w:numPr>
        <w:ind w:left="2160"/>
      </w:pPr>
    </w:p>
    <w:p w14:paraId="2B665613" w14:textId="2662E3A9" w:rsidR="000C0583" w:rsidRDefault="000C0583" w:rsidP="000C0583">
      <w:pPr>
        <w:pStyle w:val="h2Head2"/>
      </w:pPr>
      <w:bookmarkStart w:id="493" w:name="_Toc403410110"/>
      <w:r w:rsidRPr="008454F7">
        <w:t>HP ALM Management Setup</w:t>
      </w:r>
      <w:r w:rsidR="00247F29" w:rsidRPr="008454F7">
        <w:t xml:space="preserve"> (Build servers, SCM repositories)</w:t>
      </w:r>
      <w:bookmarkEnd w:id="493"/>
    </w:p>
    <w:p w14:paraId="1000D0E6" w14:textId="1FDF347E" w:rsidR="000C0583" w:rsidRPr="00550C91" w:rsidRDefault="00CD56B1" w:rsidP="000C0583">
      <w:pPr>
        <w:pStyle w:val="h3Head3"/>
      </w:pPr>
      <w:bookmarkStart w:id="494" w:name="_Toc403410111"/>
      <w:r w:rsidRPr="008454F7">
        <w:t xml:space="preserve">Add </w:t>
      </w:r>
      <w:r w:rsidR="000C0583" w:rsidRPr="008454F7">
        <w:t>Build Servers</w:t>
      </w:r>
      <w:r w:rsidRPr="008454F7">
        <w:t xml:space="preserve"> in ALM</w:t>
      </w:r>
      <w:r w:rsidR="003847EB" w:rsidRPr="008454F7">
        <w:t xml:space="preserve"> for both iBank_InternetBanking and iBank_Investing projects</w:t>
      </w:r>
      <w:bookmarkEnd w:id="494"/>
    </w:p>
    <w:p w14:paraId="5F180866" w14:textId="77777777" w:rsidR="000A0A9F" w:rsidRDefault="000A0A9F" w:rsidP="000A0A9F">
      <w:pPr>
        <w:pStyle w:val="Body"/>
      </w:pPr>
      <w:r w:rsidRPr="00EC5FED">
        <w:t xml:space="preserve">Application Lifecycle Intelligence (ALI) tracks development activities and links them to Application Lifecycle Management (ALM) entities. ALI integrates Build Management tools (Jenkins) with Application Lifecycle Management(ALM) and links activities </w:t>
      </w:r>
      <w:r>
        <w:t>related to builds</w:t>
      </w:r>
      <w:r w:rsidRPr="00EC5FED">
        <w:t xml:space="preserve"> from Build Management tools to ALM entities such as Releases, Requirements, Defects, and Tests.</w:t>
      </w:r>
    </w:p>
    <w:p w14:paraId="38071516" w14:textId="77777777" w:rsidR="000A0A9F" w:rsidRPr="00B46CF9" w:rsidRDefault="000A0A9F" w:rsidP="000A0A9F">
      <w:pPr>
        <w:ind w:left="1440"/>
      </w:pPr>
      <w:r w:rsidRPr="000A0A9F">
        <w:t>As pre-requisite, in ALM Site Administration, enable the ALI extension for every project in which you want to use ALI.</w:t>
      </w:r>
    </w:p>
    <w:p w14:paraId="0A5AD1AA" w14:textId="02C0B347" w:rsidR="000C0583" w:rsidRPr="00550C91" w:rsidRDefault="000C0583" w:rsidP="000C0583">
      <w:pPr>
        <w:pStyle w:val="Body"/>
      </w:pPr>
      <w:r w:rsidRPr="00550C91">
        <w:t>To set up HP ALM integration with a Jenkins build server, complete the following steps:</w:t>
      </w:r>
    </w:p>
    <w:p w14:paraId="592A0C85" w14:textId="101CECB0" w:rsidR="000C0583" w:rsidRPr="00550C91" w:rsidRDefault="000C0583" w:rsidP="001C61BF">
      <w:pPr>
        <w:pStyle w:val="sfStepFirst"/>
        <w:numPr>
          <w:ilvl w:val="0"/>
          <w:numId w:val="154"/>
        </w:numPr>
      </w:pPr>
      <w:r w:rsidRPr="00550C91">
        <w:t xml:space="preserve">Open the HP ALM </w:t>
      </w:r>
      <w:r w:rsidR="00CD56B1">
        <w:t xml:space="preserve">Desktop </w:t>
      </w:r>
      <w:r w:rsidRPr="00550C91">
        <w:t>client.</w:t>
      </w:r>
    </w:p>
    <w:p w14:paraId="3D2F3923" w14:textId="40B0C7FF" w:rsidR="000C0583" w:rsidRPr="00550C91" w:rsidRDefault="00CD56B1" w:rsidP="000C0583">
      <w:pPr>
        <w:pStyle w:val="snStepNext"/>
        <w:ind w:left="1800"/>
      </w:pPr>
      <w:r>
        <w:rPr>
          <w:noProof/>
        </w:rPr>
        <w:lastRenderedPageBreak/>
        <w:drawing>
          <wp:inline distT="0" distB="0" distL="0" distR="0" wp14:anchorId="53CC3B1A" wp14:editId="622B451D">
            <wp:extent cx="5247750" cy="4738978"/>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54465" cy="4745042"/>
                    </a:xfrm>
                    <a:prstGeom prst="rect">
                      <a:avLst/>
                    </a:prstGeom>
                    <a:noFill/>
                    <a:ln>
                      <a:noFill/>
                    </a:ln>
                  </pic:spPr>
                </pic:pic>
              </a:graphicData>
            </a:graphic>
          </wp:inline>
        </w:drawing>
      </w:r>
    </w:p>
    <w:p w14:paraId="0C6549AB" w14:textId="77777777" w:rsidR="000C0583" w:rsidRDefault="000C0583" w:rsidP="002636C3">
      <w:pPr>
        <w:pStyle w:val="snStepNext"/>
        <w:numPr>
          <w:ilvl w:val="0"/>
          <w:numId w:val="47"/>
        </w:numPr>
      </w:pPr>
      <w:r w:rsidRPr="00550C91">
        <w:t xml:space="preserve">Enter </w:t>
      </w:r>
      <w:r w:rsidRPr="00550C91">
        <w:rPr>
          <w:b/>
        </w:rPr>
        <w:t>Login Name</w:t>
      </w:r>
      <w:r w:rsidRPr="00550C91">
        <w:t xml:space="preserve"> and </w:t>
      </w:r>
      <w:r w:rsidRPr="00550C91">
        <w:rPr>
          <w:b/>
        </w:rPr>
        <w:t xml:space="preserve">Password </w:t>
      </w:r>
      <w:r w:rsidRPr="00550C91">
        <w:t>and click</w:t>
      </w:r>
      <w:r w:rsidRPr="00550C91">
        <w:rPr>
          <w:b/>
        </w:rPr>
        <w:t xml:space="preserve"> Authenticate</w:t>
      </w:r>
      <w:r w:rsidRPr="00550C91">
        <w:t xml:space="preserve">. Select </w:t>
      </w:r>
      <w:r w:rsidRPr="00550C91">
        <w:rPr>
          <w:b/>
        </w:rPr>
        <w:t xml:space="preserve">Domain </w:t>
      </w:r>
      <w:r w:rsidRPr="00550C91">
        <w:t xml:space="preserve">and </w:t>
      </w:r>
      <w:r w:rsidRPr="00550C91">
        <w:rPr>
          <w:b/>
        </w:rPr>
        <w:t>Project</w:t>
      </w:r>
      <w:r w:rsidRPr="00550C91">
        <w:t xml:space="preserve"> and then click </w:t>
      </w:r>
      <w:r w:rsidRPr="00550C91">
        <w:rPr>
          <w:b/>
        </w:rPr>
        <w:t>Login</w:t>
      </w:r>
      <w:r w:rsidRPr="00550C91">
        <w:t>.</w:t>
      </w:r>
    </w:p>
    <w:p w14:paraId="35AA6CCE" w14:textId="62EEA851" w:rsidR="000A0A9F" w:rsidRDefault="003847EB" w:rsidP="000A0A9F">
      <w:pPr>
        <w:pStyle w:val="snStepNext"/>
        <w:ind w:left="1890"/>
      </w:pPr>
      <w:r>
        <w:rPr>
          <w:b/>
        </w:rPr>
        <w:t>Important</w:t>
      </w:r>
      <w:r w:rsidR="000A0A9F" w:rsidRPr="000A0A9F">
        <w:rPr>
          <w:b/>
        </w:rPr>
        <w:t>:</w:t>
      </w:r>
      <w:r w:rsidR="000A0A9F">
        <w:rPr>
          <w:b/>
        </w:rPr>
        <w:t xml:space="preserve"> </w:t>
      </w:r>
      <w:r>
        <w:t>The</w:t>
      </w:r>
      <w:r w:rsidRPr="003847EB">
        <w:t xml:space="preserve"> steps below </w:t>
      </w:r>
      <w:r>
        <w:t xml:space="preserve">are required for both projects in the previously created </w:t>
      </w:r>
      <w:r w:rsidR="000A0A9F">
        <w:t>Domain</w:t>
      </w:r>
      <w:r>
        <w:t xml:space="preserve">. Please repeat the same steps for the </w:t>
      </w:r>
      <w:r w:rsidRPr="003847EB">
        <w:rPr>
          <w:b/>
        </w:rPr>
        <w:t>iBank_Investing</w:t>
      </w:r>
      <w:r>
        <w:t xml:space="preserve"> project, the example below is with </w:t>
      </w:r>
      <w:r w:rsidRPr="003847EB">
        <w:rPr>
          <w:b/>
        </w:rPr>
        <w:t>iBank_InternetBanking</w:t>
      </w:r>
      <w:r>
        <w:t>.</w:t>
      </w:r>
    </w:p>
    <w:p w14:paraId="1594E6FE" w14:textId="083901C7" w:rsidR="003847EB" w:rsidRDefault="003847EB" w:rsidP="000A0A9F">
      <w:pPr>
        <w:pStyle w:val="snStepNext"/>
        <w:ind w:left="1890"/>
      </w:pPr>
      <w:r>
        <w:rPr>
          <w:b/>
        </w:rPr>
        <w:t>Domain:</w:t>
      </w:r>
      <w:r>
        <w:t xml:space="preserve"> DEVOPS</w:t>
      </w:r>
    </w:p>
    <w:p w14:paraId="46AA2422" w14:textId="10F3A719" w:rsidR="003847EB" w:rsidRDefault="003847EB" w:rsidP="000A0A9F">
      <w:pPr>
        <w:pStyle w:val="snStepNext"/>
        <w:ind w:left="1890"/>
      </w:pPr>
      <w:r>
        <w:rPr>
          <w:b/>
        </w:rPr>
        <w:t>Projects:</w:t>
      </w:r>
      <w:r>
        <w:t xml:space="preserve"> iBank_InternetBanking and iBank_Investing</w:t>
      </w:r>
    </w:p>
    <w:p w14:paraId="6E5E2306" w14:textId="77777777" w:rsidR="003847EB" w:rsidRPr="003847EB" w:rsidRDefault="003847EB" w:rsidP="000A0A9F">
      <w:pPr>
        <w:pStyle w:val="snStepNext"/>
        <w:ind w:left="1890"/>
      </w:pPr>
    </w:p>
    <w:p w14:paraId="24C7E928" w14:textId="77777777" w:rsidR="000C0583" w:rsidRPr="00550C91" w:rsidRDefault="000C0583" w:rsidP="002636C3">
      <w:pPr>
        <w:pStyle w:val="snStepNext"/>
        <w:numPr>
          <w:ilvl w:val="0"/>
          <w:numId w:val="47"/>
        </w:numPr>
      </w:pPr>
      <w:r w:rsidRPr="00550C91">
        <w:t xml:space="preserve">Click </w:t>
      </w:r>
      <w:r w:rsidRPr="00550C91">
        <w:rPr>
          <w:b/>
        </w:rPr>
        <w:t xml:space="preserve">Management </w:t>
      </w:r>
      <w:r w:rsidRPr="00550C91">
        <w:t xml:space="preserve">-&gt; </w:t>
      </w:r>
      <w:r w:rsidRPr="00550C91">
        <w:rPr>
          <w:b/>
        </w:rPr>
        <w:t>Build Servers:</w:t>
      </w:r>
    </w:p>
    <w:p w14:paraId="0B96FBD8" w14:textId="49B94BED" w:rsidR="000C0583" w:rsidRPr="00550C91" w:rsidRDefault="00AE2A7B" w:rsidP="000C0583">
      <w:pPr>
        <w:pStyle w:val="snStepNext"/>
        <w:ind w:left="1800"/>
      </w:pPr>
      <w:r>
        <w:rPr>
          <w:noProof/>
        </w:rPr>
        <w:lastRenderedPageBreak/>
        <w:drawing>
          <wp:inline distT="0" distB="0" distL="0" distR="0" wp14:anchorId="3CDC3891" wp14:editId="31074579">
            <wp:extent cx="5227955" cy="370012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42834" cy="3710658"/>
                    </a:xfrm>
                    <a:prstGeom prst="rect">
                      <a:avLst/>
                    </a:prstGeom>
                    <a:noFill/>
                    <a:ln>
                      <a:noFill/>
                    </a:ln>
                  </pic:spPr>
                </pic:pic>
              </a:graphicData>
            </a:graphic>
          </wp:inline>
        </w:drawing>
      </w:r>
    </w:p>
    <w:p w14:paraId="001B9F29" w14:textId="77777777" w:rsidR="000C0583" w:rsidRPr="00550C91" w:rsidRDefault="000C0583" w:rsidP="002636C3">
      <w:pPr>
        <w:pStyle w:val="snStepNext"/>
        <w:numPr>
          <w:ilvl w:val="0"/>
          <w:numId w:val="47"/>
        </w:numPr>
      </w:pPr>
      <w:r w:rsidRPr="00550C91">
        <w:t xml:space="preserve">Click the </w:t>
      </w:r>
      <w:r w:rsidRPr="00550C91">
        <w:rPr>
          <w:b/>
        </w:rPr>
        <w:t>New Server</w:t>
      </w:r>
      <w:r w:rsidRPr="00550C91">
        <w:t xml:space="preserve"> button and select the </w:t>
      </w:r>
      <w:r w:rsidRPr="00550C91">
        <w:rPr>
          <w:b/>
        </w:rPr>
        <w:t>Hudson/Jenkins Build Server</w:t>
      </w:r>
      <w:r w:rsidRPr="00550C91">
        <w:t xml:space="preserve"> option. Then click </w:t>
      </w:r>
      <w:r w:rsidRPr="00550C91">
        <w:rPr>
          <w:b/>
        </w:rPr>
        <w:t>OK</w:t>
      </w:r>
      <w:r w:rsidRPr="00550C91">
        <w:t>.</w:t>
      </w:r>
    </w:p>
    <w:p w14:paraId="3EB598F9" w14:textId="1F1F5CB4" w:rsidR="000C0583" w:rsidRPr="00550C91" w:rsidRDefault="00764E4A" w:rsidP="000C0583">
      <w:pPr>
        <w:pStyle w:val="snStepNext"/>
        <w:ind w:left="1800"/>
      </w:pPr>
      <w:r>
        <w:rPr>
          <w:noProof/>
        </w:rPr>
        <w:drawing>
          <wp:inline distT="0" distB="0" distL="0" distR="0" wp14:anchorId="601DC825" wp14:editId="7F0107EC">
            <wp:extent cx="3583940" cy="12857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92205" cy="1288760"/>
                    </a:xfrm>
                    <a:prstGeom prst="rect">
                      <a:avLst/>
                    </a:prstGeom>
                    <a:noFill/>
                    <a:ln>
                      <a:noFill/>
                    </a:ln>
                  </pic:spPr>
                </pic:pic>
              </a:graphicData>
            </a:graphic>
          </wp:inline>
        </w:drawing>
      </w:r>
    </w:p>
    <w:p w14:paraId="24347F5A" w14:textId="77777777" w:rsidR="000C0583" w:rsidRPr="00550C91" w:rsidRDefault="000C0583" w:rsidP="002636C3">
      <w:pPr>
        <w:pStyle w:val="snStepNext"/>
        <w:numPr>
          <w:ilvl w:val="0"/>
          <w:numId w:val="47"/>
        </w:numPr>
      </w:pPr>
      <w:r w:rsidRPr="00550C91">
        <w:t xml:space="preserve">Enter the required inputs: </w:t>
      </w:r>
      <w:r w:rsidRPr="00550C91">
        <w:rPr>
          <w:b/>
        </w:rPr>
        <w:t>Name</w:t>
      </w:r>
      <w:r w:rsidRPr="00550C91">
        <w:t xml:space="preserve">, </w:t>
      </w:r>
      <w:r w:rsidRPr="00550C91">
        <w:rPr>
          <w:b/>
        </w:rPr>
        <w:t>Location</w:t>
      </w:r>
      <w:r w:rsidRPr="00550C91">
        <w:t xml:space="preserve">, </w:t>
      </w:r>
      <w:r w:rsidRPr="00550C91">
        <w:rPr>
          <w:b/>
        </w:rPr>
        <w:t>Username</w:t>
      </w:r>
      <w:r w:rsidRPr="00550C91">
        <w:t xml:space="preserve">, </w:t>
      </w:r>
      <w:r w:rsidRPr="00550C91">
        <w:rPr>
          <w:b/>
        </w:rPr>
        <w:t>Password</w:t>
      </w:r>
      <w:r w:rsidRPr="00550C91">
        <w:t xml:space="preserve"> and </w:t>
      </w:r>
      <w:r w:rsidRPr="00550C91">
        <w:rPr>
          <w:b/>
        </w:rPr>
        <w:t>Description</w:t>
      </w:r>
      <w:r w:rsidRPr="00550C91">
        <w:t>.</w:t>
      </w:r>
    </w:p>
    <w:p w14:paraId="0D065D24" w14:textId="0C0EE040" w:rsidR="000C0583" w:rsidRPr="00550C91" w:rsidRDefault="00AE2A7B" w:rsidP="000C0583">
      <w:pPr>
        <w:pStyle w:val="snStepNext"/>
        <w:ind w:left="1800"/>
      </w:pPr>
      <w:r>
        <w:rPr>
          <w:noProof/>
        </w:rPr>
        <w:drawing>
          <wp:inline distT="0" distB="0" distL="0" distR="0" wp14:anchorId="6517E11E" wp14:editId="6599E82F">
            <wp:extent cx="5273535" cy="2846567"/>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81692" cy="2850970"/>
                    </a:xfrm>
                    <a:prstGeom prst="rect">
                      <a:avLst/>
                    </a:prstGeom>
                    <a:noFill/>
                    <a:ln>
                      <a:noFill/>
                    </a:ln>
                  </pic:spPr>
                </pic:pic>
              </a:graphicData>
            </a:graphic>
          </wp:inline>
        </w:drawing>
      </w:r>
    </w:p>
    <w:p w14:paraId="482FDF75" w14:textId="3DD31177" w:rsidR="000C0583" w:rsidRPr="00AE2A7B" w:rsidRDefault="00AE2A7B" w:rsidP="000C0583">
      <w:pPr>
        <w:pStyle w:val="snStepNext"/>
        <w:ind w:left="1800"/>
      </w:pPr>
      <w:r w:rsidRPr="00DD3BB4">
        <w:rPr>
          <w:b/>
        </w:rPr>
        <w:lastRenderedPageBreak/>
        <w:t>Note:</w:t>
      </w:r>
      <w:r w:rsidRPr="00DD3BB4">
        <w:t xml:space="preserve"> </w:t>
      </w:r>
      <w:r w:rsidR="00DD3BB4">
        <w:t xml:space="preserve">replace </w:t>
      </w:r>
      <w:r w:rsidRPr="00DD3BB4">
        <w:rPr>
          <w:b/>
        </w:rPr>
        <w:t>Location</w:t>
      </w:r>
      <w:r w:rsidR="00DD3BB4">
        <w:t xml:space="preserve"> with</w:t>
      </w:r>
      <w:r w:rsidRPr="00DD3BB4">
        <w:t xml:space="preserve"> the</w:t>
      </w:r>
      <w:r w:rsidR="00DD3BB4">
        <w:t xml:space="preserve"> full </w:t>
      </w:r>
      <w:r w:rsidRPr="00DD3BB4">
        <w:t xml:space="preserve">Jenkins </w:t>
      </w:r>
      <w:r w:rsidR="00DD3BB4">
        <w:t xml:space="preserve">URL. Default Jenkins </w:t>
      </w:r>
      <w:r w:rsidRPr="00DD3BB4">
        <w:t>username</w:t>
      </w:r>
      <w:r w:rsidR="00DD3BB4">
        <w:t>/</w:t>
      </w:r>
      <w:r w:rsidRPr="00DD3BB4">
        <w:t xml:space="preserve">password are </w:t>
      </w:r>
      <w:r w:rsidR="00DD3BB4" w:rsidRPr="00DD3BB4">
        <w:rPr>
          <w:b/>
        </w:rPr>
        <w:t>devops</w:t>
      </w:r>
      <w:r w:rsidR="00DD3BB4">
        <w:t>/</w:t>
      </w:r>
      <w:r w:rsidR="00DD3BB4" w:rsidRPr="00DD3BB4">
        <w:rPr>
          <w:b/>
        </w:rPr>
        <w:t>devops</w:t>
      </w:r>
      <w:r w:rsidR="00DD3BB4">
        <w:t>.</w:t>
      </w:r>
    </w:p>
    <w:p w14:paraId="6F9C59E0" w14:textId="632A894A" w:rsidR="000C0583" w:rsidRPr="00550C91" w:rsidRDefault="000C0583" w:rsidP="002636C3">
      <w:pPr>
        <w:pStyle w:val="snStepNext"/>
        <w:numPr>
          <w:ilvl w:val="0"/>
          <w:numId w:val="47"/>
        </w:numPr>
      </w:pPr>
      <w:r w:rsidRPr="00550C91">
        <w:t xml:space="preserve">Click </w:t>
      </w:r>
      <w:r w:rsidRPr="00550C91">
        <w:rPr>
          <w:b/>
        </w:rPr>
        <w:t xml:space="preserve">Change Detection </w:t>
      </w:r>
      <w:r w:rsidRPr="00550C91">
        <w:t xml:space="preserve">tab and enable the </w:t>
      </w:r>
      <w:r w:rsidRPr="00550C91">
        <w:rPr>
          <w:b/>
        </w:rPr>
        <w:t>Read changes from build server</w:t>
      </w:r>
      <w:r w:rsidRPr="00550C91">
        <w:t xml:space="preserve"> and </w:t>
      </w:r>
      <w:r w:rsidRPr="00550C91">
        <w:rPr>
          <w:b/>
        </w:rPr>
        <w:t>Receive builds transmitted by build server agent(s)</w:t>
      </w:r>
      <w:r w:rsidRPr="00550C91">
        <w:t xml:space="preserve"> options:</w:t>
      </w:r>
    </w:p>
    <w:p w14:paraId="5C30E66D" w14:textId="4139DC45" w:rsidR="000C0583" w:rsidRPr="00550C91" w:rsidRDefault="00173D37" w:rsidP="000C0583">
      <w:pPr>
        <w:pStyle w:val="snStepNext"/>
        <w:ind w:left="1800"/>
      </w:pPr>
      <w:r>
        <w:rPr>
          <w:noProof/>
        </w:rPr>
        <w:drawing>
          <wp:inline distT="0" distB="0" distL="0" distR="0" wp14:anchorId="3874DCF2" wp14:editId="5C6D523A">
            <wp:extent cx="5254951" cy="2806811"/>
            <wp:effectExtent l="0" t="0" r="317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9195" cy="2814419"/>
                    </a:xfrm>
                    <a:prstGeom prst="rect">
                      <a:avLst/>
                    </a:prstGeom>
                    <a:noFill/>
                    <a:ln>
                      <a:noFill/>
                    </a:ln>
                  </pic:spPr>
                </pic:pic>
              </a:graphicData>
            </a:graphic>
          </wp:inline>
        </w:drawing>
      </w:r>
    </w:p>
    <w:p w14:paraId="6256E72A" w14:textId="0251C1BD" w:rsidR="000C0583" w:rsidRPr="00550C91" w:rsidRDefault="000C0583" w:rsidP="002636C3">
      <w:pPr>
        <w:pStyle w:val="snStepNext"/>
        <w:numPr>
          <w:ilvl w:val="0"/>
          <w:numId w:val="47"/>
        </w:numPr>
      </w:pPr>
      <w:r w:rsidRPr="00550C91">
        <w:t xml:space="preserve">Click </w:t>
      </w:r>
      <w:r w:rsidRPr="00550C91">
        <w:rPr>
          <w:b/>
        </w:rPr>
        <w:t>Submit</w:t>
      </w:r>
      <w:r w:rsidR="00173D37">
        <w:t xml:space="preserve"> and then click </w:t>
      </w:r>
      <w:r w:rsidR="00173D37">
        <w:rPr>
          <w:b/>
        </w:rPr>
        <w:t>Close</w:t>
      </w:r>
      <w:r w:rsidR="00173D37">
        <w:t>.</w:t>
      </w:r>
    </w:p>
    <w:p w14:paraId="3AEF25FA" w14:textId="2DC88179" w:rsidR="000C0583" w:rsidRPr="00550C91" w:rsidRDefault="00207B22" w:rsidP="002636C3">
      <w:pPr>
        <w:pStyle w:val="snStepNext"/>
        <w:numPr>
          <w:ilvl w:val="0"/>
          <w:numId w:val="47"/>
        </w:numPr>
      </w:pPr>
      <w:r>
        <w:t xml:space="preserve">Select the </w:t>
      </w:r>
      <w:r w:rsidR="00173D37">
        <w:t>build server and</w:t>
      </w:r>
      <w:r>
        <w:t xml:space="preserve"> click the</w:t>
      </w:r>
      <w:r w:rsidR="000C0583" w:rsidRPr="00550C91">
        <w:t xml:space="preserve"> </w:t>
      </w:r>
      <w:r w:rsidR="000C0583" w:rsidRPr="00550C91">
        <w:rPr>
          <w:b/>
        </w:rPr>
        <w:t>Build Configuration</w:t>
      </w:r>
      <w:r>
        <w:rPr>
          <w:b/>
        </w:rPr>
        <w:t>s</w:t>
      </w:r>
      <w:r w:rsidR="000C0583" w:rsidRPr="00550C91">
        <w:rPr>
          <w:b/>
        </w:rPr>
        <w:t xml:space="preserve"> </w:t>
      </w:r>
      <w:r>
        <w:t>tab</w:t>
      </w:r>
      <w:r w:rsidR="00173D37">
        <w:t>.</w:t>
      </w:r>
    </w:p>
    <w:p w14:paraId="0390BAFF" w14:textId="091FAB5D" w:rsidR="000C0583" w:rsidRPr="00550C91" w:rsidRDefault="00173D37" w:rsidP="000C0583">
      <w:pPr>
        <w:pStyle w:val="snStepNext"/>
        <w:ind w:left="1800"/>
      </w:pPr>
      <w:r>
        <w:rPr>
          <w:noProof/>
        </w:rPr>
        <w:drawing>
          <wp:inline distT="0" distB="0" distL="0" distR="0" wp14:anchorId="117BB389" wp14:editId="68F85E46">
            <wp:extent cx="5264112" cy="374506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3624" cy="3751832"/>
                    </a:xfrm>
                    <a:prstGeom prst="rect">
                      <a:avLst/>
                    </a:prstGeom>
                    <a:noFill/>
                    <a:ln>
                      <a:noFill/>
                    </a:ln>
                  </pic:spPr>
                </pic:pic>
              </a:graphicData>
            </a:graphic>
          </wp:inline>
        </w:drawing>
      </w:r>
    </w:p>
    <w:p w14:paraId="75128F4B" w14:textId="49D00840" w:rsidR="000C0583" w:rsidRPr="00550C91" w:rsidRDefault="000C0583" w:rsidP="002636C3">
      <w:pPr>
        <w:pStyle w:val="snStepNext"/>
        <w:numPr>
          <w:ilvl w:val="0"/>
          <w:numId w:val="47"/>
        </w:numPr>
      </w:pPr>
      <w:r w:rsidRPr="00550C91">
        <w:t>Click the</w:t>
      </w:r>
      <w:r w:rsidRPr="00550C91">
        <w:rPr>
          <w:noProof/>
        </w:rPr>
        <w:drawing>
          <wp:inline distT="0" distB="0" distL="0" distR="0" wp14:anchorId="5F6907C3" wp14:editId="1B459027">
            <wp:extent cx="194901" cy="177499"/>
            <wp:effectExtent l="19050" t="0" r="0" b="0"/>
            <wp:docPr id="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5" cstate="print"/>
                    <a:srcRect/>
                    <a:stretch>
                      <a:fillRect/>
                    </a:stretch>
                  </pic:blipFill>
                  <pic:spPr bwMode="auto">
                    <a:xfrm>
                      <a:off x="0" y="0"/>
                      <a:ext cx="194836" cy="177440"/>
                    </a:xfrm>
                    <a:prstGeom prst="rect">
                      <a:avLst/>
                    </a:prstGeom>
                    <a:noFill/>
                    <a:ln w="9525">
                      <a:noFill/>
                      <a:miter lim="800000"/>
                      <a:headEnd/>
                      <a:tailEnd/>
                    </a:ln>
                  </pic:spPr>
                </pic:pic>
              </a:graphicData>
            </a:graphic>
          </wp:inline>
        </w:drawing>
      </w:r>
      <w:r w:rsidRPr="00550C91">
        <w:t xml:space="preserve"> button,</w:t>
      </w:r>
      <w:r w:rsidR="00173D37">
        <w:t xml:space="preserve"> under </w:t>
      </w:r>
      <w:r w:rsidR="00173D37" w:rsidRPr="00550C91">
        <w:rPr>
          <w:b/>
        </w:rPr>
        <w:t>Build Configuration tab</w:t>
      </w:r>
      <w:r w:rsidRPr="00550C91">
        <w:t xml:space="preserve"> to add new build server configuration and select the </w:t>
      </w:r>
      <w:r w:rsidR="00173D37">
        <w:t xml:space="preserve">main </w:t>
      </w:r>
      <w:r w:rsidRPr="00550C91">
        <w:t>Jenkins project</w:t>
      </w:r>
      <w:r w:rsidR="00173D37">
        <w:t xml:space="preserve"> – </w:t>
      </w:r>
      <w:r w:rsidR="00173D37" w:rsidRPr="00173D37">
        <w:rPr>
          <w:b/>
        </w:rPr>
        <w:t>DEVOPS-R3.5-1-BUILD</w:t>
      </w:r>
      <w:r w:rsidRPr="00550C91">
        <w:t xml:space="preserve">. Click the </w:t>
      </w:r>
      <w:r w:rsidRPr="00550C91">
        <w:rPr>
          <w:b/>
        </w:rPr>
        <w:t>OK</w:t>
      </w:r>
      <w:r w:rsidRPr="00550C91">
        <w:t xml:space="preserve"> button.</w:t>
      </w:r>
    </w:p>
    <w:p w14:paraId="5B2288E7" w14:textId="073B6E13" w:rsidR="000C0583" w:rsidRDefault="00173D37" w:rsidP="000C0583">
      <w:pPr>
        <w:pStyle w:val="snStepNext"/>
        <w:ind w:left="1800"/>
      </w:pPr>
      <w:r>
        <w:rPr>
          <w:noProof/>
        </w:rPr>
        <w:lastRenderedPageBreak/>
        <w:drawing>
          <wp:inline distT="0" distB="0" distL="0" distR="0" wp14:anchorId="3632782F" wp14:editId="56B7F126">
            <wp:extent cx="3542162" cy="2083242"/>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61623" cy="2094687"/>
                    </a:xfrm>
                    <a:prstGeom prst="rect">
                      <a:avLst/>
                    </a:prstGeom>
                    <a:noFill/>
                    <a:ln>
                      <a:noFill/>
                    </a:ln>
                  </pic:spPr>
                </pic:pic>
              </a:graphicData>
            </a:graphic>
          </wp:inline>
        </w:drawing>
      </w:r>
    </w:p>
    <w:p w14:paraId="0DFA8468" w14:textId="669D4B9D" w:rsidR="00173D37" w:rsidRPr="00173D37" w:rsidRDefault="00173D37" w:rsidP="000C0583">
      <w:pPr>
        <w:pStyle w:val="snStepNext"/>
        <w:ind w:left="1800"/>
      </w:pPr>
      <w:r w:rsidRPr="00173D37">
        <w:rPr>
          <w:b/>
        </w:rPr>
        <w:t>Note:</w:t>
      </w:r>
      <w:r>
        <w:t xml:space="preserve"> The list contains the unused jenkins jobs with ALI integration enabled in the post-build section from the configured Jenkins server.</w:t>
      </w:r>
    </w:p>
    <w:p w14:paraId="0F2BDDE6" w14:textId="5C49F5A2" w:rsidR="000C0583" w:rsidRPr="00550C91" w:rsidRDefault="000C0583" w:rsidP="002636C3">
      <w:pPr>
        <w:pStyle w:val="snStepNext"/>
        <w:numPr>
          <w:ilvl w:val="0"/>
          <w:numId w:val="47"/>
        </w:numPr>
      </w:pPr>
      <w:r w:rsidRPr="00550C91">
        <w:t>Setup the build server configuration details</w:t>
      </w:r>
      <w:r w:rsidR="00B5717D">
        <w:t xml:space="preserve"> for </w:t>
      </w:r>
      <w:r w:rsidR="00B5717D" w:rsidRPr="00B5717D">
        <w:rPr>
          <w:b/>
        </w:rPr>
        <w:t>Enabled</w:t>
      </w:r>
      <w:r w:rsidR="00B5717D">
        <w:t xml:space="preserve">, </w:t>
      </w:r>
      <w:r w:rsidR="00B5717D" w:rsidRPr="00B5717D">
        <w:rPr>
          <w:b/>
        </w:rPr>
        <w:t>Default</w:t>
      </w:r>
      <w:r w:rsidR="00B5717D">
        <w:t xml:space="preserve">, </w:t>
      </w:r>
      <w:r w:rsidR="00B5717D" w:rsidRPr="00B5717D">
        <w:rPr>
          <w:b/>
        </w:rPr>
        <w:t>Build Category</w:t>
      </w:r>
      <w:r w:rsidR="00B5717D">
        <w:t xml:space="preserve">, </w:t>
      </w:r>
      <w:r w:rsidR="00B5717D" w:rsidRPr="00B5717D">
        <w:rPr>
          <w:b/>
        </w:rPr>
        <w:t>Release</w:t>
      </w:r>
      <w:r w:rsidRPr="00550C91">
        <w:t xml:space="preserve"> and click </w:t>
      </w:r>
      <w:r w:rsidRPr="00550C91">
        <w:rPr>
          <w:b/>
        </w:rPr>
        <w:t>OK</w:t>
      </w:r>
      <w:r w:rsidRPr="00550C91">
        <w:t>.</w:t>
      </w:r>
    </w:p>
    <w:p w14:paraId="20EC6951" w14:textId="7E259B20" w:rsidR="000C0583" w:rsidRDefault="00B5717D" w:rsidP="000C0583">
      <w:pPr>
        <w:pStyle w:val="snStepNext"/>
        <w:ind w:left="1800"/>
      </w:pPr>
      <w:r>
        <w:rPr>
          <w:noProof/>
        </w:rPr>
        <w:drawing>
          <wp:inline distT="0" distB="0" distL="0" distR="0" wp14:anchorId="44E2C50A" wp14:editId="69AB157F">
            <wp:extent cx="5249879" cy="350652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57402" cy="3511550"/>
                    </a:xfrm>
                    <a:prstGeom prst="rect">
                      <a:avLst/>
                    </a:prstGeom>
                    <a:noFill/>
                    <a:ln>
                      <a:noFill/>
                    </a:ln>
                  </pic:spPr>
                </pic:pic>
              </a:graphicData>
            </a:graphic>
          </wp:inline>
        </w:drawing>
      </w:r>
    </w:p>
    <w:p w14:paraId="5C7523FB" w14:textId="720744D9" w:rsidR="00B5717D" w:rsidRDefault="00B5717D" w:rsidP="00B5717D">
      <w:pPr>
        <w:pStyle w:val="snStepNext"/>
        <w:numPr>
          <w:ilvl w:val="0"/>
          <w:numId w:val="47"/>
        </w:numPr>
      </w:pPr>
      <w:r>
        <w:t>The new Jenkins build server is now configured</w:t>
      </w:r>
      <w:r w:rsidRPr="00550C91">
        <w:t>.</w:t>
      </w:r>
    </w:p>
    <w:p w14:paraId="4D3B0607" w14:textId="2AD3E487" w:rsidR="00B5717D" w:rsidRDefault="00B5717D" w:rsidP="00B5717D">
      <w:pPr>
        <w:pStyle w:val="snStepNext"/>
        <w:ind w:left="1890"/>
      </w:pPr>
      <w:r>
        <w:rPr>
          <w:noProof/>
        </w:rPr>
        <w:lastRenderedPageBreak/>
        <w:drawing>
          <wp:inline distT="0" distB="0" distL="0" distR="0" wp14:anchorId="63447EE1" wp14:editId="6364890B">
            <wp:extent cx="5200153" cy="3699562"/>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8251" cy="3705323"/>
                    </a:xfrm>
                    <a:prstGeom prst="rect">
                      <a:avLst/>
                    </a:prstGeom>
                    <a:noFill/>
                    <a:ln>
                      <a:noFill/>
                    </a:ln>
                  </pic:spPr>
                </pic:pic>
              </a:graphicData>
            </a:graphic>
          </wp:inline>
        </w:drawing>
      </w:r>
    </w:p>
    <w:p w14:paraId="3E1545FD" w14:textId="42EE033C" w:rsidR="00B5717D" w:rsidRDefault="00B5717D" w:rsidP="00B5717D">
      <w:pPr>
        <w:pStyle w:val="snStepNext"/>
        <w:numPr>
          <w:ilvl w:val="0"/>
          <w:numId w:val="47"/>
        </w:numPr>
      </w:pPr>
      <w:r>
        <w:t xml:space="preserve">To verify the build integration, you need to have at least one successful/failed build for the  </w:t>
      </w:r>
      <w:r w:rsidRPr="00B5717D">
        <w:rPr>
          <w:b/>
        </w:rPr>
        <w:t>DEVOPS-R3.5-1-BUILD</w:t>
      </w:r>
      <w:r>
        <w:t xml:space="preserve"> job in Jenkins. Then go to the </w:t>
      </w:r>
      <w:r>
        <w:rPr>
          <w:b/>
        </w:rPr>
        <w:t>Change Detection</w:t>
      </w:r>
      <w:r>
        <w:t xml:space="preserve"> section in ALM for this  Jenkins server and click </w:t>
      </w:r>
      <w:r>
        <w:rPr>
          <w:b/>
        </w:rPr>
        <w:t>synchronize</w:t>
      </w:r>
      <w:r>
        <w:t>, to manually synchronize the build information in ALM.</w:t>
      </w:r>
    </w:p>
    <w:p w14:paraId="099866CB" w14:textId="37A73FFE" w:rsidR="00B5717D" w:rsidRDefault="00B5717D" w:rsidP="00B5717D">
      <w:pPr>
        <w:pStyle w:val="snStepNext"/>
        <w:ind w:left="1890"/>
      </w:pPr>
      <w:r>
        <w:rPr>
          <w:noProof/>
        </w:rPr>
        <w:drawing>
          <wp:inline distT="0" distB="0" distL="0" distR="0" wp14:anchorId="3814047E" wp14:editId="22EA5805">
            <wp:extent cx="5200015" cy="3680351"/>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17555" cy="3692765"/>
                    </a:xfrm>
                    <a:prstGeom prst="rect">
                      <a:avLst/>
                    </a:prstGeom>
                    <a:noFill/>
                    <a:ln>
                      <a:noFill/>
                    </a:ln>
                  </pic:spPr>
                </pic:pic>
              </a:graphicData>
            </a:graphic>
          </wp:inline>
        </w:drawing>
      </w:r>
    </w:p>
    <w:p w14:paraId="325D97A4" w14:textId="5D88959F" w:rsidR="00B5717D" w:rsidRPr="00B5717D" w:rsidRDefault="00B5717D" w:rsidP="00B5717D">
      <w:pPr>
        <w:pStyle w:val="snStepNext"/>
        <w:ind w:left="1890"/>
      </w:pPr>
      <w:r w:rsidRPr="00B5717D">
        <w:rPr>
          <w:b/>
        </w:rPr>
        <w:t>Note:</w:t>
      </w:r>
      <w:r>
        <w:t xml:space="preserve"> Build information is rece</w:t>
      </w:r>
      <w:ins w:id="495" w:author="Niu, Cheng-Guang" w:date="2014-11-17T10:40:00Z">
        <w:r w:rsidR="00375263">
          <w:t>i</w:t>
        </w:r>
      </w:ins>
      <w:r>
        <w:t>ved by manual synchronization, scheduled synchronization or automatically by data transmitted from the Jenkins build agent.</w:t>
      </w:r>
    </w:p>
    <w:p w14:paraId="4837BF7D" w14:textId="0783B7FB" w:rsidR="00B5717D" w:rsidRDefault="00B5717D" w:rsidP="00B5717D">
      <w:pPr>
        <w:pStyle w:val="snStepNext"/>
        <w:numPr>
          <w:ilvl w:val="0"/>
          <w:numId w:val="47"/>
        </w:numPr>
      </w:pPr>
      <w:r>
        <w:lastRenderedPageBreak/>
        <w:t xml:space="preserve">Go to </w:t>
      </w:r>
      <w:r>
        <w:rPr>
          <w:b/>
        </w:rPr>
        <w:t>Development &gt; Builds</w:t>
      </w:r>
      <w:r>
        <w:t xml:space="preserve"> section and click </w:t>
      </w:r>
      <w:r>
        <w:rPr>
          <w:noProof/>
        </w:rPr>
        <w:drawing>
          <wp:inline distT="0" distB="0" distL="0" distR="0" wp14:anchorId="250933C9" wp14:editId="133F764F">
            <wp:extent cx="127673" cy="151350"/>
            <wp:effectExtent l="0" t="0" r="571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430" cy="159360"/>
                    </a:xfrm>
                    <a:prstGeom prst="rect">
                      <a:avLst/>
                    </a:prstGeom>
                    <a:noFill/>
                    <a:ln>
                      <a:noFill/>
                    </a:ln>
                  </pic:spPr>
                </pic:pic>
              </a:graphicData>
            </a:graphic>
          </wp:inline>
        </w:drawing>
      </w:r>
      <w:r>
        <w:t xml:space="preserve"> to refresh the build information. You should see </w:t>
      </w:r>
      <w:r w:rsidR="00F63F3C">
        <w:t>all</w:t>
      </w:r>
      <w:r>
        <w:t xml:space="preserve"> </w:t>
      </w:r>
      <w:r w:rsidR="00F63F3C">
        <w:t>j</w:t>
      </w:r>
      <w:r>
        <w:t>enkins build</w:t>
      </w:r>
      <w:r w:rsidR="00F63F3C">
        <w:t>s for the previously selected jobs</w:t>
      </w:r>
      <w:r>
        <w:t xml:space="preserve"> in the list below.</w:t>
      </w:r>
    </w:p>
    <w:p w14:paraId="1DBA0CC8" w14:textId="3B69E3F3" w:rsidR="00B5717D" w:rsidRDefault="00F63F3C" w:rsidP="00B5717D">
      <w:pPr>
        <w:pStyle w:val="snStepNext"/>
        <w:ind w:left="1890"/>
      </w:pPr>
      <w:r>
        <w:rPr>
          <w:noProof/>
        </w:rPr>
        <w:drawing>
          <wp:inline distT="0" distB="0" distL="0" distR="0" wp14:anchorId="376CD0AA" wp14:editId="04AA7AE9">
            <wp:extent cx="5207801" cy="368586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6021" cy="3691681"/>
                    </a:xfrm>
                    <a:prstGeom prst="rect">
                      <a:avLst/>
                    </a:prstGeom>
                    <a:noFill/>
                    <a:ln>
                      <a:noFill/>
                    </a:ln>
                  </pic:spPr>
                </pic:pic>
              </a:graphicData>
            </a:graphic>
          </wp:inline>
        </w:drawing>
      </w:r>
    </w:p>
    <w:p w14:paraId="1C612A89" w14:textId="77777777" w:rsidR="00B5717D" w:rsidRPr="00550C91" w:rsidRDefault="00B5717D" w:rsidP="000C0583">
      <w:pPr>
        <w:pStyle w:val="snStepNext"/>
        <w:ind w:left="1800"/>
      </w:pPr>
    </w:p>
    <w:p w14:paraId="28911B13" w14:textId="77777777" w:rsidR="000C0583" w:rsidRPr="00550C91" w:rsidRDefault="000C0583" w:rsidP="000C0583">
      <w:pPr>
        <w:pStyle w:val="snStepNext"/>
        <w:ind w:left="1800"/>
      </w:pPr>
    </w:p>
    <w:p w14:paraId="61C868CA" w14:textId="78BC1838" w:rsidR="000C0583" w:rsidRPr="00550C91" w:rsidRDefault="00F63F3C" w:rsidP="000C0583">
      <w:pPr>
        <w:pStyle w:val="h3Head3"/>
      </w:pPr>
      <w:bookmarkStart w:id="496" w:name="_Toc403410112"/>
      <w:r w:rsidRPr="008454F7">
        <w:t xml:space="preserve">Add </w:t>
      </w:r>
      <w:r w:rsidR="00BD4E36" w:rsidRPr="008454F7">
        <w:t>SCM GIT repository</w:t>
      </w:r>
      <w:r w:rsidRPr="008454F7">
        <w:t xml:space="preserve"> in ALM</w:t>
      </w:r>
      <w:r w:rsidR="003847EB" w:rsidRPr="008454F7">
        <w:t xml:space="preserve"> for iBank_IntenetBanking project</w:t>
      </w:r>
      <w:bookmarkEnd w:id="496"/>
    </w:p>
    <w:p w14:paraId="2EB6D906" w14:textId="7C140AB8" w:rsidR="004D51A8" w:rsidRDefault="004D51A8" w:rsidP="000C0583">
      <w:pPr>
        <w:pStyle w:val="Body"/>
      </w:pPr>
      <w:r w:rsidRPr="004D51A8">
        <w:t>Application Lifecycle Intelligence (ALI) tracks development activities and links them to Application Lifecycle Management (ALM) entities. ALI integrates your Source Code Management (SCM) with Application Lifecycle Management(ALM) and links activities such as code changes and code coverage analyses from your SCM to ALM entities such as Releases, Requirements, Defects, and Tests</w:t>
      </w:r>
      <w:r>
        <w:t>.</w:t>
      </w:r>
    </w:p>
    <w:p w14:paraId="27EC1E92" w14:textId="00F811E6" w:rsidR="004D51A8" w:rsidRDefault="004D51A8" w:rsidP="000C0583">
      <w:pPr>
        <w:pStyle w:val="Body"/>
      </w:pPr>
      <w:r w:rsidRPr="004D51A8">
        <w:t>As pre-requisite, in ALM Site Administration, enable the ALI extension for every project in which you want to use ALI</w:t>
      </w:r>
      <w:r>
        <w:t>.</w:t>
      </w:r>
    </w:p>
    <w:p w14:paraId="6068F2C2" w14:textId="31D13C58" w:rsidR="000C0583" w:rsidRPr="00550C91" w:rsidRDefault="000C0583" w:rsidP="000C0583">
      <w:pPr>
        <w:pStyle w:val="Body"/>
      </w:pPr>
      <w:r w:rsidRPr="00550C91">
        <w:t xml:space="preserve">To set up the HP ALM integration with </w:t>
      </w:r>
      <w:r w:rsidR="00F43BE4" w:rsidRPr="00550C91">
        <w:t>a</w:t>
      </w:r>
      <w:r w:rsidRPr="00550C91">
        <w:t xml:space="preserve"> </w:t>
      </w:r>
      <w:r w:rsidR="00F63F3C">
        <w:t>GIT</w:t>
      </w:r>
      <w:r w:rsidRPr="00550C91">
        <w:t xml:space="preserve"> server, complete the following steps:</w:t>
      </w:r>
    </w:p>
    <w:p w14:paraId="3535F377" w14:textId="6CAF7E9A" w:rsidR="000C0583" w:rsidRPr="00550C91" w:rsidRDefault="00BD4E36" w:rsidP="002636C3">
      <w:pPr>
        <w:pStyle w:val="sfStepFirst"/>
        <w:numPr>
          <w:ilvl w:val="0"/>
          <w:numId w:val="48"/>
        </w:numPr>
      </w:pPr>
      <w:r w:rsidRPr="00550C91">
        <w:t xml:space="preserve">Open the HP ALM </w:t>
      </w:r>
      <w:r>
        <w:t xml:space="preserve">Desktop </w:t>
      </w:r>
      <w:r w:rsidRPr="00550C91">
        <w:t>client</w:t>
      </w:r>
      <w:r w:rsidR="000C0583" w:rsidRPr="00550C91">
        <w:t xml:space="preserve"> and login to your </w:t>
      </w:r>
      <w:r w:rsidR="000C0583" w:rsidRPr="00550C91">
        <w:rPr>
          <w:b/>
        </w:rPr>
        <w:t>Domain</w:t>
      </w:r>
      <w:r w:rsidR="000C0583" w:rsidRPr="00550C91">
        <w:t xml:space="preserve"> and </w:t>
      </w:r>
      <w:r w:rsidR="000C0583" w:rsidRPr="00550C91">
        <w:rPr>
          <w:b/>
        </w:rPr>
        <w:t>Project</w:t>
      </w:r>
      <w:r w:rsidR="000C0583" w:rsidRPr="00550C91">
        <w:t>.</w:t>
      </w:r>
    </w:p>
    <w:p w14:paraId="6D3CDC14" w14:textId="72E8E533" w:rsidR="003847EB" w:rsidRDefault="003847EB" w:rsidP="003847EB">
      <w:pPr>
        <w:pStyle w:val="sfStepFirst"/>
        <w:numPr>
          <w:ilvl w:val="0"/>
          <w:numId w:val="0"/>
        </w:numPr>
        <w:ind w:left="1800"/>
      </w:pPr>
      <w:r>
        <w:rPr>
          <w:b/>
        </w:rPr>
        <w:t>Note</w:t>
      </w:r>
      <w:r w:rsidRPr="003847EB">
        <w:rPr>
          <w:b/>
        </w:rPr>
        <w:t xml:space="preserve">: </w:t>
      </w:r>
      <w:r>
        <w:t>The</w:t>
      </w:r>
      <w:r w:rsidRPr="003847EB">
        <w:t xml:space="preserve"> steps below </w:t>
      </w:r>
      <w:r>
        <w:t xml:space="preserve">are required only for the </w:t>
      </w:r>
      <w:r w:rsidRPr="003847EB">
        <w:rPr>
          <w:b/>
        </w:rPr>
        <w:t>iBank_IntenetBanking</w:t>
      </w:r>
      <w:r>
        <w:t>, since this is the iBank-Java (iBank Internet Banking) GIT source code repository.</w:t>
      </w:r>
    </w:p>
    <w:p w14:paraId="52D3CBEC" w14:textId="77777777" w:rsidR="003847EB" w:rsidRDefault="003847EB" w:rsidP="003847EB">
      <w:pPr>
        <w:pStyle w:val="sfStepFirst"/>
        <w:numPr>
          <w:ilvl w:val="0"/>
          <w:numId w:val="0"/>
        </w:numPr>
        <w:ind w:left="1800"/>
      </w:pPr>
      <w:r w:rsidRPr="003847EB">
        <w:rPr>
          <w:b/>
        </w:rPr>
        <w:t>Domain:</w:t>
      </w:r>
      <w:r>
        <w:t xml:space="preserve"> DEVOPS</w:t>
      </w:r>
    </w:p>
    <w:p w14:paraId="51420815" w14:textId="26AF4EA8" w:rsidR="003847EB" w:rsidRDefault="003847EB" w:rsidP="003847EB">
      <w:pPr>
        <w:pStyle w:val="sfStepFirst"/>
        <w:numPr>
          <w:ilvl w:val="0"/>
          <w:numId w:val="0"/>
        </w:numPr>
        <w:ind w:left="1800"/>
      </w:pPr>
      <w:r w:rsidRPr="003847EB">
        <w:rPr>
          <w:b/>
        </w:rPr>
        <w:t>Projects:</w:t>
      </w:r>
      <w:r>
        <w:t xml:space="preserve"> iBank_InternetBanking</w:t>
      </w:r>
    </w:p>
    <w:p w14:paraId="71C9E0CA" w14:textId="605BA2A2" w:rsidR="000C0583" w:rsidRPr="00550C91" w:rsidRDefault="000C0583" w:rsidP="00BD4E36">
      <w:pPr>
        <w:pStyle w:val="sfStepFirst"/>
        <w:numPr>
          <w:ilvl w:val="0"/>
          <w:numId w:val="48"/>
        </w:numPr>
      </w:pPr>
      <w:r w:rsidRPr="00550C91">
        <w:t xml:space="preserve">Click </w:t>
      </w:r>
      <w:r w:rsidRPr="00550C91">
        <w:rPr>
          <w:b/>
        </w:rPr>
        <w:t xml:space="preserve">Management </w:t>
      </w:r>
      <w:r w:rsidR="00CA406F" w:rsidRPr="00CA406F">
        <w:rPr>
          <w:b/>
        </w:rPr>
        <w:t>&gt;</w:t>
      </w:r>
      <w:r w:rsidRPr="00550C91">
        <w:t xml:space="preserve"> </w:t>
      </w:r>
      <w:r w:rsidRPr="00550C91">
        <w:rPr>
          <w:b/>
        </w:rPr>
        <w:t>SCM Repositories:</w:t>
      </w:r>
    </w:p>
    <w:p w14:paraId="68C186F0" w14:textId="367B149E" w:rsidR="000C0583" w:rsidRPr="00550C91" w:rsidRDefault="00BD4E36" w:rsidP="000C0583">
      <w:pPr>
        <w:pStyle w:val="snStepNext"/>
        <w:ind w:left="1800"/>
      </w:pPr>
      <w:r>
        <w:rPr>
          <w:noProof/>
        </w:rPr>
        <w:lastRenderedPageBreak/>
        <w:drawing>
          <wp:inline distT="0" distB="0" distL="0" distR="0" wp14:anchorId="57445FDC" wp14:editId="1B39F7B1">
            <wp:extent cx="5247861" cy="3714217"/>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0725" cy="3723321"/>
                    </a:xfrm>
                    <a:prstGeom prst="rect">
                      <a:avLst/>
                    </a:prstGeom>
                    <a:noFill/>
                    <a:ln>
                      <a:noFill/>
                    </a:ln>
                  </pic:spPr>
                </pic:pic>
              </a:graphicData>
            </a:graphic>
          </wp:inline>
        </w:drawing>
      </w:r>
    </w:p>
    <w:p w14:paraId="578FE01B" w14:textId="67A5064F" w:rsidR="000C0583" w:rsidRPr="00550C91" w:rsidRDefault="000C0583" w:rsidP="00BD4E36">
      <w:pPr>
        <w:pStyle w:val="sfStepFirst"/>
        <w:numPr>
          <w:ilvl w:val="0"/>
          <w:numId w:val="48"/>
        </w:numPr>
      </w:pPr>
      <w:r w:rsidRPr="00550C91">
        <w:t xml:space="preserve">Click </w:t>
      </w:r>
      <w:r w:rsidRPr="00550C91">
        <w:rPr>
          <w:b/>
        </w:rPr>
        <w:t>New Repository</w:t>
      </w:r>
      <w:r w:rsidRPr="00550C91">
        <w:t xml:space="preserve"> and select the </w:t>
      </w:r>
      <w:r w:rsidR="00CA406F">
        <w:rPr>
          <w:b/>
        </w:rPr>
        <w:t>Git</w:t>
      </w:r>
      <w:r w:rsidRPr="00550C91">
        <w:rPr>
          <w:b/>
        </w:rPr>
        <w:t xml:space="preserve"> Provider</w:t>
      </w:r>
      <w:r w:rsidRPr="00550C91">
        <w:t xml:space="preserve"> for </w:t>
      </w:r>
      <w:r w:rsidRPr="00550C91">
        <w:rPr>
          <w:b/>
        </w:rPr>
        <w:t>SCM type</w:t>
      </w:r>
      <w:r w:rsidRPr="00550C91">
        <w:t xml:space="preserve">. Then click </w:t>
      </w:r>
      <w:r w:rsidRPr="00550C91">
        <w:rPr>
          <w:b/>
        </w:rPr>
        <w:t>OK</w:t>
      </w:r>
      <w:r w:rsidRPr="00550C91">
        <w:t>.</w:t>
      </w:r>
    </w:p>
    <w:p w14:paraId="45955861" w14:textId="0087708B" w:rsidR="000C0583" w:rsidRPr="00550C91" w:rsidRDefault="00CA406F" w:rsidP="000C0583">
      <w:pPr>
        <w:pStyle w:val="snStepNext"/>
        <w:ind w:left="1800"/>
      </w:pPr>
      <w:r>
        <w:rPr>
          <w:b/>
          <w:noProof/>
        </w:rPr>
        <w:drawing>
          <wp:inline distT="0" distB="0" distL="0" distR="0" wp14:anchorId="2D1F4D72" wp14:editId="19DFF9E0">
            <wp:extent cx="3550920" cy="1365738"/>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67155" cy="1371982"/>
                    </a:xfrm>
                    <a:prstGeom prst="rect">
                      <a:avLst/>
                    </a:prstGeom>
                    <a:noFill/>
                    <a:ln>
                      <a:noFill/>
                    </a:ln>
                  </pic:spPr>
                </pic:pic>
              </a:graphicData>
            </a:graphic>
          </wp:inline>
        </w:drawing>
      </w:r>
    </w:p>
    <w:p w14:paraId="121132E1" w14:textId="57E1B041" w:rsidR="000C0583" w:rsidRPr="00550C91" w:rsidRDefault="000C0583" w:rsidP="00CA406F">
      <w:pPr>
        <w:pStyle w:val="sfStepFirst"/>
        <w:numPr>
          <w:ilvl w:val="0"/>
          <w:numId w:val="48"/>
        </w:numPr>
      </w:pPr>
      <w:r w:rsidRPr="00550C91">
        <w:t xml:space="preserve">Enter the required inputs: </w:t>
      </w:r>
      <w:r w:rsidRPr="00550C91">
        <w:rPr>
          <w:b/>
        </w:rPr>
        <w:t>Location</w:t>
      </w:r>
      <w:r w:rsidRPr="00550C91">
        <w:t xml:space="preserve">, </w:t>
      </w:r>
      <w:r w:rsidRPr="00550C91">
        <w:rPr>
          <w:b/>
        </w:rPr>
        <w:t>Username</w:t>
      </w:r>
      <w:r w:rsidRPr="00550C91">
        <w:t xml:space="preserve">, </w:t>
      </w:r>
      <w:r w:rsidRPr="00550C91">
        <w:rPr>
          <w:b/>
        </w:rPr>
        <w:t>Password</w:t>
      </w:r>
      <w:r w:rsidR="00CA406F">
        <w:t xml:space="preserve"> and Directory for local Git repository</w:t>
      </w:r>
      <w:r w:rsidRPr="00550C91">
        <w:t>.</w:t>
      </w:r>
    </w:p>
    <w:p w14:paraId="38D99A89" w14:textId="6CAF5534" w:rsidR="000C0583" w:rsidRPr="00550C91" w:rsidRDefault="00CA406F" w:rsidP="000C0583">
      <w:pPr>
        <w:pStyle w:val="snStepNext"/>
        <w:ind w:left="1800"/>
      </w:pPr>
      <w:r>
        <w:rPr>
          <w:noProof/>
        </w:rPr>
        <w:drawing>
          <wp:inline distT="0" distB="0" distL="0" distR="0" wp14:anchorId="57BDF31C" wp14:editId="4081BF2C">
            <wp:extent cx="5277452" cy="24649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83611" cy="2467782"/>
                    </a:xfrm>
                    <a:prstGeom prst="rect">
                      <a:avLst/>
                    </a:prstGeom>
                    <a:noFill/>
                    <a:ln>
                      <a:noFill/>
                    </a:ln>
                  </pic:spPr>
                </pic:pic>
              </a:graphicData>
            </a:graphic>
          </wp:inline>
        </w:drawing>
      </w:r>
    </w:p>
    <w:p w14:paraId="697F5C12" w14:textId="0DF54522" w:rsidR="000C0583" w:rsidRPr="00550C91" w:rsidRDefault="00CA406F" w:rsidP="00CA406F">
      <w:pPr>
        <w:pStyle w:val="snStepNext"/>
        <w:ind w:left="1800"/>
      </w:pPr>
      <w:r w:rsidRPr="00CA406F">
        <w:rPr>
          <w:b/>
        </w:rPr>
        <w:t>Note:</w:t>
      </w:r>
      <w:r>
        <w:rPr>
          <w:b/>
        </w:rPr>
        <w:t xml:space="preserve"> </w:t>
      </w:r>
      <w:r w:rsidR="00F64732" w:rsidRPr="00F64732">
        <w:t>R</w:t>
      </w:r>
      <w:r w:rsidRPr="00CA406F">
        <w:t>eplace</w:t>
      </w:r>
      <w:r>
        <w:t xml:space="preserve"> </w:t>
      </w:r>
      <w:r>
        <w:rPr>
          <w:b/>
        </w:rPr>
        <w:t xml:space="preserve">Location </w:t>
      </w:r>
      <w:r w:rsidR="00F64732">
        <w:t>with the full G</w:t>
      </w:r>
      <w:r>
        <w:t xml:space="preserve">it repository URL, </w:t>
      </w:r>
      <w:r w:rsidRPr="00CA406F">
        <w:rPr>
          <w:b/>
        </w:rPr>
        <w:t>username</w:t>
      </w:r>
      <w:r>
        <w:t xml:space="preserve"> and </w:t>
      </w:r>
      <w:r w:rsidRPr="00CA406F">
        <w:rPr>
          <w:b/>
        </w:rPr>
        <w:t>password</w:t>
      </w:r>
      <w:r>
        <w:t xml:space="preserve"> are the default inherited from tomcat – </w:t>
      </w:r>
      <w:r w:rsidRPr="00CA406F">
        <w:rPr>
          <w:b/>
        </w:rPr>
        <w:t>devops</w:t>
      </w:r>
      <w:r>
        <w:t>/</w:t>
      </w:r>
      <w:r w:rsidRPr="00CA406F">
        <w:rPr>
          <w:b/>
        </w:rPr>
        <w:t>devops</w:t>
      </w:r>
      <w:r>
        <w:t xml:space="preserve">. </w:t>
      </w:r>
      <w:r w:rsidRPr="00CA406F">
        <w:rPr>
          <w:b/>
        </w:rPr>
        <w:t>Directory for local Git repository</w:t>
      </w:r>
      <w:r>
        <w:t xml:space="preserve"> is mandatory and it</w:t>
      </w:r>
      <w:r w:rsidRPr="001622E5">
        <w:t xml:space="preserve"> is the absolute path where the mirror of the remote repository </w:t>
      </w:r>
      <w:r>
        <w:t>will</w:t>
      </w:r>
      <w:r w:rsidRPr="001622E5">
        <w:t xml:space="preserve"> be created. The path should be </w:t>
      </w:r>
      <w:r w:rsidRPr="001622E5">
        <w:lastRenderedPageBreak/>
        <w:t>located in the ALM repository folder. Each location requires a separate folder. If you change the repository location,</w:t>
      </w:r>
      <w:r>
        <w:t xml:space="preserve"> </w:t>
      </w:r>
      <w:r w:rsidRPr="001622E5">
        <w:t>you should either change the clone directory property or delete the contents of the folder</w:t>
      </w:r>
      <w:r>
        <w:t>.</w:t>
      </w:r>
    </w:p>
    <w:p w14:paraId="55FBFCCC" w14:textId="77777777" w:rsidR="000C0583" w:rsidRPr="00550C91" w:rsidRDefault="000C0583" w:rsidP="00CA406F">
      <w:pPr>
        <w:pStyle w:val="sfStepFirst"/>
        <w:numPr>
          <w:ilvl w:val="0"/>
          <w:numId w:val="48"/>
        </w:numPr>
      </w:pPr>
      <w:r w:rsidRPr="00550C91">
        <w:t xml:space="preserve">Click the </w:t>
      </w:r>
      <w:r w:rsidRPr="00CA406F">
        <w:t>Change</w:t>
      </w:r>
      <w:r w:rsidRPr="00550C91">
        <w:rPr>
          <w:b/>
        </w:rPr>
        <w:t xml:space="preserve"> Detection</w:t>
      </w:r>
      <w:r w:rsidRPr="00550C91">
        <w:t xml:space="preserve"> tab and enable the two options:</w:t>
      </w:r>
    </w:p>
    <w:p w14:paraId="3F1E0B48" w14:textId="208E28DD" w:rsidR="000C0583" w:rsidRPr="00550C91" w:rsidRDefault="006274BE" w:rsidP="000C0583">
      <w:pPr>
        <w:pStyle w:val="snStepNext"/>
        <w:ind w:left="1800"/>
      </w:pPr>
      <w:r>
        <w:rPr>
          <w:noProof/>
        </w:rPr>
        <w:drawing>
          <wp:inline distT="0" distB="0" distL="0" distR="0" wp14:anchorId="3B71C4AA" wp14:editId="4C8FC8AF">
            <wp:extent cx="5247861" cy="2643479"/>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68258" cy="2653753"/>
                    </a:xfrm>
                    <a:prstGeom prst="rect">
                      <a:avLst/>
                    </a:prstGeom>
                    <a:noFill/>
                    <a:ln>
                      <a:noFill/>
                    </a:ln>
                  </pic:spPr>
                </pic:pic>
              </a:graphicData>
            </a:graphic>
          </wp:inline>
        </w:drawing>
      </w:r>
    </w:p>
    <w:p w14:paraId="7EA39594" w14:textId="3AE435CC" w:rsidR="000C0583" w:rsidRPr="00550C91" w:rsidRDefault="000C0583" w:rsidP="00CA406F">
      <w:pPr>
        <w:pStyle w:val="sfStepFirst"/>
        <w:numPr>
          <w:ilvl w:val="0"/>
          <w:numId w:val="48"/>
        </w:numPr>
      </w:pPr>
      <w:r w:rsidRPr="00550C91">
        <w:t xml:space="preserve">Click </w:t>
      </w:r>
      <w:r w:rsidRPr="00550C91">
        <w:rPr>
          <w:b/>
        </w:rPr>
        <w:t>Submit</w:t>
      </w:r>
      <w:r w:rsidR="006274BE">
        <w:rPr>
          <w:b/>
        </w:rPr>
        <w:t xml:space="preserve"> </w:t>
      </w:r>
      <w:r w:rsidR="006274BE" w:rsidRPr="006274BE">
        <w:t>and then click</w:t>
      </w:r>
      <w:r w:rsidR="006274BE">
        <w:rPr>
          <w:b/>
        </w:rPr>
        <w:t xml:space="preserve"> Close</w:t>
      </w:r>
      <w:r w:rsidRPr="00550C91">
        <w:t>.</w:t>
      </w:r>
    </w:p>
    <w:p w14:paraId="64AE5975" w14:textId="3E9F49C8" w:rsidR="000C0583" w:rsidRPr="00550C91" w:rsidRDefault="00207B22" w:rsidP="00CA406F">
      <w:pPr>
        <w:pStyle w:val="sfStepFirst"/>
        <w:numPr>
          <w:ilvl w:val="0"/>
          <w:numId w:val="48"/>
        </w:numPr>
      </w:pPr>
      <w:r>
        <w:t xml:space="preserve">Select the </w:t>
      </w:r>
      <w:r w:rsidR="00E43F35">
        <w:t xml:space="preserve">GIT repository </w:t>
      </w:r>
      <w:r>
        <w:t xml:space="preserve">and click on </w:t>
      </w:r>
      <w:r w:rsidR="00E43F35">
        <w:t xml:space="preserve">the </w:t>
      </w:r>
      <w:r w:rsidR="00E43F35" w:rsidRPr="00E43F35">
        <w:t>Branches</w:t>
      </w:r>
      <w:r w:rsidR="00E43F35">
        <w:t xml:space="preserve"> tab.</w:t>
      </w:r>
    </w:p>
    <w:p w14:paraId="0FAABFBD" w14:textId="6412057B" w:rsidR="000C0583" w:rsidRPr="00550C91" w:rsidRDefault="00E43F35" w:rsidP="000C0583">
      <w:pPr>
        <w:pStyle w:val="ListParagraph"/>
        <w:ind w:left="1800"/>
      </w:pPr>
      <w:r>
        <w:rPr>
          <w:noProof/>
        </w:rPr>
        <w:drawing>
          <wp:inline distT="0" distB="0" distL="0" distR="0" wp14:anchorId="3AEAA5B7" wp14:editId="4312C946">
            <wp:extent cx="5239910" cy="3708588"/>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51560" cy="3716833"/>
                    </a:xfrm>
                    <a:prstGeom prst="rect">
                      <a:avLst/>
                    </a:prstGeom>
                    <a:noFill/>
                    <a:ln>
                      <a:noFill/>
                    </a:ln>
                  </pic:spPr>
                </pic:pic>
              </a:graphicData>
            </a:graphic>
          </wp:inline>
        </w:drawing>
      </w:r>
    </w:p>
    <w:p w14:paraId="6DB0CCB8" w14:textId="5E024121" w:rsidR="000C0583" w:rsidRPr="00550C91" w:rsidRDefault="000C0583" w:rsidP="00E43F35">
      <w:pPr>
        <w:pStyle w:val="sfStepFirst"/>
        <w:numPr>
          <w:ilvl w:val="0"/>
          <w:numId w:val="48"/>
        </w:numPr>
      </w:pPr>
      <w:r w:rsidRPr="00550C91">
        <w:t>Click the</w:t>
      </w:r>
      <w:r w:rsidRPr="00550C91">
        <w:rPr>
          <w:noProof/>
        </w:rPr>
        <w:drawing>
          <wp:inline distT="0" distB="0" distL="0" distR="0" wp14:anchorId="20638432" wp14:editId="42C06B41">
            <wp:extent cx="194901" cy="177499"/>
            <wp:effectExtent l="19050" t="0" r="0"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5" cstate="print"/>
                    <a:srcRect/>
                    <a:stretch>
                      <a:fillRect/>
                    </a:stretch>
                  </pic:blipFill>
                  <pic:spPr bwMode="auto">
                    <a:xfrm>
                      <a:off x="0" y="0"/>
                      <a:ext cx="194836" cy="177440"/>
                    </a:xfrm>
                    <a:prstGeom prst="rect">
                      <a:avLst/>
                    </a:prstGeom>
                    <a:noFill/>
                    <a:ln w="9525">
                      <a:noFill/>
                      <a:miter lim="800000"/>
                      <a:headEnd/>
                      <a:tailEnd/>
                    </a:ln>
                  </pic:spPr>
                </pic:pic>
              </a:graphicData>
            </a:graphic>
          </wp:inline>
        </w:drawing>
      </w:r>
      <w:r w:rsidRPr="00550C91">
        <w:t xml:space="preserve"> button, to add new repository branch. Enter the required inputs and click </w:t>
      </w:r>
      <w:r w:rsidRPr="00550C91">
        <w:rPr>
          <w:b/>
        </w:rPr>
        <w:t>Submit</w:t>
      </w:r>
      <w:r w:rsidR="00417DBC">
        <w:rPr>
          <w:b/>
        </w:rPr>
        <w:t xml:space="preserve"> </w:t>
      </w:r>
      <w:r w:rsidR="00417DBC" w:rsidRPr="00417DBC">
        <w:t>and</w:t>
      </w:r>
      <w:r w:rsidR="00417DBC">
        <w:rPr>
          <w:b/>
        </w:rPr>
        <w:t xml:space="preserve"> Close</w:t>
      </w:r>
      <w:r w:rsidRPr="00550C91">
        <w:t>.</w:t>
      </w:r>
    </w:p>
    <w:p w14:paraId="32AAA708" w14:textId="0867785D" w:rsidR="000C0583" w:rsidRDefault="00E43F35" w:rsidP="000C0583">
      <w:pPr>
        <w:pStyle w:val="snStepNext"/>
        <w:ind w:left="1800"/>
      </w:pPr>
      <w:r>
        <w:rPr>
          <w:noProof/>
        </w:rPr>
        <w:lastRenderedPageBreak/>
        <w:drawing>
          <wp:inline distT="0" distB="0" distL="0" distR="0" wp14:anchorId="75A5841C" wp14:editId="6ADF7ADF">
            <wp:extent cx="3476111" cy="2321781"/>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1121" cy="2338486"/>
                    </a:xfrm>
                    <a:prstGeom prst="rect">
                      <a:avLst/>
                    </a:prstGeom>
                    <a:noFill/>
                    <a:ln>
                      <a:noFill/>
                    </a:ln>
                  </pic:spPr>
                </pic:pic>
              </a:graphicData>
            </a:graphic>
          </wp:inline>
        </w:drawing>
      </w:r>
    </w:p>
    <w:p w14:paraId="4873FC65" w14:textId="27EC7A5C" w:rsidR="00E43F35" w:rsidRDefault="00E43F35" w:rsidP="000C0583">
      <w:pPr>
        <w:pStyle w:val="snStepNext"/>
        <w:ind w:left="1800"/>
      </w:pPr>
      <w:r w:rsidRPr="00E43F35">
        <w:rPr>
          <w:b/>
        </w:rPr>
        <w:t xml:space="preserve">Note: </w:t>
      </w:r>
      <w:r>
        <w:t xml:space="preserve">Set the branch </w:t>
      </w:r>
      <w:r w:rsidRPr="00E43F35">
        <w:rPr>
          <w:b/>
        </w:rPr>
        <w:t>Path</w:t>
      </w:r>
      <w:r>
        <w:t xml:space="preserve"> to </w:t>
      </w:r>
      <w:r w:rsidRPr="00E43F35">
        <w:rPr>
          <w:b/>
        </w:rPr>
        <w:t>/</w:t>
      </w:r>
      <w:r>
        <w:t xml:space="preserve">. The branch should be set to the real Git branch name. Use only the simple branch name in the format </w:t>
      </w:r>
      <w:r w:rsidRPr="00E43F35">
        <w:rPr>
          <w:b/>
        </w:rPr>
        <w:t>master</w:t>
      </w:r>
      <w:r>
        <w:t xml:space="preserve">, and not </w:t>
      </w:r>
      <w:r w:rsidRPr="00E43F35">
        <w:rPr>
          <w:b/>
        </w:rPr>
        <w:t>refs/head/master</w:t>
      </w:r>
      <w:r>
        <w:t>.</w:t>
      </w:r>
    </w:p>
    <w:p w14:paraId="5E30DECA" w14:textId="068F471C" w:rsidR="009741DB" w:rsidRDefault="009741DB" w:rsidP="00E43F35">
      <w:pPr>
        <w:pStyle w:val="sfStepFirst"/>
        <w:numPr>
          <w:ilvl w:val="0"/>
          <w:numId w:val="48"/>
        </w:numPr>
      </w:pPr>
      <w:r>
        <w:t xml:space="preserve">To verify the SCM integration, you need to have at least one check-in event for the </w:t>
      </w:r>
      <w:r>
        <w:rPr>
          <w:b/>
        </w:rPr>
        <w:t xml:space="preserve">iBank-Java </w:t>
      </w:r>
      <w:r>
        <w:t xml:space="preserve">repository in GIT. Then go to the </w:t>
      </w:r>
      <w:r>
        <w:rPr>
          <w:b/>
        </w:rPr>
        <w:t>Change Detection</w:t>
      </w:r>
      <w:r>
        <w:t xml:space="preserve"> section in ALM for this SCM repository and click </w:t>
      </w:r>
      <w:r>
        <w:rPr>
          <w:b/>
        </w:rPr>
        <w:t>synchronize</w:t>
      </w:r>
      <w:r>
        <w:t>, to manually synchronize the scm information in ALM.</w:t>
      </w:r>
    </w:p>
    <w:p w14:paraId="13DFC36D" w14:textId="2E99E89E" w:rsidR="009741DB" w:rsidRDefault="009741DB" w:rsidP="009741DB">
      <w:pPr>
        <w:pStyle w:val="sfStepFirst"/>
        <w:numPr>
          <w:ilvl w:val="0"/>
          <w:numId w:val="0"/>
        </w:numPr>
        <w:ind w:left="1800"/>
      </w:pPr>
      <w:r>
        <w:rPr>
          <w:noProof/>
        </w:rPr>
        <w:drawing>
          <wp:inline distT="0" distB="0" distL="0" distR="0" wp14:anchorId="13B76135" wp14:editId="1A79AA2F">
            <wp:extent cx="5246509" cy="3713259"/>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4853" cy="3719165"/>
                    </a:xfrm>
                    <a:prstGeom prst="rect">
                      <a:avLst/>
                    </a:prstGeom>
                    <a:noFill/>
                    <a:ln>
                      <a:noFill/>
                    </a:ln>
                  </pic:spPr>
                </pic:pic>
              </a:graphicData>
            </a:graphic>
          </wp:inline>
        </w:drawing>
      </w:r>
    </w:p>
    <w:p w14:paraId="7E27F096" w14:textId="622D7582" w:rsidR="009741DB" w:rsidRPr="00B5717D" w:rsidRDefault="009741DB" w:rsidP="009741DB">
      <w:pPr>
        <w:pStyle w:val="snStepNext"/>
        <w:ind w:left="1890"/>
      </w:pPr>
      <w:r w:rsidRPr="00B5717D">
        <w:rPr>
          <w:b/>
        </w:rPr>
        <w:t>Note:</w:t>
      </w:r>
      <w:r>
        <w:t xml:space="preserve"> SCM information is receved by manual synchronization, scheduled synchronization or automatically by data transmitted from the GIT agents.</w:t>
      </w:r>
    </w:p>
    <w:p w14:paraId="41A7BB96" w14:textId="11FF8C65" w:rsidR="009741DB" w:rsidRDefault="009741DB" w:rsidP="00E43F35">
      <w:pPr>
        <w:pStyle w:val="sfStepFirst"/>
        <w:numPr>
          <w:ilvl w:val="0"/>
          <w:numId w:val="48"/>
        </w:numPr>
      </w:pPr>
      <w:r>
        <w:t xml:space="preserve">Go to </w:t>
      </w:r>
      <w:r>
        <w:rPr>
          <w:b/>
        </w:rPr>
        <w:t>Development &gt; Code Changes</w:t>
      </w:r>
      <w:r>
        <w:t xml:space="preserve"> section and click </w:t>
      </w:r>
      <w:r>
        <w:rPr>
          <w:noProof/>
        </w:rPr>
        <w:drawing>
          <wp:inline distT="0" distB="0" distL="0" distR="0" wp14:anchorId="29357414" wp14:editId="48829993">
            <wp:extent cx="127673" cy="151350"/>
            <wp:effectExtent l="0" t="0" r="5715"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430" cy="159360"/>
                    </a:xfrm>
                    <a:prstGeom prst="rect">
                      <a:avLst/>
                    </a:prstGeom>
                    <a:noFill/>
                    <a:ln>
                      <a:noFill/>
                    </a:ln>
                  </pic:spPr>
                </pic:pic>
              </a:graphicData>
            </a:graphic>
          </wp:inline>
        </w:drawing>
      </w:r>
      <w:r>
        <w:t xml:space="preserve"> to refresh the SCM repository information. You should see all iBank-Java repository changes for the previously selected branch in the list below.</w:t>
      </w:r>
    </w:p>
    <w:p w14:paraId="5AD44F18" w14:textId="277947DD" w:rsidR="009741DB" w:rsidRDefault="00E017F9" w:rsidP="009741DB">
      <w:pPr>
        <w:pStyle w:val="sfStepFirst"/>
        <w:numPr>
          <w:ilvl w:val="0"/>
          <w:numId w:val="0"/>
        </w:numPr>
        <w:ind w:left="1800"/>
      </w:pPr>
      <w:r>
        <w:rPr>
          <w:noProof/>
        </w:rPr>
        <w:lastRenderedPageBreak/>
        <w:drawing>
          <wp:inline distT="0" distB="0" distL="0" distR="0" wp14:anchorId="733E6457" wp14:editId="554A87B3">
            <wp:extent cx="5250556" cy="3729162"/>
            <wp:effectExtent l="0" t="0" r="762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57081" cy="3733797"/>
                    </a:xfrm>
                    <a:prstGeom prst="rect">
                      <a:avLst/>
                    </a:prstGeom>
                    <a:noFill/>
                    <a:ln>
                      <a:noFill/>
                    </a:ln>
                  </pic:spPr>
                </pic:pic>
              </a:graphicData>
            </a:graphic>
          </wp:inline>
        </w:drawing>
      </w:r>
    </w:p>
    <w:p w14:paraId="304F8227" w14:textId="77777777" w:rsidR="00E43F35" w:rsidRDefault="00E43F35" w:rsidP="000C0583">
      <w:pPr>
        <w:pStyle w:val="snStepNext"/>
        <w:ind w:left="1800"/>
        <w:rPr>
          <w:b/>
        </w:rPr>
      </w:pPr>
    </w:p>
    <w:p w14:paraId="4168B956" w14:textId="77777777" w:rsidR="00520EDC" w:rsidRDefault="00520EDC" w:rsidP="000C0583">
      <w:pPr>
        <w:pStyle w:val="snStepNext"/>
        <w:ind w:left="1800"/>
        <w:rPr>
          <w:b/>
        </w:rPr>
      </w:pPr>
    </w:p>
    <w:p w14:paraId="7DEFB6DF" w14:textId="17BFBD99" w:rsidR="00520EDC" w:rsidRPr="00550C91" w:rsidRDefault="00520EDC" w:rsidP="00520EDC">
      <w:pPr>
        <w:pStyle w:val="h3Head3"/>
      </w:pPr>
      <w:bookmarkStart w:id="497" w:name="_Toc403410113"/>
      <w:r w:rsidRPr="008454F7">
        <w:t>Add SCM TFS repository in ALM</w:t>
      </w:r>
      <w:r w:rsidR="003847EB" w:rsidRPr="008454F7">
        <w:t xml:space="preserve"> for iBank_Investing project</w:t>
      </w:r>
      <w:bookmarkEnd w:id="497"/>
    </w:p>
    <w:p w14:paraId="7D1D22D3" w14:textId="77777777" w:rsidR="004D51A8" w:rsidRDefault="004D51A8" w:rsidP="004D51A8">
      <w:pPr>
        <w:pStyle w:val="Body"/>
      </w:pPr>
      <w:r w:rsidRPr="004D51A8">
        <w:t>Application Lifecycle Intelligence (ALI) tracks development activities and links them to Application Lifecycle Management (ALM) entities. ALI integrates your Source Code Management (SCM) with Application Lifecycle Management(ALM) and links activities such as code changes and code coverage analyses from your SCM to ALM entities such as Releases, Requirements, Defects, and Tests</w:t>
      </w:r>
      <w:r>
        <w:t>.</w:t>
      </w:r>
    </w:p>
    <w:p w14:paraId="61CDEBD1" w14:textId="77777777" w:rsidR="004D51A8" w:rsidRDefault="004D51A8" w:rsidP="004D51A8">
      <w:pPr>
        <w:pStyle w:val="Body"/>
      </w:pPr>
      <w:r w:rsidRPr="004D51A8">
        <w:t>As pre-requisite, in ALM Site Administration, enable the ALI extension for every project in which you want to use ALI</w:t>
      </w:r>
      <w:r>
        <w:t>.</w:t>
      </w:r>
    </w:p>
    <w:p w14:paraId="7047852A" w14:textId="1C28E896" w:rsidR="00520EDC" w:rsidRPr="00550C91" w:rsidRDefault="00520EDC" w:rsidP="00520EDC">
      <w:pPr>
        <w:pStyle w:val="Body"/>
      </w:pPr>
      <w:r w:rsidRPr="00550C91">
        <w:t xml:space="preserve">To set up the HP ALM integration with a </w:t>
      </w:r>
      <w:r w:rsidR="0047329A">
        <w:t>TFS</w:t>
      </w:r>
      <w:r w:rsidRPr="00550C91">
        <w:t xml:space="preserve"> server, complete the following steps:</w:t>
      </w:r>
    </w:p>
    <w:p w14:paraId="02CC9BB7" w14:textId="77777777" w:rsidR="00520EDC" w:rsidRPr="00550C91" w:rsidRDefault="00520EDC" w:rsidP="001C61BF">
      <w:pPr>
        <w:pStyle w:val="sfStepFirst"/>
        <w:numPr>
          <w:ilvl w:val="0"/>
          <w:numId w:val="153"/>
        </w:numPr>
      </w:pPr>
      <w:r w:rsidRPr="00550C91">
        <w:t xml:space="preserve">Open the HP ALM </w:t>
      </w:r>
      <w:r>
        <w:t xml:space="preserve">Desktop </w:t>
      </w:r>
      <w:r w:rsidRPr="00550C91">
        <w:t xml:space="preserve">client and login to your </w:t>
      </w:r>
      <w:r w:rsidRPr="0047329A">
        <w:rPr>
          <w:b/>
        </w:rPr>
        <w:t>Domain</w:t>
      </w:r>
      <w:r w:rsidRPr="00550C91">
        <w:t xml:space="preserve"> and </w:t>
      </w:r>
      <w:r w:rsidRPr="0047329A">
        <w:rPr>
          <w:b/>
        </w:rPr>
        <w:t>Project</w:t>
      </w:r>
      <w:r w:rsidRPr="00550C91">
        <w:t>.</w:t>
      </w:r>
    </w:p>
    <w:p w14:paraId="4F4DF4A4" w14:textId="016F874D" w:rsidR="003847EB" w:rsidRDefault="003847EB" w:rsidP="003847EB">
      <w:pPr>
        <w:pStyle w:val="sfStepFirst"/>
        <w:numPr>
          <w:ilvl w:val="0"/>
          <w:numId w:val="0"/>
        </w:numPr>
        <w:ind w:left="1800"/>
      </w:pPr>
      <w:r w:rsidRPr="003847EB">
        <w:rPr>
          <w:b/>
        </w:rPr>
        <w:t xml:space="preserve">Note: </w:t>
      </w:r>
      <w:r>
        <w:t>The</w:t>
      </w:r>
      <w:r w:rsidRPr="003847EB">
        <w:t xml:space="preserve"> steps below </w:t>
      </w:r>
      <w:r>
        <w:t xml:space="preserve">are required only for the </w:t>
      </w:r>
      <w:r w:rsidRPr="003847EB">
        <w:rPr>
          <w:b/>
        </w:rPr>
        <w:t>iBank_I</w:t>
      </w:r>
      <w:r>
        <w:rPr>
          <w:b/>
        </w:rPr>
        <w:t>nvesting</w:t>
      </w:r>
      <w:r>
        <w:t>, since this is the iBank-dotNet (iBank Investor) TFS source code repository.</w:t>
      </w:r>
    </w:p>
    <w:p w14:paraId="7CAF18FB" w14:textId="77777777" w:rsidR="003847EB" w:rsidRDefault="003847EB" w:rsidP="003847EB">
      <w:pPr>
        <w:pStyle w:val="sfStepFirst"/>
        <w:numPr>
          <w:ilvl w:val="0"/>
          <w:numId w:val="0"/>
        </w:numPr>
        <w:ind w:left="1800"/>
      </w:pPr>
      <w:r w:rsidRPr="003847EB">
        <w:rPr>
          <w:b/>
        </w:rPr>
        <w:t>Domain:</w:t>
      </w:r>
      <w:r>
        <w:t xml:space="preserve"> DEVOPS</w:t>
      </w:r>
    </w:p>
    <w:p w14:paraId="1406433B" w14:textId="3D66E7BE" w:rsidR="003847EB" w:rsidRDefault="003847EB" w:rsidP="003847EB">
      <w:pPr>
        <w:pStyle w:val="sfStepFirst"/>
        <w:numPr>
          <w:ilvl w:val="0"/>
          <w:numId w:val="0"/>
        </w:numPr>
        <w:ind w:left="1800"/>
      </w:pPr>
      <w:r w:rsidRPr="003847EB">
        <w:rPr>
          <w:b/>
        </w:rPr>
        <w:t>Projects:</w:t>
      </w:r>
      <w:r>
        <w:t xml:space="preserve"> iBank_Investing</w:t>
      </w:r>
    </w:p>
    <w:p w14:paraId="7E7E6DE7" w14:textId="77777777" w:rsidR="00520EDC" w:rsidRPr="00550C91" w:rsidRDefault="00520EDC" w:rsidP="00520EDC">
      <w:pPr>
        <w:pStyle w:val="sfStepFirst"/>
        <w:numPr>
          <w:ilvl w:val="0"/>
          <w:numId w:val="48"/>
        </w:numPr>
      </w:pPr>
      <w:r w:rsidRPr="00550C91">
        <w:t xml:space="preserve">Click </w:t>
      </w:r>
      <w:r w:rsidRPr="00550C91">
        <w:rPr>
          <w:b/>
        </w:rPr>
        <w:t xml:space="preserve">Management </w:t>
      </w:r>
      <w:r w:rsidRPr="00CA406F">
        <w:rPr>
          <w:b/>
        </w:rPr>
        <w:t>&gt;</w:t>
      </w:r>
      <w:r w:rsidRPr="00550C91">
        <w:t xml:space="preserve"> </w:t>
      </w:r>
      <w:r w:rsidRPr="00550C91">
        <w:rPr>
          <w:b/>
        </w:rPr>
        <w:t>SCM Repositories:</w:t>
      </w:r>
    </w:p>
    <w:p w14:paraId="534B407D" w14:textId="2630097F" w:rsidR="00520EDC" w:rsidRPr="00550C91" w:rsidRDefault="004D51A8" w:rsidP="00520EDC">
      <w:pPr>
        <w:pStyle w:val="snStepNext"/>
        <w:ind w:left="1800"/>
      </w:pPr>
      <w:r>
        <w:rPr>
          <w:noProof/>
        </w:rPr>
        <w:lastRenderedPageBreak/>
        <w:drawing>
          <wp:inline distT="0" distB="0" distL="0" distR="0" wp14:anchorId="47F351FE" wp14:editId="2744BC10">
            <wp:extent cx="5246509" cy="3713259"/>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54647" cy="3719019"/>
                    </a:xfrm>
                    <a:prstGeom prst="rect">
                      <a:avLst/>
                    </a:prstGeom>
                    <a:noFill/>
                    <a:ln>
                      <a:noFill/>
                    </a:ln>
                  </pic:spPr>
                </pic:pic>
              </a:graphicData>
            </a:graphic>
          </wp:inline>
        </w:drawing>
      </w:r>
    </w:p>
    <w:p w14:paraId="08F5D8D9" w14:textId="757A30A2" w:rsidR="00520EDC" w:rsidRPr="00550C91" w:rsidRDefault="00520EDC" w:rsidP="00520EDC">
      <w:pPr>
        <w:pStyle w:val="sfStepFirst"/>
        <w:numPr>
          <w:ilvl w:val="0"/>
          <w:numId w:val="48"/>
        </w:numPr>
      </w:pPr>
      <w:r w:rsidRPr="00550C91">
        <w:t xml:space="preserve">Click </w:t>
      </w:r>
      <w:r w:rsidRPr="00550C91">
        <w:rPr>
          <w:b/>
        </w:rPr>
        <w:t>New Repository</w:t>
      </w:r>
      <w:r w:rsidRPr="00550C91">
        <w:t xml:space="preserve"> and select the </w:t>
      </w:r>
      <w:r w:rsidR="0047329A">
        <w:rPr>
          <w:b/>
        </w:rPr>
        <w:t>TFS</w:t>
      </w:r>
      <w:r w:rsidRPr="00550C91">
        <w:rPr>
          <w:b/>
        </w:rPr>
        <w:t xml:space="preserve"> Provider</w:t>
      </w:r>
      <w:r w:rsidRPr="00550C91">
        <w:t xml:space="preserve"> for </w:t>
      </w:r>
      <w:r w:rsidRPr="00550C91">
        <w:rPr>
          <w:b/>
        </w:rPr>
        <w:t>SCM type</w:t>
      </w:r>
      <w:r w:rsidRPr="00550C91">
        <w:t xml:space="preserve">. Then click </w:t>
      </w:r>
      <w:r w:rsidRPr="00550C91">
        <w:rPr>
          <w:b/>
        </w:rPr>
        <w:t>OK</w:t>
      </w:r>
      <w:r w:rsidRPr="00550C91">
        <w:t>.</w:t>
      </w:r>
    </w:p>
    <w:p w14:paraId="5A8CC3B7" w14:textId="4C65A4FF" w:rsidR="00520EDC" w:rsidRPr="00550C91" w:rsidRDefault="0047329A" w:rsidP="00520EDC">
      <w:pPr>
        <w:pStyle w:val="snStepNext"/>
        <w:ind w:left="1800"/>
      </w:pPr>
      <w:r>
        <w:rPr>
          <w:b/>
          <w:noProof/>
        </w:rPr>
        <w:drawing>
          <wp:inline distT="0" distB="0" distL="0" distR="0" wp14:anchorId="04424C6F" wp14:editId="12EF8A15">
            <wp:extent cx="3550920" cy="1347545"/>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55071" cy="1349120"/>
                    </a:xfrm>
                    <a:prstGeom prst="rect">
                      <a:avLst/>
                    </a:prstGeom>
                    <a:noFill/>
                    <a:ln>
                      <a:noFill/>
                    </a:ln>
                  </pic:spPr>
                </pic:pic>
              </a:graphicData>
            </a:graphic>
          </wp:inline>
        </w:drawing>
      </w:r>
    </w:p>
    <w:p w14:paraId="653D16E0" w14:textId="4378AACE" w:rsidR="00520EDC" w:rsidRPr="00550C91" w:rsidRDefault="00520EDC" w:rsidP="00520EDC">
      <w:pPr>
        <w:pStyle w:val="sfStepFirst"/>
        <w:numPr>
          <w:ilvl w:val="0"/>
          <w:numId w:val="48"/>
        </w:numPr>
      </w:pPr>
      <w:r w:rsidRPr="00550C91">
        <w:t xml:space="preserve">Enter the required inputs: </w:t>
      </w:r>
      <w:r w:rsidRPr="00550C91">
        <w:rPr>
          <w:b/>
        </w:rPr>
        <w:t>Location</w:t>
      </w:r>
      <w:r w:rsidRPr="00550C91">
        <w:t xml:space="preserve">, </w:t>
      </w:r>
      <w:r w:rsidRPr="00550C91">
        <w:rPr>
          <w:b/>
        </w:rPr>
        <w:t>Username</w:t>
      </w:r>
      <w:r w:rsidRPr="00550C91">
        <w:t xml:space="preserve">, </w:t>
      </w:r>
      <w:r w:rsidRPr="00550C91">
        <w:rPr>
          <w:b/>
        </w:rPr>
        <w:t>Password</w:t>
      </w:r>
      <w:r>
        <w:t xml:space="preserve"> and </w:t>
      </w:r>
      <w:r w:rsidR="00175620" w:rsidRPr="00175620">
        <w:rPr>
          <w:b/>
        </w:rPr>
        <w:t>Line count service URL</w:t>
      </w:r>
      <w:r w:rsidRPr="00550C91">
        <w:t>.</w:t>
      </w:r>
    </w:p>
    <w:p w14:paraId="73A36F95" w14:textId="0D3898EF" w:rsidR="00520EDC" w:rsidRPr="00550C91" w:rsidRDefault="00175620" w:rsidP="00520EDC">
      <w:pPr>
        <w:pStyle w:val="snStepNext"/>
        <w:ind w:left="1800"/>
      </w:pPr>
      <w:r>
        <w:rPr>
          <w:noProof/>
        </w:rPr>
        <w:drawing>
          <wp:inline distT="0" distB="0" distL="0" distR="0" wp14:anchorId="30C66407" wp14:editId="0A90FA0F">
            <wp:extent cx="5263763" cy="2766087"/>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442" cy="2771699"/>
                    </a:xfrm>
                    <a:prstGeom prst="rect">
                      <a:avLst/>
                    </a:prstGeom>
                    <a:noFill/>
                    <a:ln>
                      <a:noFill/>
                    </a:ln>
                  </pic:spPr>
                </pic:pic>
              </a:graphicData>
            </a:graphic>
          </wp:inline>
        </w:drawing>
      </w:r>
    </w:p>
    <w:p w14:paraId="08CB5B6E" w14:textId="6B2B87DF" w:rsidR="00175620" w:rsidRPr="00175620" w:rsidRDefault="00520EDC" w:rsidP="00520EDC">
      <w:pPr>
        <w:pStyle w:val="snStepNext"/>
        <w:ind w:left="1800"/>
        <w:rPr>
          <w:i/>
        </w:rPr>
      </w:pPr>
      <w:r w:rsidRPr="00CA406F">
        <w:rPr>
          <w:b/>
        </w:rPr>
        <w:lastRenderedPageBreak/>
        <w:t>Note:</w:t>
      </w:r>
      <w:r>
        <w:rPr>
          <w:b/>
        </w:rPr>
        <w:t xml:space="preserve"> </w:t>
      </w:r>
      <w:r w:rsidR="00175620">
        <w:rPr>
          <w:b/>
        </w:rPr>
        <w:t xml:space="preserve"> </w:t>
      </w:r>
      <w:r w:rsidRPr="00CA406F">
        <w:t>replace</w:t>
      </w:r>
      <w:r>
        <w:t xml:space="preserve"> </w:t>
      </w:r>
      <w:r>
        <w:rPr>
          <w:b/>
        </w:rPr>
        <w:t xml:space="preserve">Location </w:t>
      </w:r>
      <w:r>
        <w:t xml:space="preserve">with the full </w:t>
      </w:r>
      <w:r w:rsidR="00175620">
        <w:t>tfs</w:t>
      </w:r>
      <w:r>
        <w:t xml:space="preserve"> repository URL</w:t>
      </w:r>
      <w:r w:rsidR="00175620">
        <w:t xml:space="preserve"> including the TFS collection, example: </w:t>
      </w:r>
      <w:r w:rsidR="00CB6877" w:rsidRPr="00622308">
        <w:rPr>
          <w:i/>
          <w:rPrChange w:id="498" w:author="Niu, Cheng-Guang" w:date="2014-11-17T10:49:00Z">
            <w:rPr>
              <w:rStyle w:val="Hyperlink"/>
              <w:b/>
              <w:i w:val="0"/>
            </w:rPr>
          </w:rPrChange>
        </w:rPr>
        <w:fldChar w:fldCharType="begin"/>
      </w:r>
      <w:r w:rsidR="00CB6877" w:rsidRPr="00622308">
        <w:rPr>
          <w:i/>
          <w:rPrChange w:id="499" w:author="Niu, Cheng-Guang" w:date="2014-11-17T10:49:00Z">
            <w:rPr/>
          </w:rPrChange>
        </w:rPr>
        <w:instrText xml:space="preserve"> HYPERLINK "http://10.10.60.219:8080/tfs/defaultCollection" </w:instrText>
      </w:r>
      <w:r w:rsidR="00CB6877" w:rsidRPr="00622308">
        <w:rPr>
          <w:i/>
          <w:rPrChange w:id="500" w:author="Niu, Cheng-Guang" w:date="2014-11-17T10:49:00Z">
            <w:rPr>
              <w:rStyle w:val="Hyperlink"/>
              <w:b/>
              <w:i w:val="0"/>
            </w:rPr>
          </w:rPrChange>
        </w:rPr>
        <w:fldChar w:fldCharType="separate"/>
      </w:r>
      <w:r w:rsidR="00175620" w:rsidRPr="00622308">
        <w:rPr>
          <w:rStyle w:val="Hyperlink"/>
          <w:rPrChange w:id="501" w:author="Niu, Cheng-Guang" w:date="2014-11-17T10:49:00Z">
            <w:rPr>
              <w:rStyle w:val="Hyperlink"/>
              <w:b/>
              <w:i w:val="0"/>
            </w:rPr>
          </w:rPrChange>
        </w:rPr>
        <w:t>http://10.10.60.219:8080/tfs/defaultCollection</w:t>
      </w:r>
      <w:r w:rsidR="00CB6877" w:rsidRPr="00622308">
        <w:rPr>
          <w:rStyle w:val="Hyperlink"/>
          <w:rPrChange w:id="502" w:author="Niu, Cheng-Guang" w:date="2014-11-17T10:49:00Z">
            <w:rPr>
              <w:rStyle w:val="Hyperlink"/>
              <w:b/>
              <w:i w:val="0"/>
            </w:rPr>
          </w:rPrChange>
        </w:rPr>
        <w:fldChar w:fldCharType="end"/>
      </w:r>
      <w:del w:id="503" w:author="Niu, Cheng-Guang" w:date="2014-11-17T10:49:00Z">
        <w:r w:rsidR="00175620" w:rsidRPr="00175620" w:rsidDel="00622308">
          <w:rPr>
            <w:i/>
          </w:rPr>
          <w:delText>.</w:delText>
        </w:r>
      </w:del>
    </w:p>
    <w:p w14:paraId="2639C3D8" w14:textId="62E510D5" w:rsidR="00175620" w:rsidRDefault="00175620" w:rsidP="00520EDC">
      <w:pPr>
        <w:pStyle w:val="snStepNext"/>
        <w:ind w:left="1800"/>
      </w:pPr>
      <w:r>
        <w:t>For</w:t>
      </w:r>
      <w:r w:rsidR="00520EDC">
        <w:t xml:space="preserve"> </w:t>
      </w:r>
      <w:r w:rsidR="00520EDC" w:rsidRPr="00CA406F">
        <w:rPr>
          <w:b/>
        </w:rPr>
        <w:t>username</w:t>
      </w:r>
      <w:r w:rsidR="00520EDC">
        <w:t xml:space="preserve"> and </w:t>
      </w:r>
      <w:r w:rsidR="00520EDC" w:rsidRPr="00CA406F">
        <w:rPr>
          <w:b/>
        </w:rPr>
        <w:t>password</w:t>
      </w:r>
      <w:r w:rsidR="00520EDC">
        <w:t xml:space="preserve"> </w:t>
      </w:r>
      <w:r>
        <w:t>use the MStools server computer username and password</w:t>
      </w:r>
      <w:r w:rsidR="00520EDC">
        <w:t xml:space="preserve">. </w:t>
      </w:r>
    </w:p>
    <w:p w14:paraId="1AF8601C" w14:textId="77777777" w:rsidR="00175620" w:rsidRDefault="00175620" w:rsidP="00520EDC">
      <w:pPr>
        <w:pStyle w:val="snStepNext"/>
        <w:ind w:left="1800"/>
      </w:pPr>
      <w:r>
        <w:t xml:space="preserve">For </w:t>
      </w:r>
      <w:r>
        <w:rPr>
          <w:b/>
        </w:rPr>
        <w:t>Line count service URL</w:t>
      </w:r>
      <w:r w:rsidR="00520EDC">
        <w:t xml:space="preserve"> </w:t>
      </w:r>
      <w:r>
        <w:t>provide the tfs-ali webservice URL, for example:</w:t>
      </w:r>
    </w:p>
    <w:p w14:paraId="21DED84D" w14:textId="7D1CCA20" w:rsidR="00175620" w:rsidRPr="00622308" w:rsidRDefault="00175620" w:rsidP="00520EDC">
      <w:pPr>
        <w:pStyle w:val="snStepNext"/>
        <w:ind w:left="1800"/>
        <w:rPr>
          <w:i/>
          <w:rPrChange w:id="504" w:author="Niu, Cheng-Guang" w:date="2014-11-17T10:49:00Z">
            <w:rPr>
              <w:b/>
            </w:rPr>
          </w:rPrChange>
        </w:rPr>
      </w:pPr>
      <w:r w:rsidRPr="00622308">
        <w:rPr>
          <w:i/>
          <w:rPrChange w:id="505" w:author="Niu, Cheng-Guang" w:date="2014-11-17T10:49:00Z">
            <w:rPr>
              <w:b/>
            </w:rPr>
          </w:rPrChange>
        </w:rPr>
        <w:t>http://10.10.60.219:8080/tfsali/Service/LineCountService.svc</w:t>
      </w:r>
    </w:p>
    <w:p w14:paraId="5FFC89A8" w14:textId="1C5C540D" w:rsidR="00520EDC" w:rsidRPr="00550C91" w:rsidRDefault="00175620" w:rsidP="00520EDC">
      <w:pPr>
        <w:pStyle w:val="snStepNext"/>
        <w:ind w:left="1800"/>
      </w:pPr>
      <w:r>
        <w:t xml:space="preserve">This is the tfsali web service, deployed during the </w:t>
      </w:r>
      <w:r w:rsidRPr="00175620">
        <w:rPr>
          <w:b/>
        </w:rPr>
        <w:t>Install HP TFS ALI service</w:t>
      </w:r>
      <w:r>
        <w:t xml:space="preserve"> procedure in the MSTools server chapter</w:t>
      </w:r>
      <w:r w:rsidR="00520EDC">
        <w:t>.</w:t>
      </w:r>
    </w:p>
    <w:p w14:paraId="7639ECD6" w14:textId="77777777" w:rsidR="00520EDC" w:rsidRPr="00550C91" w:rsidRDefault="00520EDC" w:rsidP="00520EDC">
      <w:pPr>
        <w:pStyle w:val="sfStepFirst"/>
        <w:numPr>
          <w:ilvl w:val="0"/>
          <w:numId w:val="48"/>
        </w:numPr>
      </w:pPr>
      <w:r w:rsidRPr="00550C91">
        <w:t xml:space="preserve">Click the </w:t>
      </w:r>
      <w:r w:rsidRPr="00CA406F">
        <w:t>Change</w:t>
      </w:r>
      <w:r w:rsidRPr="00550C91">
        <w:rPr>
          <w:b/>
        </w:rPr>
        <w:t xml:space="preserve"> Detection</w:t>
      </w:r>
      <w:r w:rsidRPr="00550C91">
        <w:t xml:space="preserve"> tab and enable the two options:</w:t>
      </w:r>
    </w:p>
    <w:p w14:paraId="273FC2C8" w14:textId="4FC390D8" w:rsidR="00520EDC" w:rsidRPr="00550C91" w:rsidRDefault="00175620" w:rsidP="00520EDC">
      <w:pPr>
        <w:pStyle w:val="snStepNext"/>
        <w:ind w:left="1800"/>
      </w:pPr>
      <w:r>
        <w:rPr>
          <w:noProof/>
        </w:rPr>
        <w:drawing>
          <wp:inline distT="0" distB="0" distL="0" distR="0" wp14:anchorId="28D5DE64" wp14:editId="76D5CE4A">
            <wp:extent cx="5235341" cy="2751151"/>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42507" cy="2754916"/>
                    </a:xfrm>
                    <a:prstGeom prst="rect">
                      <a:avLst/>
                    </a:prstGeom>
                    <a:noFill/>
                    <a:ln>
                      <a:noFill/>
                    </a:ln>
                  </pic:spPr>
                </pic:pic>
              </a:graphicData>
            </a:graphic>
          </wp:inline>
        </w:drawing>
      </w:r>
    </w:p>
    <w:p w14:paraId="54204201" w14:textId="77777777" w:rsidR="00520EDC" w:rsidRPr="00550C91" w:rsidRDefault="00520EDC" w:rsidP="00520EDC">
      <w:pPr>
        <w:pStyle w:val="sfStepFirst"/>
        <w:numPr>
          <w:ilvl w:val="0"/>
          <w:numId w:val="48"/>
        </w:numPr>
      </w:pPr>
      <w:r w:rsidRPr="00550C91">
        <w:t xml:space="preserve">Click </w:t>
      </w:r>
      <w:r w:rsidRPr="00550C91">
        <w:rPr>
          <w:b/>
        </w:rPr>
        <w:t>Submit</w:t>
      </w:r>
      <w:r>
        <w:rPr>
          <w:b/>
        </w:rPr>
        <w:t xml:space="preserve"> </w:t>
      </w:r>
      <w:r w:rsidRPr="006274BE">
        <w:t>and then click</w:t>
      </w:r>
      <w:r>
        <w:rPr>
          <w:b/>
        </w:rPr>
        <w:t xml:space="preserve"> Close</w:t>
      </w:r>
      <w:r w:rsidRPr="00550C91">
        <w:t>.</w:t>
      </w:r>
    </w:p>
    <w:p w14:paraId="749107E9" w14:textId="353627C8" w:rsidR="00520EDC" w:rsidRPr="00550C91" w:rsidRDefault="00175620" w:rsidP="00520EDC">
      <w:pPr>
        <w:pStyle w:val="sfStepFirst"/>
        <w:numPr>
          <w:ilvl w:val="0"/>
          <w:numId w:val="48"/>
        </w:numPr>
      </w:pPr>
      <w:r>
        <w:t>Select the</w:t>
      </w:r>
      <w:r w:rsidR="00520EDC">
        <w:t xml:space="preserve"> new GIT repository </w:t>
      </w:r>
      <w:r>
        <w:t xml:space="preserve">and click on the </w:t>
      </w:r>
      <w:r w:rsidR="00520EDC" w:rsidRPr="00175620">
        <w:rPr>
          <w:b/>
        </w:rPr>
        <w:t>Branches</w:t>
      </w:r>
      <w:r w:rsidR="00520EDC">
        <w:t xml:space="preserve"> tab.</w:t>
      </w:r>
    </w:p>
    <w:p w14:paraId="7AE976E4" w14:textId="478A134E" w:rsidR="00520EDC" w:rsidRPr="00550C91" w:rsidRDefault="004D51A8" w:rsidP="00520EDC">
      <w:pPr>
        <w:pStyle w:val="ListParagraph"/>
        <w:ind w:left="1800"/>
      </w:pPr>
      <w:r>
        <w:rPr>
          <w:noProof/>
        </w:rPr>
        <w:drawing>
          <wp:inline distT="0" distB="0" distL="0" distR="0" wp14:anchorId="40D58FB1" wp14:editId="0357D99C">
            <wp:extent cx="5220827" cy="372916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28132" cy="3734380"/>
                    </a:xfrm>
                    <a:prstGeom prst="rect">
                      <a:avLst/>
                    </a:prstGeom>
                    <a:noFill/>
                    <a:ln>
                      <a:noFill/>
                    </a:ln>
                  </pic:spPr>
                </pic:pic>
              </a:graphicData>
            </a:graphic>
          </wp:inline>
        </w:drawing>
      </w:r>
    </w:p>
    <w:p w14:paraId="698315C4" w14:textId="77777777" w:rsidR="00520EDC" w:rsidRPr="00550C91" w:rsidRDefault="00520EDC" w:rsidP="00520EDC">
      <w:pPr>
        <w:pStyle w:val="sfStepFirst"/>
        <w:numPr>
          <w:ilvl w:val="0"/>
          <w:numId w:val="48"/>
        </w:numPr>
      </w:pPr>
      <w:r w:rsidRPr="00550C91">
        <w:lastRenderedPageBreak/>
        <w:t>Click the</w:t>
      </w:r>
      <w:r w:rsidRPr="00550C91">
        <w:rPr>
          <w:noProof/>
        </w:rPr>
        <w:drawing>
          <wp:inline distT="0" distB="0" distL="0" distR="0" wp14:anchorId="2E9A19D1" wp14:editId="5C43D85D">
            <wp:extent cx="194901" cy="177499"/>
            <wp:effectExtent l="19050" t="0" r="0" b="0"/>
            <wp:docPr id="2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5" cstate="print"/>
                    <a:srcRect/>
                    <a:stretch>
                      <a:fillRect/>
                    </a:stretch>
                  </pic:blipFill>
                  <pic:spPr bwMode="auto">
                    <a:xfrm>
                      <a:off x="0" y="0"/>
                      <a:ext cx="194836" cy="177440"/>
                    </a:xfrm>
                    <a:prstGeom prst="rect">
                      <a:avLst/>
                    </a:prstGeom>
                    <a:noFill/>
                    <a:ln w="9525">
                      <a:noFill/>
                      <a:miter lim="800000"/>
                      <a:headEnd/>
                      <a:tailEnd/>
                    </a:ln>
                  </pic:spPr>
                </pic:pic>
              </a:graphicData>
            </a:graphic>
          </wp:inline>
        </w:drawing>
      </w:r>
      <w:r w:rsidRPr="00550C91">
        <w:t xml:space="preserve"> button, to add new repository branch. Enter the required inputs and click </w:t>
      </w:r>
      <w:r w:rsidRPr="00550C91">
        <w:rPr>
          <w:b/>
        </w:rPr>
        <w:t>Submit</w:t>
      </w:r>
      <w:r>
        <w:rPr>
          <w:b/>
        </w:rPr>
        <w:t xml:space="preserve"> </w:t>
      </w:r>
      <w:r w:rsidRPr="00417DBC">
        <w:t>and</w:t>
      </w:r>
      <w:r>
        <w:rPr>
          <w:b/>
        </w:rPr>
        <w:t xml:space="preserve"> Close</w:t>
      </w:r>
      <w:r w:rsidRPr="00550C91">
        <w:t>.</w:t>
      </w:r>
    </w:p>
    <w:p w14:paraId="64E6F3AA" w14:textId="13F3B447" w:rsidR="00520EDC" w:rsidRDefault="00787C69" w:rsidP="00520EDC">
      <w:pPr>
        <w:pStyle w:val="snStepNext"/>
        <w:ind w:left="1800"/>
      </w:pPr>
      <w:r>
        <w:rPr>
          <w:noProof/>
        </w:rPr>
        <w:drawing>
          <wp:inline distT="0" distB="0" distL="0" distR="0" wp14:anchorId="01934393" wp14:editId="31D04572">
            <wp:extent cx="3475990" cy="233033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08204" cy="2351930"/>
                    </a:xfrm>
                    <a:prstGeom prst="rect">
                      <a:avLst/>
                    </a:prstGeom>
                    <a:noFill/>
                    <a:ln>
                      <a:noFill/>
                    </a:ln>
                  </pic:spPr>
                </pic:pic>
              </a:graphicData>
            </a:graphic>
          </wp:inline>
        </w:drawing>
      </w:r>
    </w:p>
    <w:p w14:paraId="0B1EBD71" w14:textId="0E01DEED" w:rsidR="00520EDC" w:rsidRDefault="00520EDC" w:rsidP="00520EDC">
      <w:pPr>
        <w:pStyle w:val="snStepNext"/>
        <w:ind w:left="1800"/>
      </w:pPr>
      <w:r w:rsidRPr="00E43F35">
        <w:rPr>
          <w:b/>
        </w:rPr>
        <w:t xml:space="preserve">Note: </w:t>
      </w:r>
      <w:r>
        <w:t xml:space="preserve">Set the branch </w:t>
      </w:r>
      <w:r w:rsidRPr="00E43F35">
        <w:rPr>
          <w:b/>
        </w:rPr>
        <w:t>Path</w:t>
      </w:r>
      <w:r>
        <w:t xml:space="preserve"> to </w:t>
      </w:r>
      <w:r w:rsidRPr="00E43F35">
        <w:rPr>
          <w:b/>
        </w:rPr>
        <w:t>/</w:t>
      </w:r>
      <w:r w:rsidR="00787C69">
        <w:rPr>
          <w:b/>
        </w:rPr>
        <w:t>iBank-dotNet-VS</w:t>
      </w:r>
      <w:r w:rsidR="00787C69">
        <w:t xml:space="preserve">, e.g the TFS team project name without the </w:t>
      </w:r>
      <w:r w:rsidR="00787C69" w:rsidRPr="00787C69">
        <w:rPr>
          <w:b/>
        </w:rPr>
        <w:t>$</w:t>
      </w:r>
      <w:r w:rsidR="00787C69">
        <w:t xml:space="preserve"> character in-front</w:t>
      </w:r>
      <w:r>
        <w:t xml:space="preserve">. </w:t>
      </w:r>
    </w:p>
    <w:p w14:paraId="3556551E" w14:textId="7BCE11B1" w:rsidR="00520EDC" w:rsidRDefault="00520EDC" w:rsidP="00520EDC">
      <w:pPr>
        <w:pStyle w:val="sfStepFirst"/>
        <w:numPr>
          <w:ilvl w:val="0"/>
          <w:numId w:val="48"/>
        </w:numPr>
      </w:pPr>
      <w:r>
        <w:t xml:space="preserve">To verify the SCM integration, you need to have at least one check-in event for the </w:t>
      </w:r>
      <w:r>
        <w:rPr>
          <w:b/>
        </w:rPr>
        <w:t>iBank-</w:t>
      </w:r>
      <w:r w:rsidR="00787C69">
        <w:rPr>
          <w:b/>
        </w:rPr>
        <w:t>dotNet-VS</w:t>
      </w:r>
      <w:r>
        <w:rPr>
          <w:b/>
        </w:rPr>
        <w:t xml:space="preserve"> </w:t>
      </w:r>
      <w:r w:rsidR="00787C69">
        <w:t>project</w:t>
      </w:r>
      <w:r>
        <w:t xml:space="preserve"> in </w:t>
      </w:r>
      <w:r w:rsidR="00787C69">
        <w:t>TFS</w:t>
      </w:r>
      <w:r>
        <w:t xml:space="preserve">. Then go to the </w:t>
      </w:r>
      <w:r>
        <w:rPr>
          <w:b/>
        </w:rPr>
        <w:t>Change Detection</w:t>
      </w:r>
      <w:r>
        <w:t xml:space="preserve"> section in ALM for this SCM repository and click </w:t>
      </w:r>
      <w:r>
        <w:rPr>
          <w:b/>
        </w:rPr>
        <w:t>synchronize</w:t>
      </w:r>
      <w:r>
        <w:t>, to manually synchronize the scm information in ALM.</w:t>
      </w:r>
    </w:p>
    <w:p w14:paraId="4C0C3B29" w14:textId="7361FC8F" w:rsidR="00520EDC" w:rsidRDefault="009812EC" w:rsidP="00520EDC">
      <w:pPr>
        <w:pStyle w:val="sfStepFirst"/>
        <w:numPr>
          <w:ilvl w:val="0"/>
          <w:numId w:val="0"/>
        </w:numPr>
        <w:ind w:left="1800"/>
      </w:pPr>
      <w:r>
        <w:rPr>
          <w:noProof/>
        </w:rPr>
        <w:drawing>
          <wp:inline distT="0" distB="0" distL="0" distR="0" wp14:anchorId="7DCC3C45" wp14:editId="1E050234">
            <wp:extent cx="5231958" cy="3737113"/>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34535" cy="3738954"/>
                    </a:xfrm>
                    <a:prstGeom prst="rect">
                      <a:avLst/>
                    </a:prstGeom>
                    <a:noFill/>
                    <a:ln>
                      <a:noFill/>
                    </a:ln>
                  </pic:spPr>
                </pic:pic>
              </a:graphicData>
            </a:graphic>
          </wp:inline>
        </w:drawing>
      </w:r>
    </w:p>
    <w:p w14:paraId="0C4676E1" w14:textId="5B8D3B0F" w:rsidR="00520EDC" w:rsidRPr="00B5717D" w:rsidRDefault="00520EDC" w:rsidP="00520EDC">
      <w:pPr>
        <w:pStyle w:val="snStepNext"/>
        <w:ind w:left="1890"/>
      </w:pPr>
      <w:r w:rsidRPr="00B5717D">
        <w:rPr>
          <w:b/>
        </w:rPr>
        <w:t>Note:</w:t>
      </w:r>
      <w:r>
        <w:t xml:space="preserve"> SCM information is receved by manual synchronization, scheduled synchronization or automatically by data transmitted from the </w:t>
      </w:r>
      <w:r w:rsidR="00787C69">
        <w:t>TFS</w:t>
      </w:r>
      <w:r>
        <w:t xml:space="preserve"> agents.</w:t>
      </w:r>
    </w:p>
    <w:p w14:paraId="064B4732" w14:textId="529A07F2" w:rsidR="00520EDC" w:rsidRDefault="00520EDC" w:rsidP="00520EDC">
      <w:pPr>
        <w:pStyle w:val="sfStepFirst"/>
        <w:numPr>
          <w:ilvl w:val="0"/>
          <w:numId w:val="48"/>
        </w:numPr>
      </w:pPr>
      <w:r>
        <w:t xml:space="preserve">Go to </w:t>
      </w:r>
      <w:r>
        <w:rPr>
          <w:b/>
        </w:rPr>
        <w:t>Development &gt; Code Changes</w:t>
      </w:r>
      <w:r>
        <w:t xml:space="preserve"> section and click </w:t>
      </w:r>
      <w:r>
        <w:rPr>
          <w:noProof/>
        </w:rPr>
        <w:drawing>
          <wp:inline distT="0" distB="0" distL="0" distR="0" wp14:anchorId="3108CC38" wp14:editId="41324BEC">
            <wp:extent cx="127673" cy="151350"/>
            <wp:effectExtent l="0" t="0" r="571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430" cy="159360"/>
                    </a:xfrm>
                    <a:prstGeom prst="rect">
                      <a:avLst/>
                    </a:prstGeom>
                    <a:noFill/>
                    <a:ln>
                      <a:noFill/>
                    </a:ln>
                  </pic:spPr>
                </pic:pic>
              </a:graphicData>
            </a:graphic>
          </wp:inline>
        </w:drawing>
      </w:r>
      <w:r>
        <w:t xml:space="preserve"> to refresh the SCM repository informa</w:t>
      </w:r>
      <w:r w:rsidR="00787C69">
        <w:t xml:space="preserve">tion. You should see all </w:t>
      </w:r>
      <w:r w:rsidR="00787C69" w:rsidRPr="00787C69">
        <w:rPr>
          <w:b/>
        </w:rPr>
        <w:t>iBank-dotNet-VS</w:t>
      </w:r>
      <w:r>
        <w:t xml:space="preserve"> </w:t>
      </w:r>
      <w:r w:rsidR="00787C69">
        <w:t>project</w:t>
      </w:r>
      <w:r>
        <w:t xml:space="preserve"> changes in the list below.</w:t>
      </w:r>
    </w:p>
    <w:p w14:paraId="10F6F826" w14:textId="1B27A1A6" w:rsidR="00520EDC" w:rsidRDefault="009812EC" w:rsidP="00520EDC">
      <w:pPr>
        <w:pStyle w:val="sfStepFirst"/>
        <w:numPr>
          <w:ilvl w:val="0"/>
          <w:numId w:val="0"/>
        </w:numPr>
        <w:ind w:left="1800"/>
      </w:pPr>
      <w:r>
        <w:rPr>
          <w:noProof/>
        </w:rPr>
        <w:lastRenderedPageBreak/>
        <w:drawing>
          <wp:inline distT="0" distB="0" distL="0" distR="0" wp14:anchorId="27AAE7AA" wp14:editId="41977E11">
            <wp:extent cx="5267355" cy="372121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617" cy="3726341"/>
                    </a:xfrm>
                    <a:prstGeom prst="rect">
                      <a:avLst/>
                    </a:prstGeom>
                    <a:noFill/>
                    <a:ln>
                      <a:noFill/>
                    </a:ln>
                  </pic:spPr>
                </pic:pic>
              </a:graphicData>
            </a:graphic>
          </wp:inline>
        </w:drawing>
      </w:r>
    </w:p>
    <w:p w14:paraId="795F94A0" w14:textId="77777777" w:rsidR="00520EDC" w:rsidRDefault="00520EDC" w:rsidP="000C0583">
      <w:pPr>
        <w:pStyle w:val="snStepNext"/>
        <w:ind w:left="1800"/>
        <w:rPr>
          <w:b/>
        </w:rPr>
      </w:pPr>
    </w:p>
    <w:p w14:paraId="4B891E57" w14:textId="52230FDA" w:rsidR="009812EC" w:rsidRPr="00550C91" w:rsidRDefault="009812EC" w:rsidP="009812EC">
      <w:pPr>
        <w:pStyle w:val="h3Head3"/>
      </w:pPr>
      <w:bookmarkStart w:id="506" w:name="_Toc403410114"/>
      <w:r w:rsidRPr="008454F7">
        <w:t>Add SCM GIT repository in ALM for iBank_Investing project (OPTIONAL)</w:t>
      </w:r>
      <w:bookmarkEnd w:id="506"/>
    </w:p>
    <w:p w14:paraId="665DC925" w14:textId="77777777" w:rsidR="009812EC" w:rsidRDefault="009812EC" w:rsidP="009812EC">
      <w:pPr>
        <w:pStyle w:val="Body"/>
      </w:pPr>
      <w:r w:rsidRPr="004D51A8">
        <w:t>Application Lifecycle Intelligence (ALI) tracks development activities and links them to Application Lifecycle Management (ALM) entities. ALI integrates your Source Code Management (SCM) with Application Lifecycle Management(ALM) and links activities such as code changes and code coverage analyses from your SCM to ALM entities such as Releases, Requirements, Defects, and Tests</w:t>
      </w:r>
      <w:r>
        <w:t>.</w:t>
      </w:r>
    </w:p>
    <w:p w14:paraId="36FA6C9B" w14:textId="77777777" w:rsidR="009812EC" w:rsidRDefault="009812EC" w:rsidP="009812EC">
      <w:pPr>
        <w:pStyle w:val="Body"/>
      </w:pPr>
      <w:r w:rsidRPr="004D51A8">
        <w:t>As pre-requisite, in ALM Site Administration, enable the ALI extension for every project in which you want to use ALI</w:t>
      </w:r>
      <w:r>
        <w:t>.</w:t>
      </w:r>
    </w:p>
    <w:p w14:paraId="402539D2" w14:textId="77777777" w:rsidR="009812EC" w:rsidRPr="00550C91" w:rsidRDefault="009812EC" w:rsidP="009812EC">
      <w:pPr>
        <w:pStyle w:val="Body"/>
      </w:pPr>
      <w:r w:rsidRPr="00550C91">
        <w:t xml:space="preserve">To set up the HP ALM integration with a </w:t>
      </w:r>
      <w:r>
        <w:t>GIT</w:t>
      </w:r>
      <w:r w:rsidRPr="00550C91">
        <w:t xml:space="preserve"> server, complete the following steps:</w:t>
      </w:r>
    </w:p>
    <w:p w14:paraId="6F27FA03" w14:textId="77777777" w:rsidR="009812EC" w:rsidRPr="00550C91" w:rsidRDefault="009812EC" w:rsidP="001C61BF">
      <w:pPr>
        <w:pStyle w:val="sfStepFirst"/>
        <w:numPr>
          <w:ilvl w:val="0"/>
          <w:numId w:val="155"/>
        </w:numPr>
      </w:pPr>
      <w:r w:rsidRPr="00550C91">
        <w:t xml:space="preserve">Open the HP ALM </w:t>
      </w:r>
      <w:r>
        <w:t xml:space="preserve">Desktop </w:t>
      </w:r>
      <w:r w:rsidRPr="00550C91">
        <w:t xml:space="preserve">client and login to your </w:t>
      </w:r>
      <w:r w:rsidRPr="009812EC">
        <w:rPr>
          <w:b/>
        </w:rPr>
        <w:t>Domain</w:t>
      </w:r>
      <w:r w:rsidRPr="00550C91">
        <w:t xml:space="preserve"> and </w:t>
      </w:r>
      <w:r w:rsidRPr="009812EC">
        <w:rPr>
          <w:b/>
        </w:rPr>
        <w:t>Project</w:t>
      </w:r>
      <w:r w:rsidRPr="00550C91">
        <w:t>.</w:t>
      </w:r>
    </w:p>
    <w:p w14:paraId="6BAF454A" w14:textId="3301ABF3" w:rsidR="009812EC" w:rsidRDefault="009812EC" w:rsidP="009812EC">
      <w:pPr>
        <w:pStyle w:val="sfStepFirst"/>
        <w:numPr>
          <w:ilvl w:val="0"/>
          <w:numId w:val="0"/>
        </w:numPr>
        <w:ind w:left="1800"/>
      </w:pPr>
      <w:r>
        <w:rPr>
          <w:b/>
        </w:rPr>
        <w:t>Note</w:t>
      </w:r>
      <w:r w:rsidRPr="003847EB">
        <w:rPr>
          <w:b/>
        </w:rPr>
        <w:t xml:space="preserve">: </w:t>
      </w:r>
      <w:r>
        <w:t>The</w:t>
      </w:r>
      <w:r w:rsidRPr="003847EB">
        <w:t xml:space="preserve"> steps below </w:t>
      </w:r>
      <w:r>
        <w:t xml:space="preserve">are required only for the </w:t>
      </w:r>
      <w:r w:rsidRPr="003847EB">
        <w:rPr>
          <w:b/>
        </w:rPr>
        <w:t>iBank_In</w:t>
      </w:r>
      <w:r>
        <w:rPr>
          <w:b/>
        </w:rPr>
        <w:t xml:space="preserve">vesting </w:t>
      </w:r>
      <w:r w:rsidRPr="009812EC">
        <w:t>project</w:t>
      </w:r>
      <w:r>
        <w:t>, since this is the iBank-dotNet (iBank Investor) GIT source code repository. Since we can use TFS instead of GIT, these steps are optional again.</w:t>
      </w:r>
    </w:p>
    <w:p w14:paraId="3E021FFE" w14:textId="77777777" w:rsidR="009812EC" w:rsidRDefault="009812EC" w:rsidP="009812EC">
      <w:pPr>
        <w:pStyle w:val="sfStepFirst"/>
        <w:numPr>
          <w:ilvl w:val="0"/>
          <w:numId w:val="0"/>
        </w:numPr>
        <w:ind w:left="1800"/>
      </w:pPr>
      <w:r w:rsidRPr="003847EB">
        <w:rPr>
          <w:b/>
        </w:rPr>
        <w:t>Domain:</w:t>
      </w:r>
      <w:r>
        <w:t xml:space="preserve"> DEVOPS</w:t>
      </w:r>
    </w:p>
    <w:p w14:paraId="729233B4" w14:textId="3D56EF5F" w:rsidR="009812EC" w:rsidRDefault="009812EC" w:rsidP="009812EC">
      <w:pPr>
        <w:pStyle w:val="sfStepFirst"/>
        <w:numPr>
          <w:ilvl w:val="0"/>
          <w:numId w:val="0"/>
        </w:numPr>
        <w:ind w:left="1800"/>
      </w:pPr>
      <w:r w:rsidRPr="003847EB">
        <w:rPr>
          <w:b/>
        </w:rPr>
        <w:t>Projects:</w:t>
      </w:r>
      <w:r>
        <w:t xml:space="preserve"> iBank_Investing</w:t>
      </w:r>
    </w:p>
    <w:p w14:paraId="6DD677D3" w14:textId="77777777" w:rsidR="009812EC" w:rsidRPr="00550C91" w:rsidRDefault="009812EC" w:rsidP="009812EC">
      <w:pPr>
        <w:pStyle w:val="sfStepFirst"/>
        <w:numPr>
          <w:ilvl w:val="0"/>
          <w:numId w:val="48"/>
        </w:numPr>
      </w:pPr>
      <w:r w:rsidRPr="00550C91">
        <w:t xml:space="preserve">Click </w:t>
      </w:r>
      <w:r w:rsidRPr="00550C91">
        <w:rPr>
          <w:b/>
        </w:rPr>
        <w:t xml:space="preserve">Management </w:t>
      </w:r>
      <w:r w:rsidRPr="00CA406F">
        <w:rPr>
          <w:b/>
        </w:rPr>
        <w:t>&gt;</w:t>
      </w:r>
      <w:r w:rsidRPr="00550C91">
        <w:t xml:space="preserve"> </w:t>
      </w:r>
      <w:r w:rsidRPr="00550C91">
        <w:rPr>
          <w:b/>
        </w:rPr>
        <w:t>SCM Repositories:</w:t>
      </w:r>
    </w:p>
    <w:p w14:paraId="57BFC82C" w14:textId="583C9060" w:rsidR="009812EC" w:rsidRPr="00550C91" w:rsidRDefault="00D2616F" w:rsidP="009812EC">
      <w:pPr>
        <w:pStyle w:val="snStepNext"/>
        <w:ind w:left="1800"/>
      </w:pPr>
      <w:r>
        <w:rPr>
          <w:noProof/>
        </w:rPr>
        <w:lastRenderedPageBreak/>
        <w:drawing>
          <wp:inline distT="0" distB="0" distL="0" distR="0" wp14:anchorId="7BD18010" wp14:editId="6BCC2A24">
            <wp:extent cx="5247640" cy="371406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2912" cy="3724869"/>
                    </a:xfrm>
                    <a:prstGeom prst="rect">
                      <a:avLst/>
                    </a:prstGeom>
                    <a:noFill/>
                    <a:ln>
                      <a:noFill/>
                    </a:ln>
                  </pic:spPr>
                </pic:pic>
              </a:graphicData>
            </a:graphic>
          </wp:inline>
        </w:drawing>
      </w:r>
    </w:p>
    <w:p w14:paraId="736F16D3" w14:textId="77777777" w:rsidR="009812EC" w:rsidRPr="00550C91" w:rsidRDefault="009812EC" w:rsidP="009812EC">
      <w:pPr>
        <w:pStyle w:val="sfStepFirst"/>
        <w:numPr>
          <w:ilvl w:val="0"/>
          <w:numId w:val="48"/>
        </w:numPr>
      </w:pPr>
      <w:r w:rsidRPr="00550C91">
        <w:t xml:space="preserve">Click </w:t>
      </w:r>
      <w:r w:rsidRPr="00550C91">
        <w:rPr>
          <w:b/>
        </w:rPr>
        <w:t>New Repository</w:t>
      </w:r>
      <w:r w:rsidRPr="00550C91">
        <w:t xml:space="preserve"> and select the </w:t>
      </w:r>
      <w:r>
        <w:rPr>
          <w:b/>
        </w:rPr>
        <w:t>Git</w:t>
      </w:r>
      <w:r w:rsidRPr="00550C91">
        <w:rPr>
          <w:b/>
        </w:rPr>
        <w:t xml:space="preserve"> Provider</w:t>
      </w:r>
      <w:r w:rsidRPr="00550C91">
        <w:t xml:space="preserve"> for </w:t>
      </w:r>
      <w:r w:rsidRPr="00550C91">
        <w:rPr>
          <w:b/>
        </w:rPr>
        <w:t>SCM type</w:t>
      </w:r>
      <w:r w:rsidRPr="00550C91">
        <w:t xml:space="preserve">. Then click </w:t>
      </w:r>
      <w:r w:rsidRPr="00550C91">
        <w:rPr>
          <w:b/>
        </w:rPr>
        <w:t>OK</w:t>
      </w:r>
      <w:r w:rsidRPr="00550C91">
        <w:t>.</w:t>
      </w:r>
    </w:p>
    <w:p w14:paraId="07CB8A80" w14:textId="77777777" w:rsidR="009812EC" w:rsidRPr="00550C91" w:rsidRDefault="009812EC" w:rsidP="009812EC">
      <w:pPr>
        <w:pStyle w:val="snStepNext"/>
        <w:ind w:left="1800"/>
      </w:pPr>
      <w:r>
        <w:rPr>
          <w:b/>
          <w:noProof/>
        </w:rPr>
        <w:drawing>
          <wp:inline distT="0" distB="0" distL="0" distR="0" wp14:anchorId="4030A981" wp14:editId="12798A5C">
            <wp:extent cx="3550920" cy="1365738"/>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67155" cy="1371982"/>
                    </a:xfrm>
                    <a:prstGeom prst="rect">
                      <a:avLst/>
                    </a:prstGeom>
                    <a:noFill/>
                    <a:ln>
                      <a:noFill/>
                    </a:ln>
                  </pic:spPr>
                </pic:pic>
              </a:graphicData>
            </a:graphic>
          </wp:inline>
        </w:drawing>
      </w:r>
    </w:p>
    <w:p w14:paraId="268D0F11" w14:textId="77777777" w:rsidR="009812EC" w:rsidRPr="00550C91" w:rsidRDefault="009812EC" w:rsidP="009812EC">
      <w:pPr>
        <w:pStyle w:val="sfStepFirst"/>
        <w:numPr>
          <w:ilvl w:val="0"/>
          <w:numId w:val="48"/>
        </w:numPr>
      </w:pPr>
      <w:r w:rsidRPr="00550C91">
        <w:t xml:space="preserve">Enter the required inputs: </w:t>
      </w:r>
      <w:r w:rsidRPr="00550C91">
        <w:rPr>
          <w:b/>
        </w:rPr>
        <w:t>Location</w:t>
      </w:r>
      <w:r w:rsidRPr="00550C91">
        <w:t xml:space="preserve">, </w:t>
      </w:r>
      <w:r w:rsidRPr="00550C91">
        <w:rPr>
          <w:b/>
        </w:rPr>
        <w:t>Username</w:t>
      </w:r>
      <w:r w:rsidRPr="00550C91">
        <w:t xml:space="preserve">, </w:t>
      </w:r>
      <w:r w:rsidRPr="00550C91">
        <w:rPr>
          <w:b/>
        </w:rPr>
        <w:t>Password</w:t>
      </w:r>
      <w:r>
        <w:t xml:space="preserve"> and Directory for local Git repository</w:t>
      </w:r>
      <w:r w:rsidRPr="00550C91">
        <w:t>.</w:t>
      </w:r>
    </w:p>
    <w:p w14:paraId="0C87CC5B" w14:textId="5C0DE6FF" w:rsidR="009812EC" w:rsidRPr="00550C91" w:rsidRDefault="004F721D" w:rsidP="009812EC">
      <w:pPr>
        <w:pStyle w:val="snStepNext"/>
        <w:ind w:left="1800"/>
      </w:pPr>
      <w:r>
        <w:rPr>
          <w:noProof/>
        </w:rPr>
        <w:drawing>
          <wp:inline distT="0" distB="0" distL="0" distR="0" wp14:anchorId="1624CD71" wp14:editId="5BBDB8D2">
            <wp:extent cx="5278483" cy="250466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00788" cy="2515245"/>
                    </a:xfrm>
                    <a:prstGeom prst="rect">
                      <a:avLst/>
                    </a:prstGeom>
                    <a:noFill/>
                    <a:ln>
                      <a:noFill/>
                    </a:ln>
                  </pic:spPr>
                </pic:pic>
              </a:graphicData>
            </a:graphic>
          </wp:inline>
        </w:drawing>
      </w:r>
    </w:p>
    <w:p w14:paraId="50B775FB" w14:textId="77777777" w:rsidR="009812EC" w:rsidRPr="00550C91" w:rsidRDefault="009812EC" w:rsidP="009812EC">
      <w:pPr>
        <w:pStyle w:val="snStepNext"/>
        <w:ind w:left="1800"/>
      </w:pPr>
      <w:r w:rsidRPr="00CA406F">
        <w:rPr>
          <w:b/>
        </w:rPr>
        <w:t>Note:</w:t>
      </w:r>
      <w:r>
        <w:rPr>
          <w:b/>
        </w:rPr>
        <w:t xml:space="preserve"> </w:t>
      </w:r>
      <w:r w:rsidRPr="00CA406F">
        <w:t>replace</w:t>
      </w:r>
      <w:r>
        <w:t xml:space="preserve"> </w:t>
      </w:r>
      <w:r>
        <w:rPr>
          <w:b/>
        </w:rPr>
        <w:t xml:space="preserve">Location </w:t>
      </w:r>
      <w:r>
        <w:t xml:space="preserve">with the full git repository URL, </w:t>
      </w:r>
      <w:r w:rsidRPr="00CA406F">
        <w:rPr>
          <w:b/>
        </w:rPr>
        <w:t>username</w:t>
      </w:r>
      <w:r>
        <w:t xml:space="preserve"> and </w:t>
      </w:r>
      <w:r w:rsidRPr="00CA406F">
        <w:rPr>
          <w:b/>
        </w:rPr>
        <w:t>password</w:t>
      </w:r>
      <w:r>
        <w:t xml:space="preserve"> are the default inherited from tomcat – </w:t>
      </w:r>
      <w:r w:rsidRPr="00CA406F">
        <w:rPr>
          <w:b/>
        </w:rPr>
        <w:t>devops</w:t>
      </w:r>
      <w:r>
        <w:t>/</w:t>
      </w:r>
      <w:r w:rsidRPr="00CA406F">
        <w:rPr>
          <w:b/>
        </w:rPr>
        <w:t>devops</w:t>
      </w:r>
      <w:r>
        <w:t xml:space="preserve">. </w:t>
      </w:r>
      <w:r w:rsidRPr="00CA406F">
        <w:rPr>
          <w:b/>
        </w:rPr>
        <w:t>Directory for local Git repository</w:t>
      </w:r>
      <w:r>
        <w:t xml:space="preserve"> is mandatory and it</w:t>
      </w:r>
      <w:r w:rsidRPr="001622E5">
        <w:t xml:space="preserve"> is </w:t>
      </w:r>
      <w:r w:rsidRPr="001622E5">
        <w:lastRenderedPageBreak/>
        <w:t xml:space="preserve">the absolute path where the mirror of the remote repository </w:t>
      </w:r>
      <w:r>
        <w:t>will</w:t>
      </w:r>
      <w:r w:rsidRPr="001622E5">
        <w:t xml:space="preserve"> be created. The path should be located in the ALM repository folder. Each location requires a separate folder. If you change the repository location,</w:t>
      </w:r>
      <w:r>
        <w:t xml:space="preserve"> </w:t>
      </w:r>
      <w:r w:rsidRPr="001622E5">
        <w:t>you should either change the clone directory property or delete the contents of the folder</w:t>
      </w:r>
      <w:r>
        <w:t>.</w:t>
      </w:r>
    </w:p>
    <w:p w14:paraId="2935FD7E" w14:textId="77777777" w:rsidR="009812EC" w:rsidRPr="00550C91" w:rsidRDefault="009812EC" w:rsidP="009812EC">
      <w:pPr>
        <w:pStyle w:val="sfStepFirst"/>
        <w:numPr>
          <w:ilvl w:val="0"/>
          <w:numId w:val="48"/>
        </w:numPr>
      </w:pPr>
      <w:r w:rsidRPr="00550C91">
        <w:t xml:space="preserve">Click the </w:t>
      </w:r>
      <w:r w:rsidRPr="00CA406F">
        <w:t>Change</w:t>
      </w:r>
      <w:r w:rsidRPr="00550C91">
        <w:rPr>
          <w:b/>
        </w:rPr>
        <w:t xml:space="preserve"> Detection</w:t>
      </w:r>
      <w:r w:rsidRPr="00550C91">
        <w:t xml:space="preserve"> tab and enable the two options:</w:t>
      </w:r>
    </w:p>
    <w:p w14:paraId="174AA66A" w14:textId="77777777" w:rsidR="009812EC" w:rsidRPr="00550C91" w:rsidRDefault="009812EC" w:rsidP="009812EC">
      <w:pPr>
        <w:pStyle w:val="snStepNext"/>
        <w:ind w:left="1800"/>
      </w:pPr>
      <w:r>
        <w:rPr>
          <w:noProof/>
        </w:rPr>
        <w:drawing>
          <wp:inline distT="0" distB="0" distL="0" distR="0" wp14:anchorId="615472D1" wp14:editId="1868427C">
            <wp:extent cx="5247861" cy="2643479"/>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68258" cy="2653753"/>
                    </a:xfrm>
                    <a:prstGeom prst="rect">
                      <a:avLst/>
                    </a:prstGeom>
                    <a:noFill/>
                    <a:ln>
                      <a:noFill/>
                    </a:ln>
                  </pic:spPr>
                </pic:pic>
              </a:graphicData>
            </a:graphic>
          </wp:inline>
        </w:drawing>
      </w:r>
    </w:p>
    <w:p w14:paraId="25DEE99B" w14:textId="77777777" w:rsidR="009812EC" w:rsidRPr="00550C91" w:rsidRDefault="009812EC" w:rsidP="009812EC">
      <w:pPr>
        <w:pStyle w:val="sfStepFirst"/>
        <w:numPr>
          <w:ilvl w:val="0"/>
          <w:numId w:val="48"/>
        </w:numPr>
      </w:pPr>
      <w:r w:rsidRPr="00550C91">
        <w:t xml:space="preserve">Click </w:t>
      </w:r>
      <w:r w:rsidRPr="00550C91">
        <w:rPr>
          <w:b/>
        </w:rPr>
        <w:t>Submit</w:t>
      </w:r>
      <w:r>
        <w:rPr>
          <w:b/>
        </w:rPr>
        <w:t xml:space="preserve"> </w:t>
      </w:r>
      <w:r w:rsidRPr="006274BE">
        <w:t>and then click</w:t>
      </w:r>
      <w:r>
        <w:rPr>
          <w:b/>
        </w:rPr>
        <w:t xml:space="preserve"> Close</w:t>
      </w:r>
      <w:r w:rsidRPr="00550C91">
        <w:t>.</w:t>
      </w:r>
    </w:p>
    <w:p w14:paraId="73B4A284" w14:textId="77777777" w:rsidR="009812EC" w:rsidRPr="00550C91" w:rsidRDefault="009812EC" w:rsidP="009812EC">
      <w:pPr>
        <w:pStyle w:val="sfStepFirst"/>
        <w:numPr>
          <w:ilvl w:val="0"/>
          <w:numId w:val="48"/>
        </w:numPr>
      </w:pPr>
      <w:r>
        <w:t xml:space="preserve">Select the GIT repository and click on the </w:t>
      </w:r>
      <w:r w:rsidRPr="00E43F35">
        <w:t>Branches</w:t>
      </w:r>
      <w:r>
        <w:t xml:space="preserve"> tab.</w:t>
      </w:r>
    </w:p>
    <w:p w14:paraId="73CB9F88" w14:textId="0F849557" w:rsidR="009812EC" w:rsidRPr="00550C91" w:rsidRDefault="00633849" w:rsidP="009812EC">
      <w:pPr>
        <w:pStyle w:val="ListParagraph"/>
        <w:ind w:left="1800"/>
      </w:pPr>
      <w:r>
        <w:rPr>
          <w:noProof/>
        </w:rPr>
        <w:drawing>
          <wp:inline distT="0" distB="0" distL="0" distR="0" wp14:anchorId="5337D568" wp14:editId="72CB3BA0">
            <wp:extent cx="5233590" cy="3697357"/>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40760" cy="3702422"/>
                    </a:xfrm>
                    <a:prstGeom prst="rect">
                      <a:avLst/>
                    </a:prstGeom>
                    <a:noFill/>
                    <a:ln>
                      <a:noFill/>
                    </a:ln>
                  </pic:spPr>
                </pic:pic>
              </a:graphicData>
            </a:graphic>
          </wp:inline>
        </w:drawing>
      </w:r>
    </w:p>
    <w:p w14:paraId="65B40EBA" w14:textId="77777777" w:rsidR="009812EC" w:rsidRPr="00550C91" w:rsidRDefault="009812EC" w:rsidP="009812EC">
      <w:pPr>
        <w:pStyle w:val="sfStepFirst"/>
        <w:numPr>
          <w:ilvl w:val="0"/>
          <w:numId w:val="48"/>
        </w:numPr>
      </w:pPr>
      <w:r w:rsidRPr="00550C91">
        <w:t>Click the</w:t>
      </w:r>
      <w:r w:rsidRPr="00550C91">
        <w:rPr>
          <w:noProof/>
        </w:rPr>
        <w:drawing>
          <wp:inline distT="0" distB="0" distL="0" distR="0" wp14:anchorId="7047FA1F" wp14:editId="79BB6C3F">
            <wp:extent cx="194901" cy="177499"/>
            <wp:effectExtent l="19050" t="0" r="0" b="0"/>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5" cstate="print"/>
                    <a:srcRect/>
                    <a:stretch>
                      <a:fillRect/>
                    </a:stretch>
                  </pic:blipFill>
                  <pic:spPr bwMode="auto">
                    <a:xfrm>
                      <a:off x="0" y="0"/>
                      <a:ext cx="194836" cy="177440"/>
                    </a:xfrm>
                    <a:prstGeom prst="rect">
                      <a:avLst/>
                    </a:prstGeom>
                    <a:noFill/>
                    <a:ln w="9525">
                      <a:noFill/>
                      <a:miter lim="800000"/>
                      <a:headEnd/>
                      <a:tailEnd/>
                    </a:ln>
                  </pic:spPr>
                </pic:pic>
              </a:graphicData>
            </a:graphic>
          </wp:inline>
        </w:drawing>
      </w:r>
      <w:r w:rsidRPr="00550C91">
        <w:t xml:space="preserve"> button, to add new repository branch. Enter the required inputs and click </w:t>
      </w:r>
      <w:r w:rsidRPr="00550C91">
        <w:rPr>
          <w:b/>
        </w:rPr>
        <w:t>Submit</w:t>
      </w:r>
      <w:r>
        <w:rPr>
          <w:b/>
        </w:rPr>
        <w:t xml:space="preserve"> </w:t>
      </w:r>
      <w:r w:rsidRPr="00417DBC">
        <w:t>and</w:t>
      </w:r>
      <w:r>
        <w:rPr>
          <w:b/>
        </w:rPr>
        <w:t xml:space="preserve"> Close</w:t>
      </w:r>
      <w:r w:rsidRPr="00550C91">
        <w:t>.</w:t>
      </w:r>
    </w:p>
    <w:p w14:paraId="47A5EC2F" w14:textId="77777777" w:rsidR="009812EC" w:rsidRDefault="009812EC" w:rsidP="009812EC">
      <w:pPr>
        <w:pStyle w:val="snStepNext"/>
        <w:ind w:left="1800"/>
      </w:pPr>
      <w:r>
        <w:rPr>
          <w:noProof/>
        </w:rPr>
        <w:lastRenderedPageBreak/>
        <w:drawing>
          <wp:inline distT="0" distB="0" distL="0" distR="0" wp14:anchorId="5F65F5A2" wp14:editId="2634A84C">
            <wp:extent cx="3476111" cy="2321781"/>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01121" cy="2338486"/>
                    </a:xfrm>
                    <a:prstGeom prst="rect">
                      <a:avLst/>
                    </a:prstGeom>
                    <a:noFill/>
                    <a:ln>
                      <a:noFill/>
                    </a:ln>
                  </pic:spPr>
                </pic:pic>
              </a:graphicData>
            </a:graphic>
          </wp:inline>
        </w:drawing>
      </w:r>
    </w:p>
    <w:p w14:paraId="43628F28" w14:textId="77777777" w:rsidR="009812EC" w:rsidRDefault="009812EC" w:rsidP="009812EC">
      <w:pPr>
        <w:pStyle w:val="snStepNext"/>
        <w:ind w:left="1800"/>
      </w:pPr>
      <w:r w:rsidRPr="00E43F35">
        <w:rPr>
          <w:b/>
        </w:rPr>
        <w:t xml:space="preserve">Note: </w:t>
      </w:r>
      <w:r>
        <w:t xml:space="preserve">Set the branch </w:t>
      </w:r>
      <w:r w:rsidRPr="00E43F35">
        <w:rPr>
          <w:b/>
        </w:rPr>
        <w:t>Path</w:t>
      </w:r>
      <w:r>
        <w:t xml:space="preserve"> to </w:t>
      </w:r>
      <w:r w:rsidRPr="00E43F35">
        <w:rPr>
          <w:b/>
        </w:rPr>
        <w:t>/</w:t>
      </w:r>
      <w:r>
        <w:t xml:space="preserve">. The branch should be set to the real Git branch name. Use only the simple branch name in the format </w:t>
      </w:r>
      <w:r w:rsidRPr="00E43F35">
        <w:rPr>
          <w:b/>
        </w:rPr>
        <w:t>master</w:t>
      </w:r>
      <w:r>
        <w:t xml:space="preserve">, and not </w:t>
      </w:r>
      <w:r w:rsidRPr="00E43F35">
        <w:rPr>
          <w:b/>
        </w:rPr>
        <w:t>refs/head/master</w:t>
      </w:r>
      <w:r>
        <w:t>.</w:t>
      </w:r>
    </w:p>
    <w:p w14:paraId="371AC155" w14:textId="7576AEEF" w:rsidR="009812EC" w:rsidRDefault="009812EC" w:rsidP="009812EC">
      <w:pPr>
        <w:pStyle w:val="sfStepFirst"/>
        <w:numPr>
          <w:ilvl w:val="0"/>
          <w:numId w:val="48"/>
        </w:numPr>
      </w:pPr>
      <w:r>
        <w:t xml:space="preserve">To verify the SCM integration, you need to have at least one check-in event for the </w:t>
      </w:r>
      <w:r>
        <w:rPr>
          <w:b/>
        </w:rPr>
        <w:t>iBank-</w:t>
      </w:r>
      <w:r w:rsidR="00633849">
        <w:rPr>
          <w:b/>
        </w:rPr>
        <w:t>dotNet-VS</w:t>
      </w:r>
      <w:r>
        <w:rPr>
          <w:b/>
        </w:rPr>
        <w:t xml:space="preserve"> </w:t>
      </w:r>
      <w:r>
        <w:t xml:space="preserve">repository in GIT. Then go to the </w:t>
      </w:r>
      <w:r>
        <w:rPr>
          <w:b/>
        </w:rPr>
        <w:t>Change Detection</w:t>
      </w:r>
      <w:r>
        <w:t xml:space="preserve"> section in ALM for this SCM repository and click </w:t>
      </w:r>
      <w:r>
        <w:rPr>
          <w:b/>
        </w:rPr>
        <w:t>synchronize</w:t>
      </w:r>
      <w:r>
        <w:t>, to manually synchronize the scm information in ALM.</w:t>
      </w:r>
    </w:p>
    <w:p w14:paraId="18779E84" w14:textId="578C1BBF" w:rsidR="009812EC" w:rsidRDefault="00633849" w:rsidP="009812EC">
      <w:pPr>
        <w:pStyle w:val="sfStepFirst"/>
        <w:numPr>
          <w:ilvl w:val="0"/>
          <w:numId w:val="0"/>
        </w:numPr>
        <w:ind w:left="1800"/>
      </w:pPr>
      <w:r>
        <w:rPr>
          <w:noProof/>
        </w:rPr>
        <w:drawing>
          <wp:inline distT="0" distB="0" distL="0" distR="0" wp14:anchorId="496B1F89" wp14:editId="4D292561">
            <wp:extent cx="5243091" cy="3745065"/>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49276" cy="3749483"/>
                    </a:xfrm>
                    <a:prstGeom prst="rect">
                      <a:avLst/>
                    </a:prstGeom>
                    <a:noFill/>
                    <a:ln>
                      <a:noFill/>
                    </a:ln>
                  </pic:spPr>
                </pic:pic>
              </a:graphicData>
            </a:graphic>
          </wp:inline>
        </w:drawing>
      </w:r>
    </w:p>
    <w:p w14:paraId="4008F01D" w14:textId="77777777" w:rsidR="009812EC" w:rsidRPr="00B5717D" w:rsidRDefault="009812EC" w:rsidP="009812EC">
      <w:pPr>
        <w:pStyle w:val="snStepNext"/>
        <w:ind w:left="1890"/>
      </w:pPr>
      <w:r w:rsidRPr="00B5717D">
        <w:rPr>
          <w:b/>
        </w:rPr>
        <w:t>Note:</w:t>
      </w:r>
      <w:r>
        <w:t xml:space="preserve"> SCM information is receved by manual synchronization, scheduled synchronization or automatically by data transmitted from the GIT agents.</w:t>
      </w:r>
    </w:p>
    <w:p w14:paraId="31F07149" w14:textId="64D65053" w:rsidR="009812EC" w:rsidRDefault="009812EC" w:rsidP="009812EC">
      <w:pPr>
        <w:pStyle w:val="sfStepFirst"/>
        <w:numPr>
          <w:ilvl w:val="0"/>
          <w:numId w:val="48"/>
        </w:numPr>
      </w:pPr>
      <w:r>
        <w:t xml:space="preserve">Go to </w:t>
      </w:r>
      <w:r>
        <w:rPr>
          <w:b/>
        </w:rPr>
        <w:t>Development &gt; Code Changes</w:t>
      </w:r>
      <w:r>
        <w:t xml:space="preserve"> section and click </w:t>
      </w:r>
      <w:r>
        <w:rPr>
          <w:noProof/>
        </w:rPr>
        <w:drawing>
          <wp:inline distT="0" distB="0" distL="0" distR="0" wp14:anchorId="6E280FC3" wp14:editId="3E8BD5CD">
            <wp:extent cx="127673" cy="151350"/>
            <wp:effectExtent l="0" t="0" r="5715"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4430" cy="159360"/>
                    </a:xfrm>
                    <a:prstGeom prst="rect">
                      <a:avLst/>
                    </a:prstGeom>
                    <a:noFill/>
                    <a:ln>
                      <a:noFill/>
                    </a:ln>
                  </pic:spPr>
                </pic:pic>
              </a:graphicData>
            </a:graphic>
          </wp:inline>
        </w:drawing>
      </w:r>
      <w:r>
        <w:t xml:space="preserve"> to refresh the SCM repository information. You should see all iBank-</w:t>
      </w:r>
      <w:r w:rsidR="00633849">
        <w:t>dotNet-VS</w:t>
      </w:r>
      <w:r>
        <w:t xml:space="preserve"> repository changes for the previously selected branch in the list below.</w:t>
      </w:r>
    </w:p>
    <w:p w14:paraId="7036D4CF" w14:textId="22DFE95E" w:rsidR="009812EC" w:rsidRDefault="00633849" w:rsidP="009812EC">
      <w:pPr>
        <w:pStyle w:val="sfStepFirst"/>
        <w:numPr>
          <w:ilvl w:val="0"/>
          <w:numId w:val="0"/>
        </w:numPr>
        <w:ind w:left="1800"/>
      </w:pPr>
      <w:r>
        <w:rPr>
          <w:noProof/>
        </w:rPr>
        <w:lastRenderedPageBreak/>
        <w:drawing>
          <wp:inline distT="0" distB="0" distL="0" distR="0" wp14:anchorId="4B7A9AB6" wp14:editId="1595F1F7">
            <wp:extent cx="5224041" cy="369735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30825" cy="3702159"/>
                    </a:xfrm>
                    <a:prstGeom prst="rect">
                      <a:avLst/>
                    </a:prstGeom>
                    <a:noFill/>
                    <a:ln>
                      <a:noFill/>
                    </a:ln>
                  </pic:spPr>
                </pic:pic>
              </a:graphicData>
            </a:graphic>
          </wp:inline>
        </w:drawing>
      </w:r>
    </w:p>
    <w:p w14:paraId="699AF96C" w14:textId="77777777" w:rsidR="00520EDC" w:rsidRPr="00E43F35" w:rsidRDefault="00520EDC" w:rsidP="000C0583">
      <w:pPr>
        <w:pStyle w:val="snStepNext"/>
        <w:ind w:left="1800"/>
        <w:rPr>
          <w:b/>
        </w:rPr>
      </w:pPr>
    </w:p>
    <w:p w14:paraId="57D69EDE" w14:textId="77777777" w:rsidR="000C0583" w:rsidRPr="00550C91" w:rsidRDefault="000C0583" w:rsidP="005642A8">
      <w:pPr>
        <w:pStyle w:val="h2Head2"/>
        <w:tabs>
          <w:tab w:val="left" w:pos="4883"/>
        </w:tabs>
      </w:pPr>
      <w:bookmarkStart w:id="507" w:name="_Toc403410115"/>
      <w:r w:rsidRPr="008454F7">
        <w:t>HP ALM Lab Resources Setup</w:t>
      </w:r>
      <w:bookmarkEnd w:id="507"/>
      <w:r w:rsidR="005642A8" w:rsidRPr="00550C91">
        <w:tab/>
      </w:r>
    </w:p>
    <w:p w14:paraId="5F9996FE" w14:textId="77777777" w:rsidR="00617B40" w:rsidRPr="00550C91" w:rsidRDefault="00617B40" w:rsidP="00617B40">
      <w:pPr>
        <w:pStyle w:val="h3Head3"/>
      </w:pPr>
      <w:bookmarkStart w:id="508" w:name="_Toc390860237"/>
      <w:bookmarkStart w:id="509" w:name="_Toc403410116"/>
      <w:r w:rsidRPr="008454F7">
        <w:t>UFT Testing Hosts</w:t>
      </w:r>
      <w:bookmarkEnd w:id="508"/>
      <w:bookmarkEnd w:id="509"/>
    </w:p>
    <w:p w14:paraId="22428124" w14:textId="17840263" w:rsidR="00AF1109" w:rsidRPr="00550C91" w:rsidRDefault="00AF1109" w:rsidP="00AF1109">
      <w:pPr>
        <w:pStyle w:val="Body"/>
      </w:pPr>
      <w:r w:rsidRPr="00550C91">
        <w:t xml:space="preserve">HP Application Lifecycle Management supports automated </w:t>
      </w:r>
      <w:r w:rsidR="00374DBB" w:rsidRPr="00550C91">
        <w:t xml:space="preserve">functional </w:t>
      </w:r>
      <w:r w:rsidRPr="00550C91">
        <w:t>testing through HP UFT. The UFT server(s) must be available and configured in the</w:t>
      </w:r>
      <w:r w:rsidR="00CA601B" w:rsidRPr="00550C91">
        <w:t xml:space="preserve"> HP ALM </w:t>
      </w:r>
      <w:r w:rsidR="00CA601B" w:rsidRPr="00550C91">
        <w:rPr>
          <w:b/>
        </w:rPr>
        <w:t>Lab Management</w:t>
      </w:r>
      <w:r w:rsidR="006F40B1">
        <w:rPr>
          <w:b/>
        </w:rPr>
        <w:t xml:space="preserve"> &gt; </w:t>
      </w:r>
      <w:r w:rsidRPr="00550C91">
        <w:rPr>
          <w:b/>
        </w:rPr>
        <w:t>Lab Resources</w:t>
      </w:r>
      <w:r w:rsidRPr="00550C91">
        <w:t xml:space="preserve"> section, before an automated </w:t>
      </w:r>
      <w:r w:rsidR="00374DBB" w:rsidRPr="00550C91">
        <w:t xml:space="preserve">functional </w:t>
      </w:r>
      <w:r w:rsidRPr="00550C91">
        <w:t xml:space="preserve">test is started. </w:t>
      </w:r>
      <w:r w:rsidR="00374DBB" w:rsidRPr="00550C91">
        <w:t xml:space="preserve">To </w:t>
      </w:r>
      <w:r w:rsidR="002B2FA1" w:rsidRPr="00550C91">
        <w:t>add new Testing host and validate</w:t>
      </w:r>
      <w:r w:rsidRPr="00550C91">
        <w:t xml:space="preserve"> the list of </w:t>
      </w:r>
      <w:r w:rsidR="002B2FA1" w:rsidRPr="00550C91">
        <w:t xml:space="preserve">already </w:t>
      </w:r>
      <w:r w:rsidRPr="00550C91">
        <w:t>available UFT servers</w:t>
      </w:r>
      <w:r w:rsidR="00374DBB" w:rsidRPr="00550C91">
        <w:t>, complete the following steps</w:t>
      </w:r>
      <w:r w:rsidRPr="00550C91">
        <w:t>:</w:t>
      </w:r>
    </w:p>
    <w:p w14:paraId="6C610703" w14:textId="77777777" w:rsidR="00AF1109" w:rsidRPr="00550C91" w:rsidRDefault="00AF1109" w:rsidP="00D65B58">
      <w:pPr>
        <w:pStyle w:val="sfStepFirst"/>
        <w:numPr>
          <w:ilvl w:val="0"/>
          <w:numId w:val="76"/>
        </w:numPr>
      </w:pPr>
      <w:r w:rsidRPr="00550C91">
        <w:t>Open the HP ALM Lab Management and login with the admin username and password</w:t>
      </w:r>
      <w:r w:rsidR="002B2FA1" w:rsidRPr="00550C91">
        <w:t>.</w:t>
      </w:r>
    </w:p>
    <w:p w14:paraId="6156DC20" w14:textId="51C62DE0" w:rsidR="00054964" w:rsidRPr="00550C91" w:rsidRDefault="006F40B1" w:rsidP="00054964">
      <w:pPr>
        <w:pStyle w:val="snStepNext"/>
        <w:ind w:left="1800"/>
      </w:pPr>
      <w:r>
        <w:rPr>
          <w:noProof/>
        </w:rPr>
        <w:lastRenderedPageBreak/>
        <w:drawing>
          <wp:inline distT="0" distB="0" distL="0" distR="0" wp14:anchorId="5FD03AAA" wp14:editId="34705810">
            <wp:extent cx="5253709" cy="3705308"/>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60439" cy="3710055"/>
                    </a:xfrm>
                    <a:prstGeom prst="rect">
                      <a:avLst/>
                    </a:prstGeom>
                    <a:noFill/>
                    <a:ln>
                      <a:noFill/>
                    </a:ln>
                  </pic:spPr>
                </pic:pic>
              </a:graphicData>
            </a:graphic>
          </wp:inline>
        </w:drawing>
      </w:r>
    </w:p>
    <w:p w14:paraId="406AD67D" w14:textId="77777777" w:rsidR="00054964" w:rsidRPr="00550C91" w:rsidRDefault="00054964" w:rsidP="00D65B58">
      <w:pPr>
        <w:pStyle w:val="snStepNext"/>
        <w:numPr>
          <w:ilvl w:val="0"/>
          <w:numId w:val="77"/>
        </w:numPr>
      </w:pPr>
      <w:r w:rsidRPr="00550C91">
        <w:t xml:space="preserve">Go to </w:t>
      </w:r>
      <w:r w:rsidR="00AF1109" w:rsidRPr="00550C91">
        <w:rPr>
          <w:b/>
        </w:rPr>
        <w:t>Lab Resources</w:t>
      </w:r>
      <w:r w:rsidRPr="00550C91">
        <w:t xml:space="preserve"> and select </w:t>
      </w:r>
      <w:r w:rsidR="00AF1109" w:rsidRPr="00550C91">
        <w:rPr>
          <w:b/>
        </w:rPr>
        <w:t>Hosts</w:t>
      </w:r>
      <w:r w:rsidR="002B2FA1" w:rsidRPr="00550C91">
        <w:t>.</w:t>
      </w:r>
    </w:p>
    <w:p w14:paraId="4456C6DE" w14:textId="2223E9BF" w:rsidR="00054964" w:rsidRPr="00550C91" w:rsidRDefault="006F40B1" w:rsidP="00054964">
      <w:pPr>
        <w:pStyle w:val="snStepNext"/>
        <w:ind w:left="1800"/>
      </w:pPr>
      <w:r>
        <w:rPr>
          <w:noProof/>
        </w:rPr>
        <w:drawing>
          <wp:inline distT="0" distB="0" distL="0" distR="0" wp14:anchorId="6CE4967E" wp14:editId="54EF34A7">
            <wp:extent cx="5253355" cy="1914860"/>
            <wp:effectExtent l="0" t="0" r="444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2159" cy="1921714"/>
                    </a:xfrm>
                    <a:prstGeom prst="rect">
                      <a:avLst/>
                    </a:prstGeom>
                    <a:noFill/>
                    <a:ln>
                      <a:noFill/>
                    </a:ln>
                  </pic:spPr>
                </pic:pic>
              </a:graphicData>
            </a:graphic>
          </wp:inline>
        </w:drawing>
      </w:r>
    </w:p>
    <w:p w14:paraId="50181E78" w14:textId="570F36C3" w:rsidR="00054964" w:rsidRPr="00550C91" w:rsidRDefault="002B2FA1" w:rsidP="00D65B58">
      <w:pPr>
        <w:pStyle w:val="snStepNext"/>
        <w:numPr>
          <w:ilvl w:val="0"/>
          <w:numId w:val="77"/>
        </w:numPr>
      </w:pPr>
      <w:r w:rsidRPr="00550C91">
        <w:t>C</w:t>
      </w:r>
      <w:r w:rsidR="00AF1109" w:rsidRPr="00550C91">
        <w:t xml:space="preserve">lick </w:t>
      </w:r>
      <w:r w:rsidR="00AF1109" w:rsidRPr="00550C91">
        <w:rPr>
          <w:b/>
        </w:rPr>
        <w:t xml:space="preserve">Testing Hosts </w:t>
      </w:r>
      <w:r w:rsidR="00054964" w:rsidRPr="00550C91">
        <w:t xml:space="preserve">from the right pane menu toolbar </w:t>
      </w:r>
      <w:r w:rsidR="00AF1109" w:rsidRPr="00550C91">
        <w:t xml:space="preserve">and select </w:t>
      </w:r>
      <w:r w:rsidR="00AF1109" w:rsidRPr="00550C91">
        <w:rPr>
          <w:b/>
        </w:rPr>
        <w:t>New Testing Host</w:t>
      </w:r>
      <w:r w:rsidRPr="00550C91">
        <w:t>.</w:t>
      </w:r>
    </w:p>
    <w:p w14:paraId="4855CA0B" w14:textId="641A111B" w:rsidR="00054964" w:rsidRPr="00550C91" w:rsidRDefault="006F40B1" w:rsidP="00054964">
      <w:pPr>
        <w:pStyle w:val="snStepNext"/>
        <w:ind w:left="1800"/>
      </w:pPr>
      <w:r>
        <w:rPr>
          <w:noProof/>
        </w:rPr>
        <w:drawing>
          <wp:inline distT="0" distB="0" distL="0" distR="0" wp14:anchorId="4F76E317" wp14:editId="77C3D882">
            <wp:extent cx="3474720" cy="2188411"/>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74720" cy="2188411"/>
                    </a:xfrm>
                    <a:prstGeom prst="rect">
                      <a:avLst/>
                    </a:prstGeom>
                    <a:noFill/>
                    <a:ln>
                      <a:noFill/>
                    </a:ln>
                  </pic:spPr>
                </pic:pic>
              </a:graphicData>
            </a:graphic>
          </wp:inline>
        </w:drawing>
      </w:r>
    </w:p>
    <w:p w14:paraId="6EF952B4" w14:textId="77777777" w:rsidR="000E170A" w:rsidRPr="00550C91" w:rsidRDefault="000E170A" w:rsidP="00054964">
      <w:pPr>
        <w:pStyle w:val="snStepNext"/>
        <w:ind w:left="1800"/>
      </w:pPr>
    </w:p>
    <w:p w14:paraId="5AD3409C" w14:textId="7AA1699B" w:rsidR="00F714F2" w:rsidRPr="00550C91" w:rsidRDefault="002B2FA1" w:rsidP="00D65B58">
      <w:pPr>
        <w:pStyle w:val="snStepNext"/>
        <w:numPr>
          <w:ilvl w:val="0"/>
          <w:numId w:val="77"/>
        </w:numPr>
      </w:pPr>
      <w:r w:rsidRPr="00550C91">
        <w:lastRenderedPageBreak/>
        <w:t>I</w:t>
      </w:r>
      <w:r w:rsidR="00AF1109" w:rsidRPr="00550C91">
        <w:t>n the</w:t>
      </w:r>
      <w:r w:rsidR="00054964" w:rsidRPr="00550C91">
        <w:t xml:space="preserve"> </w:t>
      </w:r>
      <w:r w:rsidR="00054964" w:rsidRPr="00550C91">
        <w:rPr>
          <w:b/>
        </w:rPr>
        <w:t>New Testing Host</w:t>
      </w:r>
      <w:r w:rsidR="00054964" w:rsidRPr="00550C91">
        <w:t xml:space="preserve"> window, enter </w:t>
      </w:r>
      <w:r w:rsidR="00AF1109" w:rsidRPr="00550C91">
        <w:t xml:space="preserve">the IP address or </w:t>
      </w:r>
      <w:r w:rsidRPr="00550C91">
        <w:t>Hostname</w:t>
      </w:r>
      <w:r w:rsidR="00AF1109" w:rsidRPr="00550C91">
        <w:t xml:space="preserve"> of the UFT</w:t>
      </w:r>
      <w:r w:rsidR="00054964" w:rsidRPr="00550C91">
        <w:t xml:space="preserve"> server in the </w:t>
      </w:r>
      <w:r w:rsidR="00054964" w:rsidRPr="00550C91">
        <w:rPr>
          <w:b/>
        </w:rPr>
        <w:t>Name</w:t>
      </w:r>
      <w:r w:rsidR="00054964" w:rsidRPr="00550C91">
        <w:t xml:space="preserve"> field </w:t>
      </w:r>
      <w:r w:rsidRPr="00550C91">
        <w:t xml:space="preserve">and </w:t>
      </w:r>
      <w:r w:rsidR="00AF1109" w:rsidRPr="00550C91">
        <w:t xml:space="preserve">select appropriate </w:t>
      </w:r>
      <w:r w:rsidR="00AF1109" w:rsidRPr="00550C91">
        <w:rPr>
          <w:b/>
        </w:rPr>
        <w:t>Purpose</w:t>
      </w:r>
      <w:r w:rsidR="00F714F2" w:rsidRPr="00550C91">
        <w:rPr>
          <w:b/>
        </w:rPr>
        <w:t xml:space="preserve"> (Business Process Testing</w:t>
      </w:r>
      <w:r w:rsidR="00A33234" w:rsidRPr="00550C91">
        <w:t xml:space="preserve"> and</w:t>
      </w:r>
      <w:r w:rsidR="00F714F2" w:rsidRPr="00550C91">
        <w:t xml:space="preserve"> </w:t>
      </w:r>
      <w:r w:rsidR="00F714F2" w:rsidRPr="00550C91">
        <w:rPr>
          <w:b/>
        </w:rPr>
        <w:t>Quick Test Professional)</w:t>
      </w:r>
      <w:r w:rsidR="00AF1109" w:rsidRPr="00550C91">
        <w:t xml:space="preserve"> and </w:t>
      </w:r>
      <w:r w:rsidR="00F714F2" w:rsidRPr="00550C91">
        <w:t>any other</w:t>
      </w:r>
      <w:r w:rsidR="00AF1109" w:rsidRPr="00550C91">
        <w:t xml:space="preserve"> mandatory field</w:t>
      </w:r>
      <w:r w:rsidRPr="00550C91">
        <w:t>s</w:t>
      </w:r>
      <w:r w:rsidR="006F40B1">
        <w:t xml:space="preserve"> and click </w:t>
      </w:r>
      <w:r w:rsidR="006F40B1">
        <w:rPr>
          <w:b/>
        </w:rPr>
        <w:t>OK</w:t>
      </w:r>
      <w:r w:rsidRPr="00550C91">
        <w:t xml:space="preserve">. </w:t>
      </w:r>
    </w:p>
    <w:p w14:paraId="75627F61" w14:textId="11B10B10" w:rsidR="00F714F2" w:rsidRPr="00550C91" w:rsidRDefault="006F40B1" w:rsidP="00F714F2">
      <w:pPr>
        <w:pStyle w:val="snStepNext"/>
        <w:ind w:left="1800"/>
      </w:pPr>
      <w:r>
        <w:rPr>
          <w:noProof/>
        </w:rPr>
        <w:drawing>
          <wp:inline distT="0" distB="0" distL="0" distR="0" wp14:anchorId="3D739C2D" wp14:editId="2F55FE5F">
            <wp:extent cx="5303216" cy="355532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26606" cy="3571001"/>
                    </a:xfrm>
                    <a:prstGeom prst="rect">
                      <a:avLst/>
                    </a:prstGeom>
                    <a:noFill/>
                    <a:ln>
                      <a:noFill/>
                    </a:ln>
                  </pic:spPr>
                </pic:pic>
              </a:graphicData>
            </a:graphic>
          </wp:inline>
        </w:drawing>
      </w:r>
    </w:p>
    <w:p w14:paraId="2B3757B3" w14:textId="77777777" w:rsidR="00AF1109" w:rsidRPr="00550C91" w:rsidRDefault="002B2FA1" w:rsidP="00D65B58">
      <w:pPr>
        <w:pStyle w:val="snStepNext"/>
        <w:numPr>
          <w:ilvl w:val="0"/>
          <w:numId w:val="77"/>
        </w:numPr>
      </w:pPr>
      <w:r w:rsidRPr="00550C91">
        <w:t>C</w:t>
      </w:r>
      <w:r w:rsidR="00AF1109" w:rsidRPr="00550C91">
        <w:t>lick</w:t>
      </w:r>
      <w:r w:rsidR="00F714F2" w:rsidRPr="00550C91">
        <w:t xml:space="preserve"> the</w:t>
      </w:r>
      <w:r w:rsidR="00AF1109" w:rsidRPr="00550C91">
        <w:t xml:space="preserve"> </w:t>
      </w:r>
      <w:r w:rsidR="00AF1109" w:rsidRPr="00550C91">
        <w:rPr>
          <w:b/>
        </w:rPr>
        <w:t>Submit</w:t>
      </w:r>
      <w:r w:rsidR="00F714F2" w:rsidRPr="00550C91">
        <w:t xml:space="preserve"> button</w:t>
      </w:r>
      <w:r w:rsidR="00AF1109" w:rsidRPr="00550C91">
        <w:t>.</w:t>
      </w:r>
    </w:p>
    <w:p w14:paraId="052C3537" w14:textId="7A6F024E" w:rsidR="00F714F2" w:rsidRPr="00550C91" w:rsidRDefault="006F40B1" w:rsidP="00F714F2">
      <w:pPr>
        <w:pStyle w:val="snStepNext"/>
        <w:ind w:left="1800"/>
      </w:pPr>
      <w:r>
        <w:rPr>
          <w:noProof/>
        </w:rPr>
        <w:drawing>
          <wp:inline distT="0" distB="0" distL="0" distR="0" wp14:anchorId="4B9AE78B" wp14:editId="110C41D4">
            <wp:extent cx="5303216" cy="1800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6207" cy="1804986"/>
                    </a:xfrm>
                    <a:prstGeom prst="rect">
                      <a:avLst/>
                    </a:prstGeom>
                    <a:noFill/>
                    <a:ln>
                      <a:noFill/>
                    </a:ln>
                  </pic:spPr>
                </pic:pic>
              </a:graphicData>
            </a:graphic>
          </wp:inline>
        </w:drawing>
      </w:r>
    </w:p>
    <w:p w14:paraId="48CCE167" w14:textId="4F1134AB" w:rsidR="00F714F2" w:rsidRDefault="002B2FA1" w:rsidP="007D7A2E">
      <w:pPr>
        <w:pStyle w:val="snStepNext"/>
        <w:numPr>
          <w:ilvl w:val="0"/>
          <w:numId w:val="43"/>
        </w:numPr>
      </w:pPr>
      <w:r w:rsidRPr="00550C91">
        <w:t>To v</w:t>
      </w:r>
      <w:r w:rsidR="00AF1109" w:rsidRPr="00550C91">
        <w:t>alidate the</w:t>
      </w:r>
      <w:r w:rsidRPr="00550C91">
        <w:t xml:space="preserve"> new</w:t>
      </w:r>
      <w:r w:rsidR="00AF1109" w:rsidRPr="00550C91">
        <w:t xml:space="preserve"> </w:t>
      </w:r>
      <w:r w:rsidRPr="00550C91">
        <w:t xml:space="preserve">testing </w:t>
      </w:r>
      <w:r w:rsidR="00AF1109" w:rsidRPr="00550C91">
        <w:t>host</w:t>
      </w:r>
      <w:r w:rsidRPr="00550C91">
        <w:t>, select</w:t>
      </w:r>
      <w:r w:rsidR="00AF1109" w:rsidRPr="00550C91">
        <w:t xml:space="preserve"> </w:t>
      </w:r>
      <w:r w:rsidR="00F714F2" w:rsidRPr="00550C91">
        <w:t xml:space="preserve">the new testing host and click </w:t>
      </w:r>
      <w:r w:rsidR="006F40B1" w:rsidRPr="006F40B1">
        <w:rPr>
          <w:b/>
        </w:rPr>
        <w:t>Host Operations &gt;</w:t>
      </w:r>
      <w:r w:rsidR="00F714F2" w:rsidRPr="00550C91">
        <w:t xml:space="preserve"> </w:t>
      </w:r>
      <w:r w:rsidR="00AF1109" w:rsidRPr="00550C91">
        <w:rPr>
          <w:b/>
        </w:rPr>
        <w:t>Check Host</w:t>
      </w:r>
      <w:r w:rsidR="00F714F2" w:rsidRPr="00550C91">
        <w:rPr>
          <w:b/>
        </w:rPr>
        <w:t xml:space="preserve"> </w:t>
      </w:r>
      <w:r w:rsidR="00F714F2" w:rsidRPr="00550C91">
        <w:t>button</w:t>
      </w:r>
      <w:r w:rsidRPr="00550C91">
        <w:t>.</w:t>
      </w:r>
    </w:p>
    <w:p w14:paraId="39B12CA9" w14:textId="68237A68" w:rsidR="006F40B1" w:rsidRPr="00550C91" w:rsidRDefault="006F40B1" w:rsidP="006F40B1">
      <w:pPr>
        <w:pStyle w:val="snStepNext"/>
        <w:ind w:left="1890"/>
      </w:pPr>
      <w:r>
        <w:rPr>
          <w:noProof/>
        </w:rPr>
        <w:drawing>
          <wp:inline distT="0" distB="0" distL="0" distR="0" wp14:anchorId="2E96A656" wp14:editId="1E462827">
            <wp:extent cx="5255812" cy="1344716"/>
            <wp:effectExtent l="0" t="0" r="254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1713" cy="1348784"/>
                    </a:xfrm>
                    <a:prstGeom prst="rect">
                      <a:avLst/>
                    </a:prstGeom>
                    <a:noFill/>
                    <a:ln>
                      <a:noFill/>
                    </a:ln>
                  </pic:spPr>
                </pic:pic>
              </a:graphicData>
            </a:graphic>
          </wp:inline>
        </w:drawing>
      </w:r>
    </w:p>
    <w:p w14:paraId="76F01072" w14:textId="77777777" w:rsidR="00AF1109" w:rsidRPr="00550C91" w:rsidRDefault="00F714F2" w:rsidP="006F40B1">
      <w:pPr>
        <w:pStyle w:val="snStepNext"/>
        <w:ind w:left="1800" w:firstLine="90"/>
      </w:pPr>
      <w:r w:rsidRPr="00550C91">
        <w:rPr>
          <w:b/>
        </w:rPr>
        <w:t>Note</w:t>
      </w:r>
      <w:r w:rsidRPr="00550C91">
        <w:t>:</w:t>
      </w:r>
      <w:r w:rsidR="002B2FA1" w:rsidRPr="00550C91">
        <w:t xml:space="preserve"> In case of </w:t>
      </w:r>
      <w:r w:rsidR="00AF1109" w:rsidRPr="00550C91">
        <w:t>issues, please lookup the ALM and UFT troubleshooting guide.</w:t>
      </w:r>
    </w:p>
    <w:p w14:paraId="72B3D20F" w14:textId="14932E3C" w:rsidR="00AF1109" w:rsidRDefault="006F40B1" w:rsidP="00AF1109">
      <w:pPr>
        <w:pStyle w:val="snStepNext"/>
        <w:tabs>
          <w:tab w:val="left" w:pos="720"/>
        </w:tabs>
        <w:ind w:left="1800"/>
      </w:pPr>
      <w:r>
        <w:rPr>
          <w:noProof/>
        </w:rPr>
        <w:lastRenderedPageBreak/>
        <w:drawing>
          <wp:inline distT="0" distB="0" distL="0" distR="0" wp14:anchorId="2E7B03A7" wp14:editId="047F143F">
            <wp:extent cx="3514477" cy="252603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32495" cy="2538980"/>
                    </a:xfrm>
                    <a:prstGeom prst="rect">
                      <a:avLst/>
                    </a:prstGeom>
                    <a:noFill/>
                    <a:ln>
                      <a:noFill/>
                    </a:ln>
                  </pic:spPr>
                </pic:pic>
              </a:graphicData>
            </a:graphic>
          </wp:inline>
        </w:drawing>
      </w:r>
    </w:p>
    <w:p w14:paraId="39BBC167" w14:textId="77777777" w:rsidR="00D84637" w:rsidRDefault="00D84637" w:rsidP="00AF1109">
      <w:pPr>
        <w:pStyle w:val="snStepNext"/>
        <w:tabs>
          <w:tab w:val="left" w:pos="720"/>
        </w:tabs>
        <w:ind w:left="1800"/>
      </w:pPr>
    </w:p>
    <w:p w14:paraId="73ECA195" w14:textId="3C4E6F95" w:rsidR="00D84637" w:rsidRPr="00550C91" w:rsidRDefault="00D84637" w:rsidP="00D84637">
      <w:pPr>
        <w:pStyle w:val="h3Head3"/>
      </w:pPr>
      <w:bookmarkStart w:id="510" w:name="_Toc390860241"/>
      <w:bookmarkStart w:id="511" w:name="_Toc403410117"/>
      <w:r w:rsidRPr="008454F7">
        <w:t>PC Testing Server &amp; Hosts</w:t>
      </w:r>
      <w:bookmarkEnd w:id="510"/>
      <w:bookmarkEnd w:id="511"/>
    </w:p>
    <w:p w14:paraId="57FFC09F" w14:textId="77777777" w:rsidR="00D84637" w:rsidRPr="00550C91" w:rsidRDefault="00D84637" w:rsidP="00D84637">
      <w:pPr>
        <w:pStyle w:val="Body"/>
      </w:pPr>
      <w:r w:rsidRPr="00550C91">
        <w:t xml:space="preserve">HP Application Lifecycle Management supports automated testing through HP PC. The PC server &amp; Host(s) must be available and configured in the </w:t>
      </w:r>
      <w:r w:rsidRPr="00550C91">
        <w:rPr>
          <w:b/>
        </w:rPr>
        <w:t>Lab Resources</w:t>
      </w:r>
      <w:r w:rsidRPr="00550C91">
        <w:t xml:space="preserve"> section, before an automated test is started :</w:t>
      </w:r>
    </w:p>
    <w:p w14:paraId="098D7865" w14:textId="77777777" w:rsidR="00D84637" w:rsidRPr="00550C91" w:rsidRDefault="00D84637" w:rsidP="00D65B58">
      <w:pPr>
        <w:pStyle w:val="sfStepFirst"/>
        <w:numPr>
          <w:ilvl w:val="5"/>
          <w:numId w:val="91"/>
        </w:numPr>
      </w:pPr>
      <w:r w:rsidRPr="00550C91">
        <w:t>Open the HP ALM Lab Management and login with the admin username and password.</w:t>
      </w:r>
    </w:p>
    <w:p w14:paraId="13506BFF" w14:textId="77777777" w:rsidR="00D84637" w:rsidRPr="00550C91" w:rsidRDefault="00D84637" w:rsidP="00D65B58">
      <w:pPr>
        <w:pStyle w:val="snStepNext"/>
        <w:numPr>
          <w:ilvl w:val="5"/>
          <w:numId w:val="91"/>
        </w:numPr>
      </w:pPr>
      <w:r w:rsidRPr="00550C91">
        <w:t xml:space="preserve">Click </w:t>
      </w:r>
      <w:r w:rsidRPr="00550C91">
        <w:rPr>
          <w:b/>
        </w:rPr>
        <w:t xml:space="preserve">Servers </w:t>
      </w:r>
      <w:r w:rsidRPr="00550C91">
        <w:t xml:space="preserve"> in the left pane of ALM Lab Management and select </w:t>
      </w:r>
      <w:r w:rsidRPr="00550C91">
        <w:rPr>
          <w:b/>
        </w:rPr>
        <w:t xml:space="preserve">PC Servers, </w:t>
      </w:r>
      <w:r w:rsidRPr="00550C91">
        <w:t xml:space="preserve">and then select menu </w:t>
      </w:r>
      <w:r w:rsidRPr="00550C91">
        <w:rPr>
          <w:b/>
        </w:rPr>
        <w:t xml:space="preserve">“PC Server” &gt; “New PC Server” </w:t>
      </w:r>
      <w:r w:rsidRPr="00550C91">
        <w:t>on the right pane</w:t>
      </w:r>
      <w:r w:rsidRPr="00550C91">
        <w:rPr>
          <w:b/>
        </w:rPr>
        <w:t xml:space="preserve">. </w:t>
      </w:r>
    </w:p>
    <w:p w14:paraId="129A3658" w14:textId="149D9CF9" w:rsidR="00D84637" w:rsidRDefault="00D84637" w:rsidP="00D84637">
      <w:pPr>
        <w:pStyle w:val="snStepNext"/>
        <w:tabs>
          <w:tab w:val="left" w:pos="720"/>
        </w:tabs>
        <w:ind w:left="2160"/>
        <w:rPr>
          <w:noProof/>
        </w:rPr>
      </w:pPr>
      <w:r>
        <w:rPr>
          <w:noProof/>
        </w:rPr>
        <w:drawing>
          <wp:inline distT="0" distB="0" distL="0" distR="0" wp14:anchorId="00B05EFB" wp14:editId="1A387195">
            <wp:extent cx="5025543" cy="1667693"/>
            <wp:effectExtent l="0" t="0" r="381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48147" cy="1675194"/>
                    </a:xfrm>
                    <a:prstGeom prst="rect">
                      <a:avLst/>
                    </a:prstGeom>
                    <a:noFill/>
                    <a:ln>
                      <a:noFill/>
                    </a:ln>
                  </pic:spPr>
                </pic:pic>
              </a:graphicData>
            </a:graphic>
          </wp:inline>
        </w:drawing>
      </w:r>
    </w:p>
    <w:p w14:paraId="7E9CE48E" w14:textId="768B2786" w:rsidR="00D84637" w:rsidRPr="00550C91" w:rsidRDefault="00D84637" w:rsidP="00D65B58">
      <w:pPr>
        <w:pStyle w:val="snStepNext"/>
        <w:numPr>
          <w:ilvl w:val="5"/>
          <w:numId w:val="91"/>
        </w:numPr>
      </w:pPr>
      <w:r w:rsidRPr="00550C91">
        <w:t xml:space="preserve">In the </w:t>
      </w:r>
      <w:r>
        <w:t xml:space="preserve">new </w:t>
      </w:r>
      <w:r w:rsidRPr="00550C91">
        <w:rPr>
          <w:b/>
        </w:rPr>
        <w:t>PC Server</w:t>
      </w:r>
      <w:r>
        <w:t xml:space="preserve"> </w:t>
      </w:r>
      <w:r w:rsidRPr="00550C91">
        <w:t xml:space="preserve">window, enter the IP address of the PC Server that has been installed and </w:t>
      </w:r>
      <w:r w:rsidRPr="00550C91">
        <w:rPr>
          <w:b/>
        </w:rPr>
        <w:t xml:space="preserve">Tab </w:t>
      </w:r>
      <w:r w:rsidRPr="00550C91">
        <w:t xml:space="preserve">out from that field, the </w:t>
      </w:r>
      <w:r w:rsidRPr="00550C91">
        <w:rPr>
          <w:b/>
        </w:rPr>
        <w:t xml:space="preserve">External URL </w:t>
      </w:r>
      <w:r w:rsidRPr="00550C91">
        <w:t xml:space="preserve">&amp; </w:t>
      </w:r>
      <w:r w:rsidRPr="00550C91">
        <w:rPr>
          <w:b/>
        </w:rPr>
        <w:t>Internal</w:t>
      </w:r>
      <w:r>
        <w:rPr>
          <w:b/>
        </w:rPr>
        <w:t xml:space="preserve"> </w:t>
      </w:r>
      <w:r w:rsidRPr="00550C91">
        <w:rPr>
          <w:b/>
        </w:rPr>
        <w:t xml:space="preserve">URL </w:t>
      </w:r>
      <w:r w:rsidRPr="00550C91">
        <w:t xml:space="preserve">fields will get updated automatically. Click </w:t>
      </w:r>
      <w:r w:rsidRPr="00550C91">
        <w:rPr>
          <w:b/>
        </w:rPr>
        <w:t>OK.</w:t>
      </w:r>
    </w:p>
    <w:p w14:paraId="63F9272D" w14:textId="77777777" w:rsidR="00D84637" w:rsidRPr="00550C91" w:rsidRDefault="00D84637" w:rsidP="00D84637">
      <w:pPr>
        <w:pStyle w:val="snStepNext"/>
        <w:tabs>
          <w:tab w:val="left" w:pos="720"/>
        </w:tabs>
        <w:ind w:left="2160"/>
      </w:pPr>
    </w:p>
    <w:p w14:paraId="6860D278" w14:textId="6834CD73" w:rsidR="00D84637" w:rsidRPr="00550C91" w:rsidRDefault="00D84637" w:rsidP="00D84637">
      <w:pPr>
        <w:pStyle w:val="snStepNext"/>
        <w:tabs>
          <w:tab w:val="left" w:pos="720"/>
        </w:tabs>
        <w:ind w:left="2160"/>
      </w:pPr>
      <w:r>
        <w:rPr>
          <w:noProof/>
        </w:rPr>
        <w:lastRenderedPageBreak/>
        <w:drawing>
          <wp:inline distT="0" distB="0" distL="0" distR="0" wp14:anchorId="4CBAB31B" wp14:editId="026A198E">
            <wp:extent cx="5002645" cy="3343046"/>
            <wp:effectExtent l="0" t="0" r="762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5050" cy="3378066"/>
                    </a:xfrm>
                    <a:prstGeom prst="rect">
                      <a:avLst/>
                    </a:prstGeom>
                    <a:noFill/>
                    <a:ln>
                      <a:noFill/>
                    </a:ln>
                  </pic:spPr>
                </pic:pic>
              </a:graphicData>
            </a:graphic>
          </wp:inline>
        </w:drawing>
      </w:r>
    </w:p>
    <w:p w14:paraId="39EE74E7" w14:textId="77777777" w:rsidR="00D84637" w:rsidRPr="00550C91" w:rsidRDefault="00D84637" w:rsidP="00D65B58">
      <w:pPr>
        <w:pStyle w:val="snStepNext"/>
        <w:numPr>
          <w:ilvl w:val="5"/>
          <w:numId w:val="91"/>
        </w:numPr>
      </w:pPr>
      <w:r w:rsidRPr="00550C91">
        <w:t xml:space="preserve">Validate the server by selecting </w:t>
      </w:r>
      <w:r w:rsidRPr="00550C91">
        <w:rPr>
          <w:b/>
        </w:rPr>
        <w:t>“PC Server” &gt; “Check Server”.</w:t>
      </w:r>
    </w:p>
    <w:p w14:paraId="43F8D84C" w14:textId="0C9AB44F" w:rsidR="00D84637" w:rsidRDefault="00D84637" w:rsidP="00D84637">
      <w:pPr>
        <w:pStyle w:val="snStepNext"/>
        <w:ind w:left="2160"/>
      </w:pPr>
      <w:r>
        <w:rPr>
          <w:noProof/>
        </w:rPr>
        <w:drawing>
          <wp:inline distT="0" distB="0" distL="0" distR="0" wp14:anchorId="05948C1B" wp14:editId="3B630772">
            <wp:extent cx="4995977" cy="156608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13116" cy="1571454"/>
                    </a:xfrm>
                    <a:prstGeom prst="rect">
                      <a:avLst/>
                    </a:prstGeom>
                    <a:noFill/>
                    <a:ln>
                      <a:noFill/>
                    </a:ln>
                  </pic:spPr>
                </pic:pic>
              </a:graphicData>
            </a:graphic>
          </wp:inline>
        </w:drawing>
      </w:r>
    </w:p>
    <w:p w14:paraId="077E20A4" w14:textId="24994E29" w:rsidR="00D84637" w:rsidRDefault="00D84637" w:rsidP="00D84637">
      <w:pPr>
        <w:pStyle w:val="snStepNext"/>
        <w:ind w:left="2160"/>
      </w:pPr>
      <w:r>
        <w:rPr>
          <w:noProof/>
        </w:rPr>
        <w:drawing>
          <wp:inline distT="0" distB="0" distL="0" distR="0" wp14:anchorId="066F9887" wp14:editId="6121765C">
            <wp:extent cx="3386938" cy="2407336"/>
            <wp:effectExtent l="0" t="0" r="444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07019" cy="2421609"/>
                    </a:xfrm>
                    <a:prstGeom prst="rect">
                      <a:avLst/>
                    </a:prstGeom>
                    <a:noFill/>
                    <a:ln>
                      <a:noFill/>
                    </a:ln>
                  </pic:spPr>
                </pic:pic>
              </a:graphicData>
            </a:graphic>
          </wp:inline>
        </w:drawing>
      </w:r>
    </w:p>
    <w:p w14:paraId="0C07982A" w14:textId="6867CE70" w:rsidR="00D84637" w:rsidRPr="00550C91" w:rsidRDefault="00D84637" w:rsidP="00D65B58">
      <w:pPr>
        <w:pStyle w:val="snStepNext"/>
        <w:numPr>
          <w:ilvl w:val="5"/>
          <w:numId w:val="91"/>
        </w:numPr>
      </w:pPr>
      <w:r w:rsidRPr="00550C91">
        <w:t>Goto Lab Resources section in Lab management</w:t>
      </w:r>
      <w:r>
        <w:t>.</w:t>
      </w:r>
      <w:r w:rsidRPr="00550C91">
        <w:t xml:space="preserve"> Click </w:t>
      </w:r>
      <w:r w:rsidRPr="00550C91">
        <w:rPr>
          <w:b/>
        </w:rPr>
        <w:t>Lab Resources</w:t>
      </w:r>
      <w:r w:rsidRPr="00550C91">
        <w:t xml:space="preserve"> </w:t>
      </w:r>
      <w:r w:rsidRPr="00D84637">
        <w:rPr>
          <w:b/>
        </w:rPr>
        <w:t>&gt;</w:t>
      </w:r>
      <w:r w:rsidRPr="00550C91">
        <w:rPr>
          <w:b/>
        </w:rPr>
        <w:t xml:space="preserve"> Hosts.</w:t>
      </w:r>
    </w:p>
    <w:p w14:paraId="1A65395C" w14:textId="1A404343" w:rsidR="00D84637" w:rsidRPr="00550C91" w:rsidRDefault="00D84637" w:rsidP="00D84637">
      <w:pPr>
        <w:pStyle w:val="snStepNext"/>
        <w:tabs>
          <w:tab w:val="left" w:pos="720"/>
        </w:tabs>
        <w:ind w:left="2160"/>
      </w:pPr>
      <w:r>
        <w:rPr>
          <w:noProof/>
        </w:rPr>
        <w:lastRenderedPageBreak/>
        <w:drawing>
          <wp:inline distT="0" distB="0" distL="0" distR="0" wp14:anchorId="6EED1DF8" wp14:editId="5BC67F03">
            <wp:extent cx="5010912" cy="1786629"/>
            <wp:effectExtent l="0" t="0" r="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4649" cy="1791527"/>
                    </a:xfrm>
                    <a:prstGeom prst="rect">
                      <a:avLst/>
                    </a:prstGeom>
                    <a:noFill/>
                    <a:ln>
                      <a:noFill/>
                    </a:ln>
                  </pic:spPr>
                </pic:pic>
              </a:graphicData>
            </a:graphic>
          </wp:inline>
        </w:drawing>
      </w:r>
    </w:p>
    <w:p w14:paraId="38563771" w14:textId="49CB045F" w:rsidR="00D84637" w:rsidRPr="00550C91" w:rsidRDefault="00D7289B" w:rsidP="00D65B58">
      <w:pPr>
        <w:pStyle w:val="snStepNext"/>
        <w:numPr>
          <w:ilvl w:val="5"/>
          <w:numId w:val="91"/>
        </w:numPr>
      </w:pPr>
      <w:r>
        <w:t xml:space="preserve">On the right pane here, click </w:t>
      </w:r>
      <w:r w:rsidR="00D84637" w:rsidRPr="00550C91">
        <w:rPr>
          <w:b/>
        </w:rPr>
        <w:t xml:space="preserve">Testing Hosts </w:t>
      </w:r>
      <w:r w:rsidRPr="00D7289B">
        <w:rPr>
          <w:b/>
        </w:rPr>
        <w:t>&gt;</w:t>
      </w:r>
      <w:r w:rsidR="00D84637" w:rsidRPr="00550C91">
        <w:t xml:space="preserve"> </w:t>
      </w:r>
      <w:r w:rsidR="00D84637" w:rsidRPr="00550C91">
        <w:rPr>
          <w:b/>
        </w:rPr>
        <w:t>New Testing Host</w:t>
      </w:r>
      <w:r>
        <w:t>.</w:t>
      </w:r>
      <w:r w:rsidR="00D84637" w:rsidRPr="00550C91">
        <w:rPr>
          <w:b/>
        </w:rPr>
        <w:t xml:space="preserve"> </w:t>
      </w:r>
      <w:r w:rsidRPr="00D7289B">
        <w:t>I</w:t>
      </w:r>
      <w:r w:rsidR="00D84637" w:rsidRPr="00550C91">
        <w:t xml:space="preserve">n the name field enter the IP address or the computer name of the machine where PC Host has been installed, select the appropriate purpose and other mandatory field and Click </w:t>
      </w:r>
      <w:r w:rsidR="00D84637" w:rsidRPr="00550C91">
        <w:rPr>
          <w:b/>
        </w:rPr>
        <w:t xml:space="preserve">Submit. </w:t>
      </w:r>
    </w:p>
    <w:p w14:paraId="5E99CCA8" w14:textId="4CFE5860" w:rsidR="00D84637" w:rsidRDefault="00467FE7" w:rsidP="00D84637">
      <w:pPr>
        <w:pStyle w:val="snStepNext"/>
        <w:tabs>
          <w:tab w:val="left" w:pos="720"/>
        </w:tabs>
        <w:ind w:left="2160"/>
      </w:pPr>
      <w:r>
        <w:rPr>
          <w:noProof/>
        </w:rPr>
        <w:drawing>
          <wp:inline distT="0" distB="0" distL="0" distR="0" wp14:anchorId="00874D81" wp14:editId="69037CE4">
            <wp:extent cx="5008820" cy="3335731"/>
            <wp:effectExtent l="0" t="0" r="190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15743" cy="3340341"/>
                    </a:xfrm>
                    <a:prstGeom prst="rect">
                      <a:avLst/>
                    </a:prstGeom>
                    <a:noFill/>
                    <a:ln>
                      <a:noFill/>
                    </a:ln>
                  </pic:spPr>
                </pic:pic>
              </a:graphicData>
            </a:graphic>
          </wp:inline>
        </w:drawing>
      </w:r>
    </w:p>
    <w:p w14:paraId="40EEB5EE" w14:textId="2F8D2DA7" w:rsidR="00467FE7" w:rsidRPr="00550C91" w:rsidRDefault="00467FE7" w:rsidP="00D84637">
      <w:pPr>
        <w:pStyle w:val="snStepNext"/>
        <w:tabs>
          <w:tab w:val="left" w:pos="720"/>
        </w:tabs>
        <w:ind w:left="2160"/>
      </w:pPr>
      <w:r>
        <w:rPr>
          <w:noProof/>
        </w:rPr>
        <w:drawing>
          <wp:inline distT="0" distB="0" distL="0" distR="0" wp14:anchorId="7C136CBC" wp14:editId="45DB18C2">
            <wp:extent cx="5009972" cy="1782131"/>
            <wp:effectExtent l="0" t="0" r="635"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34462" cy="1790843"/>
                    </a:xfrm>
                    <a:prstGeom prst="rect">
                      <a:avLst/>
                    </a:prstGeom>
                    <a:noFill/>
                    <a:ln>
                      <a:noFill/>
                    </a:ln>
                  </pic:spPr>
                </pic:pic>
              </a:graphicData>
            </a:graphic>
          </wp:inline>
        </w:drawing>
      </w:r>
    </w:p>
    <w:p w14:paraId="4D4D245E" w14:textId="4B7E2217" w:rsidR="00D84637" w:rsidRPr="00550C91" w:rsidRDefault="00467FE7" w:rsidP="00D65B58">
      <w:pPr>
        <w:pStyle w:val="snStepNext"/>
        <w:numPr>
          <w:ilvl w:val="5"/>
          <w:numId w:val="91"/>
        </w:numPr>
      </w:pPr>
      <w:r>
        <w:t>To v</w:t>
      </w:r>
      <w:r w:rsidR="00D84637" w:rsidRPr="00550C91">
        <w:t>alidate</w:t>
      </w:r>
      <w:r>
        <w:t xml:space="preserve"> the</w:t>
      </w:r>
      <w:r w:rsidR="00D84637" w:rsidRPr="00550C91">
        <w:t xml:space="preserve"> </w:t>
      </w:r>
      <w:r>
        <w:t>PC configuration in ALM</w:t>
      </w:r>
      <w:r w:rsidR="00D84637" w:rsidRPr="00550C91">
        <w:t xml:space="preserve">, it is recommended to perform this check. </w:t>
      </w:r>
    </w:p>
    <w:p w14:paraId="23791419" w14:textId="21B4C3EE" w:rsidR="00D84637" w:rsidRPr="00550C91" w:rsidRDefault="00467FE7" w:rsidP="00D65B58">
      <w:pPr>
        <w:pStyle w:val="snStepNext"/>
        <w:numPr>
          <w:ilvl w:val="0"/>
          <w:numId w:val="96"/>
        </w:numPr>
      </w:pPr>
      <w:r>
        <w:t xml:space="preserve">Click </w:t>
      </w:r>
      <w:r w:rsidR="00D84637" w:rsidRPr="00550C91">
        <w:rPr>
          <w:b/>
        </w:rPr>
        <w:t xml:space="preserve">Performance Center </w:t>
      </w:r>
      <w:r w:rsidR="00D84637" w:rsidRPr="00550C91">
        <w:t xml:space="preserve">on the left Navigation pane of Lab Management and select </w:t>
      </w:r>
      <w:r w:rsidR="00D84637" w:rsidRPr="00550C91">
        <w:rPr>
          <w:b/>
        </w:rPr>
        <w:t>System Health</w:t>
      </w:r>
      <w:r>
        <w:t>.</w:t>
      </w:r>
    </w:p>
    <w:p w14:paraId="2665751B" w14:textId="77468C75" w:rsidR="00467FE7" w:rsidRDefault="00467FE7" w:rsidP="00467FE7">
      <w:pPr>
        <w:pStyle w:val="snStepNext"/>
        <w:ind w:left="2160"/>
      </w:pPr>
      <w:r>
        <w:rPr>
          <w:noProof/>
        </w:rPr>
        <w:lastRenderedPageBreak/>
        <w:drawing>
          <wp:inline distT="0" distB="0" distL="0" distR="0" wp14:anchorId="51AD5DF1" wp14:editId="0151B3D4">
            <wp:extent cx="5004994" cy="1638007"/>
            <wp:effectExtent l="0" t="0" r="5715"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32827" cy="1647116"/>
                    </a:xfrm>
                    <a:prstGeom prst="rect">
                      <a:avLst/>
                    </a:prstGeom>
                    <a:noFill/>
                    <a:ln>
                      <a:noFill/>
                    </a:ln>
                  </pic:spPr>
                </pic:pic>
              </a:graphicData>
            </a:graphic>
          </wp:inline>
        </w:drawing>
      </w:r>
    </w:p>
    <w:p w14:paraId="7704D6C6" w14:textId="483CFD9B" w:rsidR="00D84637" w:rsidRPr="00550C91" w:rsidRDefault="00467FE7" w:rsidP="00D65B58">
      <w:pPr>
        <w:pStyle w:val="snStepNext"/>
        <w:numPr>
          <w:ilvl w:val="0"/>
          <w:numId w:val="96"/>
        </w:numPr>
      </w:pPr>
      <w:r>
        <w:t xml:space="preserve">On the right pane, click the </w:t>
      </w:r>
      <w:r w:rsidR="00D84637" w:rsidRPr="00550C91">
        <w:rPr>
          <w:b/>
        </w:rPr>
        <w:t xml:space="preserve">Check System </w:t>
      </w:r>
      <w:r w:rsidR="00D84637" w:rsidRPr="00550C91">
        <w:t xml:space="preserve">button, this will open up the </w:t>
      </w:r>
      <w:r w:rsidR="00D84637" w:rsidRPr="00550C91">
        <w:rPr>
          <w:b/>
        </w:rPr>
        <w:t xml:space="preserve">Configure System Check </w:t>
      </w:r>
      <w:r>
        <w:t>window.</w:t>
      </w:r>
    </w:p>
    <w:p w14:paraId="0FB06604" w14:textId="4A130FA4" w:rsidR="00D84637" w:rsidRDefault="00D84637" w:rsidP="00D65B58">
      <w:pPr>
        <w:pStyle w:val="snStepNext"/>
        <w:numPr>
          <w:ilvl w:val="0"/>
          <w:numId w:val="96"/>
        </w:numPr>
      </w:pPr>
      <w:r w:rsidRPr="00550C91">
        <w:t xml:space="preserve">Select </w:t>
      </w:r>
      <w:r w:rsidRPr="00550C91">
        <w:rPr>
          <w:b/>
        </w:rPr>
        <w:t>Check ALM Platform</w:t>
      </w:r>
      <w:r w:rsidRPr="00467FE7">
        <w:t>,</w:t>
      </w:r>
      <w:r w:rsidRPr="00550C91">
        <w:rPr>
          <w:b/>
        </w:rPr>
        <w:t xml:space="preserve"> Check Performance Center Servers</w:t>
      </w:r>
      <w:r w:rsidR="00467FE7">
        <w:rPr>
          <w:b/>
        </w:rPr>
        <w:t xml:space="preserve"> </w:t>
      </w:r>
      <w:r w:rsidR="00467FE7">
        <w:t>and</w:t>
      </w:r>
      <w:r w:rsidRPr="00550C91">
        <w:rPr>
          <w:b/>
        </w:rPr>
        <w:t xml:space="preserve"> Check Hosts”</w:t>
      </w:r>
      <w:r w:rsidRPr="00550C91">
        <w:t xml:space="preserve">and click </w:t>
      </w:r>
      <w:r w:rsidRPr="00550C91">
        <w:rPr>
          <w:b/>
        </w:rPr>
        <w:t xml:space="preserve">OK. </w:t>
      </w:r>
      <w:r w:rsidRPr="00550C91">
        <w:t>This will perform an overall check and provide results.</w:t>
      </w:r>
      <w:r w:rsidR="00467FE7">
        <w:t xml:space="preserve"> Click </w:t>
      </w:r>
      <w:r w:rsidR="00467FE7">
        <w:rPr>
          <w:b/>
        </w:rPr>
        <w:t>Refresh</w:t>
      </w:r>
      <w:r w:rsidR="00467FE7">
        <w:t xml:space="preserve"> to review the results.</w:t>
      </w:r>
      <w:r w:rsidRPr="00550C91">
        <w:t xml:space="preserve"> All issues must be resolved prior to proceeding to PC tests execution.</w:t>
      </w:r>
    </w:p>
    <w:p w14:paraId="695E87FF" w14:textId="2EC491AB" w:rsidR="00467FE7" w:rsidRPr="00550C91" w:rsidRDefault="00467FE7" w:rsidP="00467FE7">
      <w:pPr>
        <w:pStyle w:val="snStepNext"/>
        <w:ind w:left="2160"/>
      </w:pPr>
      <w:r>
        <w:rPr>
          <w:noProof/>
        </w:rPr>
        <w:drawing>
          <wp:inline distT="0" distB="0" distL="0" distR="0" wp14:anchorId="6D8C3C36" wp14:editId="366C8E54">
            <wp:extent cx="3416198" cy="3619882"/>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28454" cy="3632869"/>
                    </a:xfrm>
                    <a:prstGeom prst="rect">
                      <a:avLst/>
                    </a:prstGeom>
                    <a:noFill/>
                    <a:ln>
                      <a:noFill/>
                    </a:ln>
                  </pic:spPr>
                </pic:pic>
              </a:graphicData>
            </a:graphic>
          </wp:inline>
        </w:drawing>
      </w:r>
    </w:p>
    <w:p w14:paraId="0683FE9F" w14:textId="3B6EC8D6" w:rsidR="00D84637" w:rsidRDefault="00467FE7" w:rsidP="00467FE7">
      <w:pPr>
        <w:pStyle w:val="snStepNext"/>
        <w:tabs>
          <w:tab w:val="left" w:pos="720"/>
        </w:tabs>
        <w:ind w:left="2160"/>
      </w:pPr>
      <w:r>
        <w:rPr>
          <w:noProof/>
        </w:rPr>
        <w:drawing>
          <wp:inline distT="0" distB="0" distL="0" distR="0" wp14:anchorId="3BF3365B" wp14:editId="7D9CFCD6">
            <wp:extent cx="5032553" cy="2141884"/>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0687" cy="2145346"/>
                    </a:xfrm>
                    <a:prstGeom prst="rect">
                      <a:avLst/>
                    </a:prstGeom>
                    <a:noFill/>
                    <a:ln>
                      <a:noFill/>
                    </a:ln>
                  </pic:spPr>
                </pic:pic>
              </a:graphicData>
            </a:graphic>
          </wp:inline>
        </w:drawing>
      </w:r>
    </w:p>
    <w:p w14:paraId="10CBC260" w14:textId="77777777" w:rsidR="00D84637" w:rsidRPr="00550C91" w:rsidRDefault="00D84637" w:rsidP="00AF1109">
      <w:pPr>
        <w:pStyle w:val="snStepNext"/>
        <w:tabs>
          <w:tab w:val="left" w:pos="720"/>
        </w:tabs>
        <w:ind w:left="1800"/>
      </w:pPr>
    </w:p>
    <w:p w14:paraId="778E71F9" w14:textId="32641737" w:rsidR="000C0583" w:rsidRPr="00550C91" w:rsidRDefault="000C0583" w:rsidP="000C0583">
      <w:pPr>
        <w:pStyle w:val="h2Head2"/>
      </w:pPr>
      <w:bookmarkStart w:id="512" w:name="_Toc403410118"/>
      <w:r w:rsidRPr="008454F7">
        <w:lastRenderedPageBreak/>
        <w:t xml:space="preserve">HP ALM </w:t>
      </w:r>
      <w:r w:rsidR="00AA48B3" w:rsidRPr="008454F7">
        <w:t>Functional</w:t>
      </w:r>
      <w:r w:rsidRPr="008454F7">
        <w:t>Testing Setup</w:t>
      </w:r>
      <w:bookmarkEnd w:id="512"/>
    </w:p>
    <w:p w14:paraId="2EB74648" w14:textId="43BEE67A" w:rsidR="000C0583" w:rsidRPr="00550C91" w:rsidRDefault="00823107" w:rsidP="000C0583">
      <w:pPr>
        <w:pStyle w:val="h3Head3"/>
      </w:pPr>
      <w:bookmarkStart w:id="513" w:name="_Toc403410119"/>
      <w:r w:rsidRPr="008454F7">
        <w:t>Add &amp; Configure UFT test</w:t>
      </w:r>
      <w:r w:rsidR="008F1B9D" w:rsidRPr="008454F7">
        <w:t xml:space="preserve"> </w:t>
      </w:r>
      <w:r w:rsidR="00963BCA" w:rsidRPr="008454F7">
        <w:t>for iBank-Java (iBank Internet Banking</w:t>
      </w:r>
      <w:r w:rsidR="008F1B9D" w:rsidRPr="008454F7">
        <w:t>)</w:t>
      </w:r>
      <w:r w:rsidR="00AA48B3" w:rsidRPr="008454F7">
        <w:t>.</w:t>
      </w:r>
      <w:bookmarkEnd w:id="513"/>
    </w:p>
    <w:p w14:paraId="6D3114AC" w14:textId="189E52DE" w:rsidR="00AA48B3" w:rsidRPr="00550C91" w:rsidRDefault="00AA48B3" w:rsidP="00AA48B3">
      <w:pPr>
        <w:pStyle w:val="snStepNext"/>
        <w:tabs>
          <w:tab w:val="left" w:pos="720"/>
        </w:tabs>
        <w:ind w:left="1440"/>
      </w:pPr>
      <w:r w:rsidRPr="00550C91">
        <w:t xml:space="preserve">To </w:t>
      </w:r>
      <w:r w:rsidR="008F1B9D">
        <w:t xml:space="preserve">import the </w:t>
      </w:r>
      <w:r w:rsidR="008F1B9D" w:rsidRPr="008F1B9D">
        <w:rPr>
          <w:b/>
        </w:rPr>
        <w:t>iBank-J</w:t>
      </w:r>
      <w:r w:rsidR="0010487A">
        <w:rPr>
          <w:b/>
        </w:rPr>
        <w:t>AVA</w:t>
      </w:r>
      <w:r w:rsidR="0010487A" w:rsidRPr="0010487A">
        <w:rPr>
          <w:b/>
        </w:rPr>
        <w:t>-FT</w:t>
      </w:r>
      <w:r w:rsidR="008F1B9D">
        <w:t xml:space="preserve"> uft </w:t>
      </w:r>
      <w:r>
        <w:t>scripts</w:t>
      </w:r>
      <w:r w:rsidR="008F1B9D">
        <w:t xml:space="preserve"> and create new ALM Test Plan</w:t>
      </w:r>
      <w:r w:rsidRPr="00550C91">
        <w:t>, complete the following steps:</w:t>
      </w:r>
    </w:p>
    <w:p w14:paraId="0EF2F6E9" w14:textId="2A1E7B1E" w:rsidR="00AA48B3" w:rsidRPr="00550C91" w:rsidRDefault="00AA48B3" w:rsidP="001C61BF">
      <w:pPr>
        <w:pStyle w:val="sfStepFirst"/>
        <w:numPr>
          <w:ilvl w:val="0"/>
          <w:numId w:val="156"/>
        </w:numPr>
      </w:pPr>
      <w:r w:rsidRPr="00550C91">
        <w:t xml:space="preserve">Start the </w:t>
      </w:r>
      <w:r>
        <w:t xml:space="preserve">HP </w:t>
      </w:r>
      <w:r w:rsidRPr="00550C91">
        <w:t>U</w:t>
      </w:r>
      <w:r>
        <w:t xml:space="preserve">nified </w:t>
      </w:r>
      <w:r w:rsidRPr="00550C91">
        <w:t>F</w:t>
      </w:r>
      <w:r>
        <w:t xml:space="preserve">unctional </w:t>
      </w:r>
      <w:r w:rsidRPr="00550C91">
        <w:t>T</w:t>
      </w:r>
      <w:r>
        <w:t>etsting</w:t>
      </w:r>
      <w:r w:rsidRPr="00550C91">
        <w:t xml:space="preserve"> UI, click </w:t>
      </w:r>
      <w:r w:rsidRPr="00AA48B3">
        <w:rPr>
          <w:b/>
        </w:rPr>
        <w:t>ALM</w:t>
      </w:r>
      <w:r w:rsidRPr="00550C91">
        <w:t xml:space="preserve"> </w:t>
      </w:r>
      <w:r w:rsidRPr="00AA48B3">
        <w:rPr>
          <w:b/>
        </w:rPr>
        <w:t>&gt;</w:t>
      </w:r>
      <w:r w:rsidRPr="00550C91">
        <w:t xml:space="preserve"> </w:t>
      </w:r>
      <w:r w:rsidRPr="00AA48B3">
        <w:rPr>
          <w:b/>
        </w:rPr>
        <w:t>ALM Connection</w:t>
      </w:r>
      <w:r w:rsidRPr="00550C91">
        <w:t>.</w:t>
      </w:r>
    </w:p>
    <w:p w14:paraId="19F6F5D4" w14:textId="35EF23CD" w:rsidR="00AA48B3" w:rsidRPr="00550C91" w:rsidRDefault="00AA48B3" w:rsidP="00AA48B3">
      <w:pPr>
        <w:pStyle w:val="snStepNext"/>
        <w:ind w:left="1800"/>
      </w:pPr>
      <w:r>
        <w:rPr>
          <w:noProof/>
        </w:rPr>
        <w:drawing>
          <wp:inline distT="0" distB="0" distL="0" distR="0" wp14:anchorId="306363F6" wp14:editId="0A9C9E9F">
            <wp:extent cx="5231958" cy="1384289"/>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82865" cy="1397758"/>
                    </a:xfrm>
                    <a:prstGeom prst="rect">
                      <a:avLst/>
                    </a:prstGeom>
                    <a:noFill/>
                    <a:ln>
                      <a:noFill/>
                    </a:ln>
                  </pic:spPr>
                </pic:pic>
              </a:graphicData>
            </a:graphic>
          </wp:inline>
        </w:drawing>
      </w:r>
    </w:p>
    <w:p w14:paraId="17E9A567" w14:textId="7B28A4AF" w:rsidR="00AA48B3" w:rsidRDefault="00AA48B3" w:rsidP="00AA48B3">
      <w:pPr>
        <w:pStyle w:val="sfStepFirst"/>
        <w:numPr>
          <w:ilvl w:val="0"/>
          <w:numId w:val="54"/>
        </w:numPr>
      </w:pPr>
      <w:r w:rsidRPr="00550C91">
        <w:t xml:space="preserve">Enter the server connection parameters and project connection details to connect to the </w:t>
      </w:r>
      <w:r w:rsidR="008F1B9D" w:rsidRPr="008F1B9D">
        <w:rPr>
          <w:b/>
        </w:rPr>
        <w:t>iBank_IntenetBan</w:t>
      </w:r>
      <w:r w:rsidR="008F1B9D">
        <w:rPr>
          <w:b/>
        </w:rPr>
        <w:t>k</w:t>
      </w:r>
      <w:r w:rsidR="008F1B9D" w:rsidRPr="008F1B9D">
        <w:rPr>
          <w:b/>
        </w:rPr>
        <w:t>ing</w:t>
      </w:r>
      <w:r w:rsidRPr="008F1B9D">
        <w:rPr>
          <w:b/>
        </w:rPr>
        <w:t xml:space="preserve"> </w:t>
      </w:r>
      <w:r w:rsidRPr="00550C91">
        <w:t xml:space="preserve">project and close the window. </w:t>
      </w:r>
    </w:p>
    <w:p w14:paraId="797B0F2C" w14:textId="0B5A61A4" w:rsidR="00AA48B3" w:rsidRPr="002F6790" w:rsidRDefault="00081050" w:rsidP="00AA48B3">
      <w:pPr>
        <w:pStyle w:val="snStepNext"/>
        <w:ind w:left="1800"/>
      </w:pPr>
      <w:r>
        <w:rPr>
          <w:noProof/>
        </w:rPr>
        <w:drawing>
          <wp:inline distT="0" distB="0" distL="0" distR="0" wp14:anchorId="1A3ED8A7" wp14:editId="357DFD6C">
            <wp:extent cx="2388358" cy="2700172"/>
            <wp:effectExtent l="0" t="0" r="0" b="5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03531" cy="2717326"/>
                    </a:xfrm>
                    <a:prstGeom prst="rect">
                      <a:avLst/>
                    </a:prstGeom>
                    <a:noFill/>
                    <a:ln>
                      <a:noFill/>
                    </a:ln>
                  </pic:spPr>
                </pic:pic>
              </a:graphicData>
            </a:graphic>
          </wp:inline>
        </w:drawing>
      </w:r>
    </w:p>
    <w:p w14:paraId="50928D1B" w14:textId="7D34DC95" w:rsidR="00C523BC" w:rsidRDefault="00C523BC" w:rsidP="00C523BC">
      <w:pPr>
        <w:pStyle w:val="sfStepFirst"/>
      </w:pPr>
      <w:r w:rsidRPr="00C523BC">
        <w:t>Copy</w:t>
      </w:r>
      <w:r w:rsidR="008F1B9D">
        <w:t xml:space="preserve"> the</w:t>
      </w:r>
      <w:r w:rsidRPr="00EB2308">
        <w:t xml:space="preserve"> </w:t>
      </w:r>
      <w:r w:rsidRPr="00C523BC">
        <w:rPr>
          <w:b/>
        </w:rPr>
        <w:t>iBank-JAVA-FT.zip</w:t>
      </w:r>
      <w:r>
        <w:rPr>
          <w:b/>
        </w:rPr>
        <w:t xml:space="preserve"> </w:t>
      </w:r>
      <w:r>
        <w:t xml:space="preserve">located in </w:t>
      </w:r>
      <w:r w:rsidRPr="00C523BC">
        <w:rPr>
          <w:b/>
        </w:rPr>
        <w:t>DevOps_R3.5_Solution/Content files/hp_uft/</w:t>
      </w:r>
      <w:r>
        <w:t xml:space="preserve"> </w:t>
      </w:r>
      <w:r w:rsidRPr="00EB2308">
        <w:t xml:space="preserve">to a temporary folder on </w:t>
      </w:r>
      <w:r w:rsidR="008F1B9D">
        <w:t>the</w:t>
      </w:r>
      <w:r w:rsidRPr="00EB2308">
        <w:t xml:space="preserve"> </w:t>
      </w:r>
      <w:r>
        <w:t>UFT server.</w:t>
      </w:r>
    </w:p>
    <w:p w14:paraId="42AE2DA3" w14:textId="2D62597E" w:rsidR="00AA48B3" w:rsidRPr="00550C91" w:rsidRDefault="00AA48B3" w:rsidP="00AA48B3">
      <w:pPr>
        <w:pStyle w:val="sfStepFirst"/>
        <w:numPr>
          <w:ilvl w:val="0"/>
          <w:numId w:val="54"/>
        </w:numPr>
      </w:pPr>
      <w:r w:rsidRPr="00550C91">
        <w:t xml:space="preserve">To </w:t>
      </w:r>
      <w:r>
        <w:t>import</w:t>
      </w:r>
      <w:r w:rsidRPr="00550C91">
        <w:t xml:space="preserve"> </w:t>
      </w:r>
      <w:r w:rsidR="008F1B9D">
        <w:t>the</w:t>
      </w:r>
      <w:r w:rsidRPr="00550C91">
        <w:t xml:space="preserve"> script, click </w:t>
      </w:r>
      <w:r w:rsidRPr="00550C91">
        <w:rPr>
          <w:b/>
        </w:rPr>
        <w:t>File</w:t>
      </w:r>
      <w:r w:rsidR="00065CC8">
        <w:rPr>
          <w:b/>
        </w:rPr>
        <w:t xml:space="preserve"> &gt; </w:t>
      </w:r>
      <w:r>
        <w:rPr>
          <w:b/>
        </w:rPr>
        <w:t>Import Test</w:t>
      </w:r>
      <w:r w:rsidRPr="00550C91">
        <w:rPr>
          <w:b/>
        </w:rPr>
        <w:t>.</w:t>
      </w:r>
    </w:p>
    <w:p w14:paraId="2F19AA2C" w14:textId="7FA39B17" w:rsidR="00AA48B3" w:rsidRDefault="00065CC8" w:rsidP="00AA48B3">
      <w:pPr>
        <w:pStyle w:val="sfStepFirst"/>
        <w:numPr>
          <w:ilvl w:val="0"/>
          <w:numId w:val="0"/>
        </w:numPr>
        <w:ind w:left="1800"/>
      </w:pPr>
      <w:r>
        <w:rPr>
          <w:noProof/>
        </w:rPr>
        <w:lastRenderedPageBreak/>
        <w:drawing>
          <wp:inline distT="0" distB="0" distL="0" distR="0" wp14:anchorId="19C3ACAF" wp14:editId="3D6FF2E6">
            <wp:extent cx="5247861" cy="245425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5932" cy="2462701"/>
                    </a:xfrm>
                    <a:prstGeom prst="rect">
                      <a:avLst/>
                    </a:prstGeom>
                    <a:noFill/>
                    <a:ln>
                      <a:noFill/>
                    </a:ln>
                  </pic:spPr>
                </pic:pic>
              </a:graphicData>
            </a:graphic>
          </wp:inline>
        </w:drawing>
      </w:r>
    </w:p>
    <w:p w14:paraId="23F7CF7B" w14:textId="0F1DB10D" w:rsidR="00065CC8" w:rsidRDefault="008F1B9D" w:rsidP="00AA48B3">
      <w:pPr>
        <w:pStyle w:val="sfStepFirst"/>
        <w:numPr>
          <w:ilvl w:val="0"/>
          <w:numId w:val="54"/>
        </w:numPr>
      </w:pPr>
      <w:r>
        <w:t>Browse to s</w:t>
      </w:r>
      <w:r w:rsidR="00AA48B3">
        <w:t xml:space="preserve">elect the </w:t>
      </w:r>
      <w:r w:rsidRPr="00C523BC">
        <w:rPr>
          <w:b/>
        </w:rPr>
        <w:t>iBank-JAVA-FT.zip</w:t>
      </w:r>
      <w:r w:rsidR="00AA48B3">
        <w:t xml:space="preserve"> file. </w:t>
      </w:r>
    </w:p>
    <w:p w14:paraId="21DCE8D5" w14:textId="2A29F350" w:rsidR="00081050" w:rsidRDefault="00081050" w:rsidP="00081050">
      <w:pPr>
        <w:pStyle w:val="sfStepFirst"/>
      </w:pPr>
      <w:r>
        <w:t>Once the uft script is loaded</w:t>
      </w:r>
      <w:r w:rsidRPr="00550C91">
        <w:t xml:space="preserve">, </w:t>
      </w:r>
      <w:r>
        <w:t xml:space="preserve">select </w:t>
      </w:r>
      <w:r w:rsidRPr="00C523BC">
        <w:rPr>
          <w:b/>
        </w:rPr>
        <w:t xml:space="preserve">File &gt; Save </w:t>
      </w:r>
      <w:r w:rsidRPr="0010487A">
        <w:rPr>
          <w:b/>
        </w:rPr>
        <w:t>iBank-JAVA-FT</w:t>
      </w:r>
      <w:r w:rsidRPr="00C523BC">
        <w:rPr>
          <w:b/>
        </w:rPr>
        <w:t xml:space="preserve"> As</w:t>
      </w:r>
      <w:r>
        <w:t xml:space="preserve">. Choose </w:t>
      </w:r>
      <w:r>
        <w:rPr>
          <w:b/>
        </w:rPr>
        <w:t xml:space="preserve">ALM Test Plan </w:t>
      </w:r>
      <w:r w:rsidRPr="00550C91">
        <w:t xml:space="preserve">and </w:t>
      </w:r>
      <w:r>
        <w:t xml:space="preserve">click </w:t>
      </w:r>
      <w:r>
        <w:rPr>
          <w:noProof/>
        </w:rPr>
        <w:drawing>
          <wp:inline distT="0" distB="0" distL="0" distR="0" wp14:anchorId="3F80A3EE" wp14:editId="0AC63328">
            <wp:extent cx="218440" cy="1911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8440" cy="191135"/>
                    </a:xfrm>
                    <a:prstGeom prst="rect">
                      <a:avLst/>
                    </a:prstGeom>
                    <a:noFill/>
                    <a:ln>
                      <a:noFill/>
                    </a:ln>
                  </pic:spPr>
                </pic:pic>
              </a:graphicData>
            </a:graphic>
          </wp:inline>
        </w:drawing>
      </w:r>
      <w:r>
        <w:t xml:space="preserve">to create new ALM folder. Enter the following folder name </w:t>
      </w:r>
      <w:r w:rsidRPr="006100F2">
        <w:rPr>
          <w:b/>
        </w:rPr>
        <w:t>iBank</w:t>
      </w:r>
      <w:r>
        <w:rPr>
          <w:b/>
        </w:rPr>
        <w:t xml:space="preserve"> </w:t>
      </w:r>
      <w:r w:rsidRPr="006100F2">
        <w:t xml:space="preserve">and press </w:t>
      </w:r>
      <w:r w:rsidRPr="006100F2">
        <w:rPr>
          <w:b/>
        </w:rPr>
        <w:t>Enter</w:t>
      </w:r>
      <w:r>
        <w:t>:</w:t>
      </w:r>
    </w:p>
    <w:p w14:paraId="32DCFB89" w14:textId="77777777" w:rsidR="00081050" w:rsidRDefault="00081050" w:rsidP="00081050">
      <w:pPr>
        <w:pStyle w:val="sfStepFirst"/>
        <w:numPr>
          <w:ilvl w:val="0"/>
          <w:numId w:val="0"/>
        </w:numPr>
        <w:ind w:left="1800"/>
        <w:rPr>
          <w:noProof/>
        </w:rPr>
      </w:pPr>
      <w:r>
        <w:rPr>
          <w:noProof/>
        </w:rPr>
        <w:drawing>
          <wp:inline distT="0" distB="0" distL="0" distR="0" wp14:anchorId="206DCD3C" wp14:editId="70A53196">
            <wp:extent cx="3582537" cy="1061611"/>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98024" cy="1066200"/>
                    </a:xfrm>
                    <a:prstGeom prst="rect">
                      <a:avLst/>
                    </a:prstGeom>
                    <a:noFill/>
                    <a:ln>
                      <a:noFill/>
                    </a:ln>
                  </pic:spPr>
                </pic:pic>
              </a:graphicData>
            </a:graphic>
          </wp:inline>
        </w:drawing>
      </w:r>
    </w:p>
    <w:p w14:paraId="62AA8D89" w14:textId="5C908A84" w:rsidR="00081050" w:rsidRDefault="00081050" w:rsidP="00081050">
      <w:pPr>
        <w:pStyle w:val="sfStepFirst"/>
        <w:numPr>
          <w:ilvl w:val="0"/>
          <w:numId w:val="0"/>
        </w:numPr>
        <w:ind w:left="1800"/>
      </w:pPr>
      <w:r>
        <w:rPr>
          <w:noProof/>
        </w:rPr>
        <w:drawing>
          <wp:inline distT="0" distB="0" distL="0" distR="0" wp14:anchorId="22DB39AF" wp14:editId="0C6C4035">
            <wp:extent cx="3582537" cy="120697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1204" cy="1220001"/>
                    </a:xfrm>
                    <a:prstGeom prst="rect">
                      <a:avLst/>
                    </a:prstGeom>
                    <a:noFill/>
                    <a:ln>
                      <a:noFill/>
                    </a:ln>
                  </pic:spPr>
                </pic:pic>
              </a:graphicData>
            </a:graphic>
          </wp:inline>
        </w:drawing>
      </w:r>
    </w:p>
    <w:p w14:paraId="4404A7A5" w14:textId="005EDA7A" w:rsidR="00081050" w:rsidRDefault="00081050" w:rsidP="00081050">
      <w:pPr>
        <w:pStyle w:val="sfStepFirst"/>
        <w:numPr>
          <w:ilvl w:val="0"/>
          <w:numId w:val="0"/>
        </w:numPr>
        <w:ind w:left="1800"/>
      </w:pPr>
      <w:r w:rsidRPr="003A4DE9">
        <w:rPr>
          <w:b/>
        </w:rPr>
        <w:t>Note</w:t>
      </w:r>
      <w:r w:rsidRPr="00550C91">
        <w:t xml:space="preserve">: The ALM Test Plan option is available only when </w:t>
      </w:r>
      <w:r>
        <w:t>UFT</w:t>
      </w:r>
      <w:r w:rsidRPr="00550C91">
        <w:t xml:space="preserve"> is connected to ALM</w:t>
      </w:r>
      <w:r>
        <w:t>.</w:t>
      </w:r>
    </w:p>
    <w:p w14:paraId="01A04DD8" w14:textId="5A5B9938" w:rsidR="00081050" w:rsidRPr="00550C91" w:rsidRDefault="00081050" w:rsidP="00081050">
      <w:pPr>
        <w:pStyle w:val="sfStepFirst"/>
      </w:pPr>
      <w:r>
        <w:t xml:space="preserve">Double click </w:t>
      </w:r>
      <w:r w:rsidRPr="00550C91">
        <w:t xml:space="preserve">the </w:t>
      </w:r>
      <w:r w:rsidRPr="006100F2">
        <w:rPr>
          <w:b/>
        </w:rPr>
        <w:t>iBank</w:t>
      </w:r>
      <w:r>
        <w:rPr>
          <w:b/>
        </w:rPr>
        <w:t xml:space="preserve"> </w:t>
      </w:r>
      <w:r w:rsidRPr="00550C91">
        <w:t xml:space="preserve">folder </w:t>
      </w:r>
      <w:r>
        <w:t xml:space="preserve">and provide the following ALM Test Plan name  – </w:t>
      </w:r>
      <w:r>
        <w:rPr>
          <w:b/>
        </w:rPr>
        <w:t>iBank_JAVA_FT</w:t>
      </w:r>
      <w:r w:rsidRPr="006100F2">
        <w:t>.</w:t>
      </w:r>
    </w:p>
    <w:p w14:paraId="7DD71655" w14:textId="58FFDFE7" w:rsidR="00081050" w:rsidRDefault="006E13AA" w:rsidP="00081050">
      <w:pPr>
        <w:pStyle w:val="sfStepFirst"/>
        <w:numPr>
          <w:ilvl w:val="0"/>
          <w:numId w:val="0"/>
        </w:numPr>
        <w:ind w:left="1800"/>
        <w:rPr>
          <w:b/>
        </w:rPr>
      </w:pPr>
      <w:r>
        <w:rPr>
          <w:b/>
          <w:noProof/>
        </w:rPr>
        <w:drawing>
          <wp:inline distT="0" distB="0" distL="0" distR="0" wp14:anchorId="55071DBB" wp14:editId="2FE7D658">
            <wp:extent cx="3572579" cy="2422478"/>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80773" cy="2428034"/>
                    </a:xfrm>
                    <a:prstGeom prst="rect">
                      <a:avLst/>
                    </a:prstGeom>
                    <a:noFill/>
                    <a:ln>
                      <a:noFill/>
                    </a:ln>
                  </pic:spPr>
                </pic:pic>
              </a:graphicData>
            </a:graphic>
          </wp:inline>
        </w:drawing>
      </w:r>
    </w:p>
    <w:p w14:paraId="31C366E9" w14:textId="3A9E8D8B" w:rsidR="008F1B9D" w:rsidRPr="00550C91" w:rsidRDefault="00823107" w:rsidP="008F1B9D">
      <w:pPr>
        <w:pStyle w:val="h3Head3"/>
      </w:pPr>
      <w:bookmarkStart w:id="514" w:name="_Toc403410120"/>
      <w:r w:rsidRPr="008454F7">
        <w:lastRenderedPageBreak/>
        <w:t>Add &amp; Configure UFT test</w:t>
      </w:r>
      <w:r w:rsidR="008F1B9D" w:rsidRPr="008454F7">
        <w:t xml:space="preserve"> for iBank-dotNet (iBank Investor).</w:t>
      </w:r>
      <w:bookmarkEnd w:id="514"/>
    </w:p>
    <w:p w14:paraId="5F020C5E" w14:textId="007FD870" w:rsidR="0010487A" w:rsidRPr="00550C91" w:rsidRDefault="0010487A" w:rsidP="0010487A">
      <w:pPr>
        <w:pStyle w:val="snStepNext"/>
        <w:tabs>
          <w:tab w:val="left" w:pos="720"/>
        </w:tabs>
        <w:ind w:left="1440"/>
      </w:pPr>
      <w:r w:rsidRPr="009E4744">
        <w:rPr>
          <w:rPrChange w:id="515" w:author="Niu, Cheng-Guang" w:date="2014-11-17T11:17:00Z">
            <w:rPr>
              <w:highlight w:val="yellow"/>
            </w:rPr>
          </w:rPrChange>
        </w:rPr>
        <w:t xml:space="preserve">To import the </w:t>
      </w:r>
      <w:r w:rsidR="00EE4625" w:rsidRPr="009E4744">
        <w:rPr>
          <w:b/>
          <w:rPrChange w:id="516" w:author="Niu, Cheng-Guang" w:date="2014-11-17T11:17:00Z">
            <w:rPr>
              <w:b/>
              <w:highlight w:val="yellow"/>
            </w:rPr>
          </w:rPrChange>
        </w:rPr>
        <w:t>iBank-dotNet-without-Integration</w:t>
      </w:r>
      <w:r w:rsidRPr="009E4744">
        <w:rPr>
          <w:rPrChange w:id="517" w:author="Niu, Cheng-Guang" w:date="2014-11-17T11:17:00Z">
            <w:rPr>
              <w:highlight w:val="yellow"/>
            </w:rPr>
          </w:rPrChange>
        </w:rPr>
        <w:t xml:space="preserve"> uft scripts and create new ALM Test Plan, complete the following steps:</w:t>
      </w:r>
    </w:p>
    <w:p w14:paraId="6CA16158" w14:textId="77777777" w:rsidR="0010487A" w:rsidRPr="00550C91" w:rsidRDefault="0010487A" w:rsidP="001C61BF">
      <w:pPr>
        <w:pStyle w:val="sfStepFirst"/>
        <w:numPr>
          <w:ilvl w:val="0"/>
          <w:numId w:val="157"/>
        </w:numPr>
      </w:pPr>
      <w:r w:rsidRPr="00550C91">
        <w:t xml:space="preserve">Start the </w:t>
      </w:r>
      <w:r>
        <w:t xml:space="preserve">HP </w:t>
      </w:r>
      <w:r w:rsidRPr="00550C91">
        <w:t>U</w:t>
      </w:r>
      <w:r>
        <w:t xml:space="preserve">nified </w:t>
      </w:r>
      <w:r w:rsidRPr="00550C91">
        <w:t>F</w:t>
      </w:r>
      <w:r>
        <w:t xml:space="preserve">unctional </w:t>
      </w:r>
      <w:r w:rsidRPr="00550C91">
        <w:t>T</w:t>
      </w:r>
      <w:r>
        <w:t>etsting</w:t>
      </w:r>
      <w:r w:rsidRPr="00550C91">
        <w:t xml:space="preserve"> UI, click </w:t>
      </w:r>
      <w:r w:rsidRPr="0010487A">
        <w:rPr>
          <w:b/>
        </w:rPr>
        <w:t>ALM</w:t>
      </w:r>
      <w:r w:rsidRPr="00550C91">
        <w:t xml:space="preserve"> </w:t>
      </w:r>
      <w:r w:rsidRPr="0010487A">
        <w:rPr>
          <w:b/>
        </w:rPr>
        <w:t>&gt;</w:t>
      </w:r>
      <w:r w:rsidRPr="00550C91">
        <w:t xml:space="preserve"> </w:t>
      </w:r>
      <w:r w:rsidRPr="0010487A">
        <w:rPr>
          <w:b/>
        </w:rPr>
        <w:t>ALM Connection</w:t>
      </w:r>
      <w:r w:rsidRPr="00550C91">
        <w:t>.</w:t>
      </w:r>
    </w:p>
    <w:p w14:paraId="06204CBB" w14:textId="77777777" w:rsidR="0010487A" w:rsidRPr="00550C91" w:rsidRDefault="0010487A" w:rsidP="0010487A">
      <w:pPr>
        <w:pStyle w:val="snStepNext"/>
        <w:ind w:left="1800"/>
      </w:pPr>
      <w:r>
        <w:rPr>
          <w:noProof/>
        </w:rPr>
        <w:drawing>
          <wp:inline distT="0" distB="0" distL="0" distR="0" wp14:anchorId="549EB4E7" wp14:editId="6C16C46F">
            <wp:extent cx="5231958" cy="1384289"/>
            <wp:effectExtent l="0" t="0" r="6985"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82865" cy="1397758"/>
                    </a:xfrm>
                    <a:prstGeom prst="rect">
                      <a:avLst/>
                    </a:prstGeom>
                    <a:noFill/>
                    <a:ln>
                      <a:noFill/>
                    </a:ln>
                  </pic:spPr>
                </pic:pic>
              </a:graphicData>
            </a:graphic>
          </wp:inline>
        </w:drawing>
      </w:r>
    </w:p>
    <w:p w14:paraId="202C5ACE" w14:textId="59004A20" w:rsidR="0010487A" w:rsidRDefault="0010487A" w:rsidP="0010487A">
      <w:pPr>
        <w:pStyle w:val="sfStepFirst"/>
        <w:numPr>
          <w:ilvl w:val="0"/>
          <w:numId w:val="54"/>
        </w:numPr>
      </w:pPr>
      <w:r w:rsidRPr="00550C91">
        <w:t xml:space="preserve">Enter the server connection parameters and project connection details to connect to the </w:t>
      </w:r>
      <w:r w:rsidRPr="008F1B9D">
        <w:rPr>
          <w:b/>
        </w:rPr>
        <w:t>iBank_I</w:t>
      </w:r>
      <w:r>
        <w:rPr>
          <w:b/>
        </w:rPr>
        <w:t>nvesting</w:t>
      </w:r>
      <w:r w:rsidRPr="008F1B9D">
        <w:rPr>
          <w:b/>
        </w:rPr>
        <w:t xml:space="preserve"> </w:t>
      </w:r>
      <w:r w:rsidRPr="00550C91">
        <w:t xml:space="preserve">project and close the window. </w:t>
      </w:r>
    </w:p>
    <w:p w14:paraId="60A46581" w14:textId="6CE8BFEF" w:rsidR="0010487A" w:rsidRPr="002F6790" w:rsidRDefault="006E13AA" w:rsidP="0010487A">
      <w:pPr>
        <w:pStyle w:val="snStepNext"/>
        <w:ind w:left="1800"/>
      </w:pPr>
      <w:r>
        <w:rPr>
          <w:noProof/>
        </w:rPr>
        <w:drawing>
          <wp:inline distT="0" distB="0" distL="0" distR="0" wp14:anchorId="3DC9F4FC" wp14:editId="407AC7B1">
            <wp:extent cx="2366013" cy="2681785"/>
            <wp:effectExtent l="0" t="0" r="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80567" cy="2698281"/>
                    </a:xfrm>
                    <a:prstGeom prst="rect">
                      <a:avLst/>
                    </a:prstGeom>
                    <a:noFill/>
                    <a:ln>
                      <a:noFill/>
                    </a:ln>
                  </pic:spPr>
                </pic:pic>
              </a:graphicData>
            </a:graphic>
          </wp:inline>
        </w:drawing>
      </w:r>
    </w:p>
    <w:p w14:paraId="1DD6E972" w14:textId="67CADA33" w:rsidR="0010487A" w:rsidRDefault="0010487A" w:rsidP="00EE4625">
      <w:pPr>
        <w:pStyle w:val="sfStepFirst"/>
      </w:pPr>
      <w:r w:rsidRPr="00C523BC">
        <w:t>Copy</w:t>
      </w:r>
      <w:r>
        <w:t xml:space="preserve"> the</w:t>
      </w:r>
      <w:r w:rsidRPr="00EB2308">
        <w:t xml:space="preserve"> </w:t>
      </w:r>
      <w:r w:rsidR="00EE4625" w:rsidRPr="00EE4625">
        <w:rPr>
          <w:b/>
        </w:rPr>
        <w:t>iBank-dotNet-without-Integration.zip</w:t>
      </w:r>
      <w:r>
        <w:rPr>
          <w:b/>
        </w:rPr>
        <w:t xml:space="preserve"> </w:t>
      </w:r>
      <w:r>
        <w:t xml:space="preserve">located in </w:t>
      </w:r>
      <w:r w:rsidRPr="00C523BC">
        <w:rPr>
          <w:b/>
        </w:rPr>
        <w:t>DevOps_R3.5_Solution/Content files/hp_uft/</w:t>
      </w:r>
      <w:r>
        <w:t xml:space="preserve"> </w:t>
      </w:r>
      <w:r w:rsidRPr="00EB2308">
        <w:t xml:space="preserve">to a temporary folder on </w:t>
      </w:r>
      <w:r>
        <w:t>the</w:t>
      </w:r>
      <w:r w:rsidRPr="00EB2308">
        <w:t xml:space="preserve"> </w:t>
      </w:r>
      <w:r>
        <w:t>UFT server.</w:t>
      </w:r>
    </w:p>
    <w:p w14:paraId="58C67D40" w14:textId="77777777" w:rsidR="0010487A" w:rsidRPr="00550C91" w:rsidRDefault="0010487A" w:rsidP="0010487A">
      <w:pPr>
        <w:pStyle w:val="sfStepFirst"/>
        <w:numPr>
          <w:ilvl w:val="0"/>
          <w:numId w:val="54"/>
        </w:numPr>
      </w:pPr>
      <w:r w:rsidRPr="00550C91">
        <w:t xml:space="preserve">To </w:t>
      </w:r>
      <w:r>
        <w:t>import</w:t>
      </w:r>
      <w:r w:rsidRPr="00550C91">
        <w:t xml:space="preserve"> </w:t>
      </w:r>
      <w:r>
        <w:t>the</w:t>
      </w:r>
      <w:r w:rsidRPr="00550C91">
        <w:t xml:space="preserve"> script, click </w:t>
      </w:r>
      <w:r w:rsidRPr="00550C91">
        <w:rPr>
          <w:b/>
        </w:rPr>
        <w:t>File</w:t>
      </w:r>
      <w:r>
        <w:rPr>
          <w:b/>
        </w:rPr>
        <w:t xml:space="preserve"> &gt; Import Test</w:t>
      </w:r>
      <w:r w:rsidRPr="00550C91">
        <w:rPr>
          <w:b/>
        </w:rPr>
        <w:t>.</w:t>
      </w:r>
    </w:p>
    <w:p w14:paraId="51BFDAFD" w14:textId="77777777" w:rsidR="0010487A" w:rsidRDefault="0010487A" w:rsidP="0010487A">
      <w:pPr>
        <w:pStyle w:val="sfStepFirst"/>
        <w:numPr>
          <w:ilvl w:val="0"/>
          <w:numId w:val="0"/>
        </w:numPr>
        <w:ind w:left="1800"/>
      </w:pPr>
      <w:r>
        <w:rPr>
          <w:noProof/>
        </w:rPr>
        <w:drawing>
          <wp:inline distT="0" distB="0" distL="0" distR="0" wp14:anchorId="77101A76" wp14:editId="414BA466">
            <wp:extent cx="5247861" cy="2454250"/>
            <wp:effectExtent l="0" t="0" r="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5932" cy="2462701"/>
                    </a:xfrm>
                    <a:prstGeom prst="rect">
                      <a:avLst/>
                    </a:prstGeom>
                    <a:noFill/>
                    <a:ln>
                      <a:noFill/>
                    </a:ln>
                  </pic:spPr>
                </pic:pic>
              </a:graphicData>
            </a:graphic>
          </wp:inline>
        </w:drawing>
      </w:r>
    </w:p>
    <w:p w14:paraId="4840F47A" w14:textId="6504C1EF" w:rsidR="0010487A" w:rsidRDefault="0010487A" w:rsidP="00EE4625">
      <w:pPr>
        <w:pStyle w:val="sfStepFirst"/>
      </w:pPr>
      <w:r>
        <w:lastRenderedPageBreak/>
        <w:t xml:space="preserve">Browse to select the </w:t>
      </w:r>
      <w:r w:rsidR="00EE4625" w:rsidRPr="00EE4625">
        <w:rPr>
          <w:b/>
        </w:rPr>
        <w:t>iBank-dotNet-without-Integration.zip</w:t>
      </w:r>
      <w:r>
        <w:t xml:space="preserve"> file. </w:t>
      </w:r>
    </w:p>
    <w:p w14:paraId="03113CC5" w14:textId="76CBC5F4" w:rsidR="00EE4625" w:rsidRDefault="00EE4625" w:rsidP="00EE4625">
      <w:pPr>
        <w:pStyle w:val="sfStepFirst"/>
      </w:pPr>
      <w:r>
        <w:t>Once the uft script is loaded</w:t>
      </w:r>
      <w:r w:rsidRPr="00550C91">
        <w:t xml:space="preserve">, </w:t>
      </w:r>
      <w:r>
        <w:t xml:space="preserve">select </w:t>
      </w:r>
      <w:r w:rsidRPr="00C523BC">
        <w:rPr>
          <w:b/>
        </w:rPr>
        <w:t xml:space="preserve">File &gt; Save </w:t>
      </w:r>
      <w:r w:rsidRPr="00EE4625">
        <w:rPr>
          <w:b/>
        </w:rPr>
        <w:t>iBank-dotNet-without-Integration</w:t>
      </w:r>
      <w:r w:rsidRPr="00C523BC">
        <w:rPr>
          <w:b/>
        </w:rPr>
        <w:t xml:space="preserve"> As</w:t>
      </w:r>
      <w:r>
        <w:t xml:space="preserve">. Choose </w:t>
      </w:r>
      <w:r>
        <w:rPr>
          <w:b/>
        </w:rPr>
        <w:t xml:space="preserve">ALM Test Plan </w:t>
      </w:r>
      <w:r w:rsidRPr="00550C91">
        <w:t xml:space="preserve">and </w:t>
      </w:r>
      <w:r>
        <w:t xml:space="preserve">click </w:t>
      </w:r>
      <w:r>
        <w:rPr>
          <w:noProof/>
        </w:rPr>
        <w:drawing>
          <wp:inline distT="0" distB="0" distL="0" distR="0" wp14:anchorId="1AF496C2" wp14:editId="0DEEA165">
            <wp:extent cx="218440" cy="1911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8440" cy="191135"/>
                    </a:xfrm>
                    <a:prstGeom prst="rect">
                      <a:avLst/>
                    </a:prstGeom>
                    <a:noFill/>
                    <a:ln>
                      <a:noFill/>
                    </a:ln>
                  </pic:spPr>
                </pic:pic>
              </a:graphicData>
            </a:graphic>
          </wp:inline>
        </w:drawing>
      </w:r>
      <w:r>
        <w:t xml:space="preserve">to create new ALM folder. Enter the following folder name </w:t>
      </w:r>
      <w:r w:rsidRPr="006100F2">
        <w:rPr>
          <w:b/>
        </w:rPr>
        <w:t>iBank</w:t>
      </w:r>
      <w:r>
        <w:rPr>
          <w:b/>
        </w:rPr>
        <w:t xml:space="preserve"> </w:t>
      </w:r>
      <w:r w:rsidRPr="006100F2">
        <w:t xml:space="preserve">and press </w:t>
      </w:r>
      <w:r w:rsidRPr="006100F2">
        <w:rPr>
          <w:b/>
        </w:rPr>
        <w:t>Enter</w:t>
      </w:r>
      <w:r>
        <w:t>:</w:t>
      </w:r>
    </w:p>
    <w:p w14:paraId="47550664" w14:textId="77777777" w:rsidR="00EE4625" w:rsidRDefault="00EE4625" w:rsidP="00EE4625">
      <w:pPr>
        <w:pStyle w:val="sfStepFirst"/>
        <w:numPr>
          <w:ilvl w:val="0"/>
          <w:numId w:val="0"/>
        </w:numPr>
        <w:ind w:left="1800"/>
        <w:rPr>
          <w:noProof/>
        </w:rPr>
      </w:pPr>
      <w:r>
        <w:rPr>
          <w:noProof/>
        </w:rPr>
        <w:drawing>
          <wp:inline distT="0" distB="0" distL="0" distR="0" wp14:anchorId="52B74112" wp14:editId="16B245FC">
            <wp:extent cx="3582537" cy="1061611"/>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98024" cy="1066200"/>
                    </a:xfrm>
                    <a:prstGeom prst="rect">
                      <a:avLst/>
                    </a:prstGeom>
                    <a:noFill/>
                    <a:ln>
                      <a:noFill/>
                    </a:ln>
                  </pic:spPr>
                </pic:pic>
              </a:graphicData>
            </a:graphic>
          </wp:inline>
        </w:drawing>
      </w:r>
    </w:p>
    <w:p w14:paraId="23E30658" w14:textId="77777777" w:rsidR="00EE4625" w:rsidRDefault="00EE4625" w:rsidP="00EE4625">
      <w:pPr>
        <w:pStyle w:val="sfStepFirst"/>
        <w:numPr>
          <w:ilvl w:val="0"/>
          <w:numId w:val="0"/>
        </w:numPr>
        <w:ind w:left="1800"/>
      </w:pPr>
      <w:r>
        <w:rPr>
          <w:noProof/>
        </w:rPr>
        <w:drawing>
          <wp:inline distT="0" distB="0" distL="0" distR="0" wp14:anchorId="7CE66332" wp14:editId="5033810E">
            <wp:extent cx="3582537" cy="1206974"/>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1204" cy="1220001"/>
                    </a:xfrm>
                    <a:prstGeom prst="rect">
                      <a:avLst/>
                    </a:prstGeom>
                    <a:noFill/>
                    <a:ln>
                      <a:noFill/>
                    </a:ln>
                  </pic:spPr>
                </pic:pic>
              </a:graphicData>
            </a:graphic>
          </wp:inline>
        </w:drawing>
      </w:r>
    </w:p>
    <w:p w14:paraId="57772A8B" w14:textId="77777777" w:rsidR="00EE4625" w:rsidRDefault="00EE4625" w:rsidP="00EE4625">
      <w:pPr>
        <w:pStyle w:val="sfStepFirst"/>
        <w:numPr>
          <w:ilvl w:val="0"/>
          <w:numId w:val="0"/>
        </w:numPr>
        <w:ind w:left="1800"/>
      </w:pPr>
      <w:r w:rsidRPr="003A4DE9">
        <w:rPr>
          <w:b/>
        </w:rPr>
        <w:t>Note</w:t>
      </w:r>
      <w:r w:rsidRPr="00550C91">
        <w:t xml:space="preserve">: The ALM Test Plan option is available only when </w:t>
      </w:r>
      <w:r>
        <w:t>UFT</w:t>
      </w:r>
      <w:r w:rsidRPr="00550C91">
        <w:t xml:space="preserve"> is connected to ALM</w:t>
      </w:r>
      <w:r>
        <w:t>.</w:t>
      </w:r>
    </w:p>
    <w:p w14:paraId="11A808C4" w14:textId="0A0B6110" w:rsidR="00EE4625" w:rsidRPr="00550C91" w:rsidRDefault="00EE4625" w:rsidP="00EE4625">
      <w:pPr>
        <w:pStyle w:val="sfStepFirst"/>
      </w:pPr>
      <w:r>
        <w:t xml:space="preserve">Double click </w:t>
      </w:r>
      <w:r w:rsidRPr="00550C91">
        <w:t xml:space="preserve">the </w:t>
      </w:r>
      <w:r w:rsidRPr="006100F2">
        <w:rPr>
          <w:b/>
        </w:rPr>
        <w:t>iBank</w:t>
      </w:r>
      <w:r>
        <w:rPr>
          <w:b/>
        </w:rPr>
        <w:t xml:space="preserve"> </w:t>
      </w:r>
      <w:r w:rsidRPr="00550C91">
        <w:t xml:space="preserve">folder </w:t>
      </w:r>
      <w:r>
        <w:t xml:space="preserve">and provide the following ALM Test Plan name  – </w:t>
      </w:r>
      <w:r w:rsidRPr="00EE4625">
        <w:rPr>
          <w:b/>
        </w:rPr>
        <w:t>iBank-dotNet-without-Integration</w:t>
      </w:r>
      <w:r w:rsidRPr="006100F2">
        <w:t>.</w:t>
      </w:r>
    </w:p>
    <w:p w14:paraId="7664FAC0" w14:textId="75EA25E4" w:rsidR="00EE4625" w:rsidRDefault="00EE4625" w:rsidP="00EE4625">
      <w:pPr>
        <w:pStyle w:val="sfStepFirst"/>
        <w:numPr>
          <w:ilvl w:val="0"/>
          <w:numId w:val="0"/>
        </w:numPr>
        <w:ind w:left="1800"/>
        <w:rPr>
          <w:b/>
        </w:rPr>
      </w:pPr>
      <w:r>
        <w:rPr>
          <w:b/>
          <w:noProof/>
        </w:rPr>
        <w:drawing>
          <wp:inline distT="0" distB="0" distL="0" distR="0" wp14:anchorId="1C99D184" wp14:editId="62EACBE1">
            <wp:extent cx="3564364" cy="2415654"/>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79946" cy="2426214"/>
                    </a:xfrm>
                    <a:prstGeom prst="rect">
                      <a:avLst/>
                    </a:prstGeom>
                    <a:noFill/>
                    <a:ln>
                      <a:noFill/>
                    </a:ln>
                  </pic:spPr>
                </pic:pic>
              </a:graphicData>
            </a:graphic>
          </wp:inline>
        </w:drawing>
      </w:r>
    </w:p>
    <w:p w14:paraId="2CBB8AAA" w14:textId="027BB602" w:rsidR="008F1B9D" w:rsidRDefault="008F1B9D" w:rsidP="008F1B9D">
      <w:pPr>
        <w:pStyle w:val="snStepNext"/>
        <w:ind w:left="1890" w:hanging="360"/>
      </w:pPr>
    </w:p>
    <w:p w14:paraId="70981BB1" w14:textId="3F2F8F5C" w:rsidR="0010487A" w:rsidRPr="00550C91" w:rsidRDefault="00823107" w:rsidP="0010487A">
      <w:pPr>
        <w:pStyle w:val="h3Head3"/>
      </w:pPr>
      <w:bookmarkStart w:id="518" w:name="_Toc403410121"/>
      <w:r w:rsidRPr="008454F7">
        <w:t>Add &amp; Configure UFT test</w:t>
      </w:r>
      <w:r w:rsidR="0010487A" w:rsidRPr="008454F7">
        <w:t xml:space="preserve"> for iBank-dotNet-MT (iBank Investor).</w:t>
      </w:r>
      <w:bookmarkEnd w:id="518"/>
    </w:p>
    <w:p w14:paraId="166B4B51" w14:textId="068B5D85" w:rsidR="0010487A" w:rsidRPr="00550C91" w:rsidRDefault="0010487A" w:rsidP="0010487A">
      <w:pPr>
        <w:pStyle w:val="snStepNext"/>
        <w:tabs>
          <w:tab w:val="left" w:pos="720"/>
        </w:tabs>
        <w:ind w:left="1440"/>
      </w:pPr>
      <w:r w:rsidRPr="00550C91">
        <w:t xml:space="preserve">To </w:t>
      </w:r>
      <w:r>
        <w:t xml:space="preserve">import the </w:t>
      </w:r>
      <w:r w:rsidR="00EE4625" w:rsidRPr="00EE4625">
        <w:rPr>
          <w:b/>
        </w:rPr>
        <w:t>i</w:t>
      </w:r>
      <w:r w:rsidR="00EE4625">
        <w:rPr>
          <w:b/>
        </w:rPr>
        <w:t>Bank-dotNet-with-Integration</w:t>
      </w:r>
      <w:r>
        <w:t xml:space="preserve"> uft scripts and create new ALM Test Plan</w:t>
      </w:r>
      <w:r w:rsidRPr="00550C91">
        <w:t>, complete the following steps:</w:t>
      </w:r>
    </w:p>
    <w:p w14:paraId="2D351933" w14:textId="77777777" w:rsidR="0010487A" w:rsidRPr="00550C91" w:rsidRDefault="0010487A" w:rsidP="001C61BF">
      <w:pPr>
        <w:pStyle w:val="sfStepFirst"/>
        <w:numPr>
          <w:ilvl w:val="0"/>
          <w:numId w:val="158"/>
        </w:numPr>
      </w:pPr>
      <w:r w:rsidRPr="00550C91">
        <w:t xml:space="preserve">Start the </w:t>
      </w:r>
      <w:r>
        <w:t xml:space="preserve">HP </w:t>
      </w:r>
      <w:r w:rsidRPr="00550C91">
        <w:t>U</w:t>
      </w:r>
      <w:r>
        <w:t xml:space="preserve">nified </w:t>
      </w:r>
      <w:r w:rsidRPr="00550C91">
        <w:t>F</w:t>
      </w:r>
      <w:r>
        <w:t xml:space="preserve">unctional </w:t>
      </w:r>
      <w:r w:rsidRPr="00550C91">
        <w:t>T</w:t>
      </w:r>
      <w:r>
        <w:t>etsting</w:t>
      </w:r>
      <w:r w:rsidRPr="00550C91">
        <w:t xml:space="preserve"> UI, click </w:t>
      </w:r>
      <w:r w:rsidRPr="0010487A">
        <w:rPr>
          <w:b/>
        </w:rPr>
        <w:t>ALM</w:t>
      </w:r>
      <w:r w:rsidRPr="00550C91">
        <w:t xml:space="preserve"> </w:t>
      </w:r>
      <w:r w:rsidRPr="0010487A">
        <w:rPr>
          <w:b/>
        </w:rPr>
        <w:t>&gt;</w:t>
      </w:r>
      <w:r w:rsidRPr="00550C91">
        <w:t xml:space="preserve"> </w:t>
      </w:r>
      <w:r w:rsidRPr="0010487A">
        <w:rPr>
          <w:b/>
        </w:rPr>
        <w:t>ALM Connection</w:t>
      </w:r>
      <w:r w:rsidRPr="00550C91">
        <w:t>.</w:t>
      </w:r>
    </w:p>
    <w:p w14:paraId="69148AE6" w14:textId="77777777" w:rsidR="0010487A" w:rsidRPr="00550C91" w:rsidRDefault="0010487A" w:rsidP="0010487A">
      <w:pPr>
        <w:pStyle w:val="snStepNext"/>
        <w:ind w:left="1800"/>
      </w:pPr>
      <w:r>
        <w:rPr>
          <w:noProof/>
        </w:rPr>
        <w:lastRenderedPageBreak/>
        <w:drawing>
          <wp:inline distT="0" distB="0" distL="0" distR="0" wp14:anchorId="2A2ED801" wp14:editId="649C4FC0">
            <wp:extent cx="5231958" cy="1384289"/>
            <wp:effectExtent l="0" t="0" r="6985"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82865" cy="1397758"/>
                    </a:xfrm>
                    <a:prstGeom prst="rect">
                      <a:avLst/>
                    </a:prstGeom>
                    <a:noFill/>
                    <a:ln>
                      <a:noFill/>
                    </a:ln>
                  </pic:spPr>
                </pic:pic>
              </a:graphicData>
            </a:graphic>
          </wp:inline>
        </w:drawing>
      </w:r>
    </w:p>
    <w:p w14:paraId="54217D6F" w14:textId="6142BF77" w:rsidR="0010487A" w:rsidRDefault="0010487A" w:rsidP="0010487A">
      <w:pPr>
        <w:pStyle w:val="sfStepFirst"/>
        <w:numPr>
          <w:ilvl w:val="0"/>
          <w:numId w:val="54"/>
        </w:numPr>
      </w:pPr>
      <w:r w:rsidRPr="00550C91">
        <w:t xml:space="preserve">Enter the server connection parameters and project connection details to connect to the </w:t>
      </w:r>
      <w:r w:rsidRPr="008F1B9D">
        <w:rPr>
          <w:b/>
        </w:rPr>
        <w:t>iBank_I</w:t>
      </w:r>
      <w:r>
        <w:rPr>
          <w:b/>
        </w:rPr>
        <w:t>nvesting</w:t>
      </w:r>
      <w:r w:rsidRPr="008F1B9D">
        <w:rPr>
          <w:b/>
        </w:rPr>
        <w:t xml:space="preserve"> </w:t>
      </w:r>
      <w:r w:rsidRPr="00550C91">
        <w:t xml:space="preserve">project and close the window. </w:t>
      </w:r>
    </w:p>
    <w:p w14:paraId="23D5EA09" w14:textId="57D31CAF" w:rsidR="0010487A" w:rsidRPr="002F6790" w:rsidRDefault="0054439E" w:rsidP="0010487A">
      <w:pPr>
        <w:pStyle w:val="snStepNext"/>
        <w:ind w:left="1800"/>
      </w:pPr>
      <w:r>
        <w:rPr>
          <w:noProof/>
        </w:rPr>
        <w:drawing>
          <wp:inline distT="0" distB="0" distL="0" distR="0" wp14:anchorId="05CD787A" wp14:editId="5BAC70DC">
            <wp:extent cx="2399386" cy="2702439"/>
            <wp:effectExtent l="0" t="0" r="127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12839" cy="2717591"/>
                    </a:xfrm>
                    <a:prstGeom prst="rect">
                      <a:avLst/>
                    </a:prstGeom>
                    <a:noFill/>
                    <a:ln>
                      <a:noFill/>
                    </a:ln>
                  </pic:spPr>
                </pic:pic>
              </a:graphicData>
            </a:graphic>
          </wp:inline>
        </w:drawing>
      </w:r>
    </w:p>
    <w:p w14:paraId="60802586" w14:textId="61F3BC25" w:rsidR="0010487A" w:rsidRDefault="0010487A" w:rsidP="00EE4625">
      <w:pPr>
        <w:pStyle w:val="sfStepFirst"/>
      </w:pPr>
      <w:r w:rsidRPr="00C523BC">
        <w:t>Copy</w:t>
      </w:r>
      <w:r>
        <w:t xml:space="preserve"> the</w:t>
      </w:r>
      <w:r w:rsidRPr="00EB2308">
        <w:t xml:space="preserve"> </w:t>
      </w:r>
      <w:r w:rsidR="00EE4625" w:rsidRPr="00EE4625">
        <w:rPr>
          <w:b/>
        </w:rPr>
        <w:t>iBank-dotNet-with-Integration.zip</w:t>
      </w:r>
      <w:r>
        <w:rPr>
          <w:b/>
        </w:rPr>
        <w:t xml:space="preserve"> </w:t>
      </w:r>
      <w:r>
        <w:t xml:space="preserve">located in </w:t>
      </w:r>
      <w:r w:rsidRPr="00C523BC">
        <w:rPr>
          <w:b/>
        </w:rPr>
        <w:t>DevOps_R3.5_Solution/Content files/hp_uft/</w:t>
      </w:r>
      <w:r>
        <w:t xml:space="preserve"> </w:t>
      </w:r>
      <w:r w:rsidRPr="00EB2308">
        <w:t xml:space="preserve">to a temporary folder on </w:t>
      </w:r>
      <w:r>
        <w:t>the</w:t>
      </w:r>
      <w:r w:rsidRPr="00EB2308">
        <w:t xml:space="preserve"> </w:t>
      </w:r>
      <w:r>
        <w:t>UFT server.</w:t>
      </w:r>
    </w:p>
    <w:p w14:paraId="2F2C5FBF" w14:textId="77777777" w:rsidR="0010487A" w:rsidRPr="00550C91" w:rsidRDefault="0010487A" w:rsidP="0010487A">
      <w:pPr>
        <w:pStyle w:val="sfStepFirst"/>
        <w:numPr>
          <w:ilvl w:val="0"/>
          <w:numId w:val="54"/>
        </w:numPr>
      </w:pPr>
      <w:r w:rsidRPr="00550C91">
        <w:t xml:space="preserve">To </w:t>
      </w:r>
      <w:r>
        <w:t>import</w:t>
      </w:r>
      <w:r w:rsidRPr="00550C91">
        <w:t xml:space="preserve"> </w:t>
      </w:r>
      <w:r>
        <w:t>the</w:t>
      </w:r>
      <w:r w:rsidRPr="00550C91">
        <w:t xml:space="preserve"> script, click </w:t>
      </w:r>
      <w:r w:rsidRPr="00550C91">
        <w:rPr>
          <w:b/>
        </w:rPr>
        <w:t>File</w:t>
      </w:r>
      <w:r>
        <w:rPr>
          <w:b/>
        </w:rPr>
        <w:t xml:space="preserve"> &gt; Import Test</w:t>
      </w:r>
      <w:r w:rsidRPr="00550C91">
        <w:rPr>
          <w:b/>
        </w:rPr>
        <w:t>.</w:t>
      </w:r>
    </w:p>
    <w:p w14:paraId="5461E299" w14:textId="77777777" w:rsidR="0010487A" w:rsidRDefault="0010487A" w:rsidP="0010487A">
      <w:pPr>
        <w:pStyle w:val="sfStepFirst"/>
        <w:numPr>
          <w:ilvl w:val="0"/>
          <w:numId w:val="0"/>
        </w:numPr>
        <w:ind w:left="1800"/>
      </w:pPr>
      <w:r>
        <w:rPr>
          <w:noProof/>
        </w:rPr>
        <w:drawing>
          <wp:inline distT="0" distB="0" distL="0" distR="0" wp14:anchorId="63CC04C8" wp14:editId="01728849">
            <wp:extent cx="5247861" cy="245425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5932" cy="2462701"/>
                    </a:xfrm>
                    <a:prstGeom prst="rect">
                      <a:avLst/>
                    </a:prstGeom>
                    <a:noFill/>
                    <a:ln>
                      <a:noFill/>
                    </a:ln>
                  </pic:spPr>
                </pic:pic>
              </a:graphicData>
            </a:graphic>
          </wp:inline>
        </w:drawing>
      </w:r>
    </w:p>
    <w:p w14:paraId="4A3EFAF9" w14:textId="04A1B584" w:rsidR="0010487A" w:rsidRDefault="0010487A" w:rsidP="00EE4625">
      <w:pPr>
        <w:pStyle w:val="sfStepFirst"/>
      </w:pPr>
      <w:r>
        <w:t xml:space="preserve">Browse to select the </w:t>
      </w:r>
      <w:r w:rsidR="00EE4625" w:rsidRPr="00EE4625">
        <w:rPr>
          <w:b/>
        </w:rPr>
        <w:t>iBank-dotNet-with-Integration.zip</w:t>
      </w:r>
      <w:r>
        <w:t xml:space="preserve"> file. </w:t>
      </w:r>
    </w:p>
    <w:p w14:paraId="269BDDC6" w14:textId="64F3E33D" w:rsidR="00EE4625" w:rsidRPr="00550C91" w:rsidRDefault="00EE4625" w:rsidP="00EE4625">
      <w:pPr>
        <w:pStyle w:val="sfStepFirst"/>
      </w:pPr>
      <w:r>
        <w:t>Once the uft script is loaded</w:t>
      </w:r>
      <w:r w:rsidRPr="00550C91">
        <w:t xml:space="preserve">, </w:t>
      </w:r>
      <w:r>
        <w:t xml:space="preserve">select </w:t>
      </w:r>
      <w:r w:rsidRPr="00C523BC">
        <w:rPr>
          <w:b/>
        </w:rPr>
        <w:t xml:space="preserve">File &gt; Save </w:t>
      </w:r>
      <w:r w:rsidR="0084075A" w:rsidRPr="00EE4625">
        <w:rPr>
          <w:b/>
        </w:rPr>
        <w:t>iBank-dotNet-with-Integration</w:t>
      </w:r>
      <w:r w:rsidRPr="00C523BC">
        <w:rPr>
          <w:b/>
        </w:rPr>
        <w:t xml:space="preserve"> As</w:t>
      </w:r>
      <w:r>
        <w:t xml:space="preserve">. Choose </w:t>
      </w:r>
      <w:r>
        <w:rPr>
          <w:b/>
        </w:rPr>
        <w:t xml:space="preserve">ALM Test Plan </w:t>
      </w:r>
      <w:r w:rsidRPr="00550C91">
        <w:t xml:space="preserve">and </w:t>
      </w:r>
      <w:r w:rsidR="0084075A">
        <w:t xml:space="preserve">double click </w:t>
      </w:r>
      <w:r w:rsidR="0084075A" w:rsidRPr="00550C91">
        <w:t xml:space="preserve">the </w:t>
      </w:r>
      <w:r w:rsidR="0084075A" w:rsidRPr="006100F2">
        <w:rPr>
          <w:b/>
        </w:rPr>
        <w:t>iBank</w:t>
      </w:r>
      <w:r w:rsidR="0084075A">
        <w:rPr>
          <w:b/>
        </w:rPr>
        <w:t xml:space="preserve"> </w:t>
      </w:r>
      <w:r w:rsidR="0084075A" w:rsidRPr="00550C91">
        <w:t xml:space="preserve">folder </w:t>
      </w:r>
      <w:r w:rsidR="0084075A">
        <w:t xml:space="preserve">and provide the following ALM Test Plan name  – </w:t>
      </w:r>
      <w:r w:rsidR="0084075A" w:rsidRPr="00EE4625">
        <w:rPr>
          <w:b/>
        </w:rPr>
        <w:t>iBank-dotNet-with-Integration</w:t>
      </w:r>
      <w:r w:rsidRPr="006100F2">
        <w:t>.</w:t>
      </w:r>
    </w:p>
    <w:p w14:paraId="4497BF43" w14:textId="6631A779" w:rsidR="00EE4625" w:rsidRDefault="0084075A" w:rsidP="00EE4625">
      <w:pPr>
        <w:pStyle w:val="sfStepFirst"/>
        <w:numPr>
          <w:ilvl w:val="0"/>
          <w:numId w:val="0"/>
        </w:numPr>
        <w:ind w:left="1800"/>
        <w:rPr>
          <w:b/>
        </w:rPr>
      </w:pPr>
      <w:r>
        <w:rPr>
          <w:b/>
          <w:noProof/>
        </w:rPr>
        <w:lastRenderedPageBreak/>
        <w:drawing>
          <wp:inline distT="0" distB="0" distL="0" distR="0" wp14:anchorId="3DD58481" wp14:editId="21E2FC43">
            <wp:extent cx="3557129" cy="2388358"/>
            <wp:effectExtent l="0" t="0" r="571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65521" cy="2393993"/>
                    </a:xfrm>
                    <a:prstGeom prst="rect">
                      <a:avLst/>
                    </a:prstGeom>
                    <a:noFill/>
                    <a:ln>
                      <a:noFill/>
                    </a:ln>
                  </pic:spPr>
                </pic:pic>
              </a:graphicData>
            </a:graphic>
          </wp:inline>
        </w:drawing>
      </w:r>
    </w:p>
    <w:p w14:paraId="3CFF5363" w14:textId="77777777" w:rsidR="0010487A" w:rsidRDefault="0010487A" w:rsidP="0010487A">
      <w:pPr>
        <w:pStyle w:val="sfStepFirst"/>
        <w:numPr>
          <w:ilvl w:val="0"/>
          <w:numId w:val="0"/>
        </w:numPr>
        <w:ind w:left="1800"/>
      </w:pPr>
      <w:r w:rsidRPr="00550C91">
        <w:rPr>
          <w:b/>
        </w:rPr>
        <w:t>Note</w:t>
      </w:r>
      <w:r w:rsidRPr="00550C91">
        <w:t>: The ALM Test Plan option is available only when UFT is connected to ALM.</w:t>
      </w:r>
    </w:p>
    <w:p w14:paraId="675CD792" w14:textId="701FA3D6" w:rsidR="0010487A" w:rsidRPr="00550C91" w:rsidRDefault="0010487A" w:rsidP="0010487A">
      <w:pPr>
        <w:pStyle w:val="h3Head3"/>
      </w:pPr>
      <w:bookmarkStart w:id="519" w:name="_Toc403410122"/>
      <w:r w:rsidRPr="008454F7">
        <w:t>Configure the UFT / PC parameterized file.</w:t>
      </w:r>
      <w:bookmarkEnd w:id="519"/>
    </w:p>
    <w:p w14:paraId="28365B63" w14:textId="77777777" w:rsidR="0010487A" w:rsidRDefault="0010487A" w:rsidP="0010487A">
      <w:pPr>
        <w:pStyle w:val="snStepNext"/>
        <w:ind w:left="1890"/>
      </w:pPr>
      <w:r>
        <w:t>The DevOps UFT / PC testing scripts provided for this release are using parameterized file to get some values like:</w:t>
      </w:r>
    </w:p>
    <w:p w14:paraId="7E2CC647" w14:textId="085B945E" w:rsidR="0010487A" w:rsidRDefault="00C22B87" w:rsidP="00D65B58">
      <w:pPr>
        <w:pStyle w:val="snStepNext"/>
        <w:numPr>
          <w:ilvl w:val="0"/>
          <w:numId w:val="83"/>
        </w:numPr>
      </w:pPr>
      <w:r w:rsidRPr="00C22B87">
        <w:rPr>
          <w:b/>
        </w:rPr>
        <w:t>IBank_Url_java</w:t>
      </w:r>
      <w:r>
        <w:t xml:space="preserve">: </w:t>
      </w:r>
      <w:r w:rsidR="0010487A">
        <w:t>iBank-Java web application URL</w:t>
      </w:r>
      <w:r w:rsidR="0010487A">
        <w:tab/>
      </w:r>
    </w:p>
    <w:p w14:paraId="41D893F8" w14:textId="50A4D5FB" w:rsidR="0010487A" w:rsidRDefault="00C22B87" w:rsidP="00D65B58">
      <w:pPr>
        <w:pStyle w:val="snStepNext"/>
        <w:numPr>
          <w:ilvl w:val="0"/>
          <w:numId w:val="83"/>
        </w:numPr>
      </w:pPr>
      <w:r w:rsidRPr="00C22B87">
        <w:rPr>
          <w:b/>
        </w:rPr>
        <w:t>IBank_Url_dotnet</w:t>
      </w:r>
      <w:r>
        <w:t xml:space="preserve">: </w:t>
      </w:r>
      <w:r w:rsidR="0010487A">
        <w:t>iBank-dotNet web application URL</w:t>
      </w:r>
    </w:p>
    <w:p w14:paraId="0A3492BB" w14:textId="21E33C33" w:rsidR="0010487A" w:rsidRDefault="00C22B87" w:rsidP="00D65B58">
      <w:pPr>
        <w:pStyle w:val="snStepNext"/>
        <w:numPr>
          <w:ilvl w:val="0"/>
          <w:numId w:val="83"/>
        </w:numPr>
      </w:pPr>
      <w:r w:rsidRPr="00C22B87">
        <w:rPr>
          <w:b/>
        </w:rPr>
        <w:t>Username</w:t>
      </w:r>
      <w:r>
        <w:t>: c</w:t>
      </w:r>
      <w:r w:rsidR="0010487A">
        <w:t>alid username for both web applications</w:t>
      </w:r>
    </w:p>
    <w:p w14:paraId="1DEDBB65" w14:textId="52B122FC" w:rsidR="0010487A" w:rsidRDefault="00C22B87" w:rsidP="00D65B58">
      <w:pPr>
        <w:pStyle w:val="snStepNext"/>
        <w:numPr>
          <w:ilvl w:val="0"/>
          <w:numId w:val="83"/>
        </w:numPr>
      </w:pPr>
      <w:r w:rsidRPr="00C22B87">
        <w:rPr>
          <w:b/>
        </w:rPr>
        <w:t>Password</w:t>
      </w:r>
      <w:r>
        <w:t>: v</w:t>
      </w:r>
      <w:r w:rsidR="0010487A">
        <w:t xml:space="preserve">alid </w:t>
      </w:r>
      <w:r>
        <w:t>p</w:t>
      </w:r>
      <w:r w:rsidR="0010487A">
        <w:t>assword for both web applicatoins</w:t>
      </w:r>
    </w:p>
    <w:p w14:paraId="7CDACA84" w14:textId="34956587" w:rsidR="0010487A" w:rsidRPr="008F1B9D" w:rsidRDefault="0010487A" w:rsidP="0010487A">
      <w:pPr>
        <w:pStyle w:val="snStepNext"/>
        <w:ind w:left="1890"/>
      </w:pPr>
      <w:r>
        <w:br/>
      </w:r>
      <w:r w:rsidRPr="00550C91">
        <w:t xml:space="preserve">To </w:t>
      </w:r>
      <w:r>
        <w:t>configure the UFT/PC parameterized</w:t>
      </w:r>
      <w:r w:rsidRPr="00550C91">
        <w:t>, complete the following steps</w:t>
      </w:r>
      <w:r>
        <w:t>:</w:t>
      </w:r>
    </w:p>
    <w:p w14:paraId="65742FFA" w14:textId="77777777" w:rsidR="007144D8" w:rsidRPr="007144D8" w:rsidRDefault="00C523BC" w:rsidP="001C61BF">
      <w:pPr>
        <w:pStyle w:val="sfStepFirst"/>
        <w:numPr>
          <w:ilvl w:val="0"/>
          <w:numId w:val="159"/>
        </w:numPr>
        <w:rPr>
          <w:ins w:id="520" w:author="Niu, Cheng-Guang" w:date="2014-11-17T12:39:00Z"/>
          <w:rPrChange w:id="521" w:author="Niu, Cheng-Guang" w:date="2014-11-17T12:39:00Z">
            <w:rPr>
              <w:ins w:id="522" w:author="Niu, Cheng-Guang" w:date="2014-11-17T12:39:00Z"/>
              <w:b/>
            </w:rPr>
          </w:rPrChange>
        </w:rPr>
      </w:pPr>
      <w:r w:rsidRPr="00C523BC">
        <w:t>Copy</w:t>
      </w:r>
      <w:r>
        <w:t xml:space="preserve"> the </w:t>
      </w:r>
      <w:r w:rsidRPr="0010487A">
        <w:rPr>
          <w:b/>
        </w:rPr>
        <w:t xml:space="preserve">PC_UFT_Test.dat </w:t>
      </w:r>
      <w:r w:rsidRPr="00C523BC">
        <w:t>configuration file</w:t>
      </w:r>
      <w:r w:rsidRPr="0010487A">
        <w:rPr>
          <w:b/>
        </w:rPr>
        <w:t xml:space="preserve"> </w:t>
      </w:r>
      <w:r>
        <w:t xml:space="preserve">located in </w:t>
      </w:r>
      <w:r w:rsidRPr="0010487A">
        <w:rPr>
          <w:b/>
        </w:rPr>
        <w:t xml:space="preserve">DevOps_R3.5_Solution/Content </w:t>
      </w:r>
    </w:p>
    <w:p w14:paraId="6E4AB687" w14:textId="35618335" w:rsidR="00C22B87" w:rsidRDefault="00C523BC">
      <w:pPr>
        <w:pStyle w:val="sfStepFirst"/>
        <w:numPr>
          <w:ilvl w:val="0"/>
          <w:numId w:val="0"/>
        </w:numPr>
        <w:ind w:left="2160"/>
        <w:pPrChange w:id="523" w:author="Niu, Cheng-Guang" w:date="2014-11-17T12:53:00Z">
          <w:pPr>
            <w:pStyle w:val="sfStepFirst"/>
            <w:numPr>
              <w:numId w:val="159"/>
            </w:numPr>
          </w:pPr>
        </w:pPrChange>
      </w:pPr>
      <w:r w:rsidRPr="0010487A">
        <w:rPr>
          <w:b/>
        </w:rPr>
        <w:t>files/hp_uft/</w:t>
      </w:r>
      <w:r>
        <w:t xml:space="preserve"> folder </w:t>
      </w:r>
      <w:r w:rsidRPr="00EB2308">
        <w:t xml:space="preserve">to </w:t>
      </w:r>
      <w:r w:rsidR="00AA48B3">
        <w:t>C</w:t>
      </w:r>
      <w:r>
        <w:t>:\</w:t>
      </w:r>
      <w:r w:rsidR="00AA48B3">
        <w:t xml:space="preserve"> </w:t>
      </w:r>
      <w:r>
        <w:t>drive on the ALM</w:t>
      </w:r>
      <w:r w:rsidR="00C22B87">
        <w:t xml:space="preserve"> server.</w:t>
      </w:r>
    </w:p>
    <w:p w14:paraId="03F0A901" w14:textId="50421563" w:rsidR="00AA48B3" w:rsidRDefault="00C22B87">
      <w:pPr>
        <w:pStyle w:val="sfStepFirst"/>
        <w:numPr>
          <w:ilvl w:val="0"/>
          <w:numId w:val="0"/>
        </w:numPr>
        <w:ind w:left="2700" w:hanging="540"/>
        <w:pPrChange w:id="524" w:author="Niu, Cheng-Guang" w:date="2014-11-17T12:53:00Z">
          <w:pPr>
            <w:pStyle w:val="sfStepFirst"/>
            <w:numPr>
              <w:numId w:val="0"/>
            </w:numPr>
            <w:tabs>
              <w:tab w:val="clear" w:pos="2160"/>
            </w:tabs>
            <w:ind w:left="1800" w:firstLine="0"/>
          </w:pPr>
        </w:pPrChange>
      </w:pPr>
      <w:r w:rsidRPr="00C22B87">
        <w:rPr>
          <w:b/>
        </w:rPr>
        <w:t>Note:</w:t>
      </w:r>
      <w:r>
        <w:t xml:space="preserve"> If </w:t>
      </w:r>
      <w:r w:rsidR="00C523BC">
        <w:t xml:space="preserve">UFT </w:t>
      </w:r>
      <w:r>
        <w:t>is not installed on the ALM server, copy the same file to c:\ drive on the UFT server too. Otherwise only UFT/ PC tests triggered from ALM will have access to the configuration file.</w:t>
      </w:r>
    </w:p>
    <w:p w14:paraId="4AB329A4" w14:textId="6E349F75" w:rsidR="00C22B87" w:rsidRDefault="00C22B87" w:rsidP="001C61BF">
      <w:pPr>
        <w:pStyle w:val="sfStepFirst"/>
        <w:numPr>
          <w:ilvl w:val="0"/>
          <w:numId w:val="159"/>
        </w:numPr>
      </w:pPr>
      <w:r>
        <w:t xml:space="preserve">Open the PC_UFT_Test.dat configuration file and update the values for </w:t>
      </w:r>
      <w:r w:rsidRPr="00C22B87">
        <w:rPr>
          <w:b/>
        </w:rPr>
        <w:t>IBank_Url_java</w:t>
      </w:r>
      <w:r>
        <w:t xml:space="preserve">, </w:t>
      </w:r>
      <w:r w:rsidRPr="00C22B87">
        <w:rPr>
          <w:b/>
        </w:rPr>
        <w:t>IBank_Url_dotnet</w:t>
      </w:r>
      <w:r>
        <w:t xml:space="preserve">, </w:t>
      </w:r>
      <w:r>
        <w:rPr>
          <w:b/>
        </w:rPr>
        <w:t>Username</w:t>
      </w:r>
      <w:r>
        <w:t xml:space="preserve">, </w:t>
      </w:r>
      <w:r>
        <w:rPr>
          <w:b/>
        </w:rPr>
        <w:t>Password</w:t>
      </w:r>
      <w:r>
        <w:t>.</w:t>
      </w:r>
    </w:p>
    <w:p w14:paraId="429F7880" w14:textId="4286C756" w:rsidR="00C22B87" w:rsidRDefault="00C22B87" w:rsidP="00AA48B3">
      <w:pPr>
        <w:pStyle w:val="sfStepFirst"/>
        <w:numPr>
          <w:ilvl w:val="0"/>
          <w:numId w:val="0"/>
        </w:numPr>
        <w:ind w:left="1800"/>
        <w:rPr>
          <w:noProof/>
        </w:rPr>
      </w:pPr>
      <w:r>
        <w:rPr>
          <w:noProof/>
        </w:rPr>
        <w:t>Configuration file contents:</w:t>
      </w:r>
    </w:p>
    <w:p w14:paraId="4DFFC948" w14:textId="3619465A" w:rsidR="00C22B87" w:rsidRDefault="00C22B87" w:rsidP="00AA48B3">
      <w:pPr>
        <w:pStyle w:val="sfStepFirst"/>
        <w:numPr>
          <w:ilvl w:val="0"/>
          <w:numId w:val="0"/>
        </w:numPr>
        <w:ind w:left="1800"/>
        <w:rPr>
          <w:noProof/>
        </w:rPr>
      </w:pPr>
      <w:r>
        <w:rPr>
          <w:noProof/>
        </w:rPr>
        <w:drawing>
          <wp:inline distT="0" distB="0" distL="0" distR="0" wp14:anchorId="2BDF0A31" wp14:editId="1BF46278">
            <wp:extent cx="5259629" cy="685924"/>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32748" cy="695460"/>
                    </a:xfrm>
                    <a:prstGeom prst="rect">
                      <a:avLst/>
                    </a:prstGeom>
                    <a:noFill/>
                    <a:ln>
                      <a:noFill/>
                    </a:ln>
                  </pic:spPr>
                </pic:pic>
              </a:graphicData>
            </a:graphic>
          </wp:inline>
        </w:drawing>
      </w:r>
    </w:p>
    <w:p w14:paraId="76A70A70" w14:textId="1FDD4439" w:rsidR="00C22B87" w:rsidRDefault="00C22B87">
      <w:pPr>
        <w:pStyle w:val="sfStepFirst"/>
        <w:numPr>
          <w:ilvl w:val="0"/>
          <w:numId w:val="0"/>
        </w:numPr>
        <w:ind w:left="2340" w:hanging="540"/>
        <w:rPr>
          <w:noProof/>
        </w:rPr>
        <w:pPrChange w:id="525" w:author="Niu, Cheng-Guang" w:date="2014-11-17T12:54:00Z">
          <w:pPr>
            <w:pStyle w:val="sfStepFirst"/>
            <w:numPr>
              <w:numId w:val="0"/>
            </w:numPr>
            <w:tabs>
              <w:tab w:val="clear" w:pos="2160"/>
            </w:tabs>
            <w:ind w:left="1800" w:firstLine="0"/>
          </w:pPr>
        </w:pPrChange>
      </w:pPr>
      <w:r w:rsidRPr="00C22B87">
        <w:rPr>
          <w:b/>
          <w:noProof/>
        </w:rPr>
        <w:t>Note</w:t>
      </w:r>
      <w:r>
        <w:rPr>
          <w:noProof/>
        </w:rPr>
        <w:t xml:space="preserve">: replace </w:t>
      </w:r>
      <w:r w:rsidRPr="00C22B87">
        <w:rPr>
          <w:b/>
          <w:noProof/>
        </w:rPr>
        <w:t>iis_server</w:t>
      </w:r>
      <w:r>
        <w:rPr>
          <w:noProof/>
        </w:rPr>
        <w:t xml:space="preserve"> with the ip address of the MSTools server, where the iBank-dotNet applica</w:t>
      </w:r>
      <w:r w:rsidR="005422E3">
        <w:rPr>
          <w:noProof/>
        </w:rPr>
        <w:t>t</w:t>
      </w:r>
      <w:r>
        <w:rPr>
          <w:noProof/>
        </w:rPr>
        <w:t>i</w:t>
      </w:r>
      <w:r w:rsidR="005422E3">
        <w:rPr>
          <w:noProof/>
        </w:rPr>
        <w:t>o</w:t>
      </w:r>
      <w:r>
        <w:rPr>
          <w:noProof/>
        </w:rPr>
        <w:t>n was deployed</w:t>
      </w:r>
      <w:r w:rsidR="005422E3">
        <w:rPr>
          <w:noProof/>
        </w:rPr>
        <w:t xml:space="preserve">. </w:t>
      </w:r>
    </w:p>
    <w:p w14:paraId="1000FF44" w14:textId="51785448" w:rsidR="005422E3" w:rsidRDefault="005422E3">
      <w:pPr>
        <w:pStyle w:val="sfStepFirst"/>
        <w:numPr>
          <w:ilvl w:val="0"/>
          <w:numId w:val="0"/>
        </w:numPr>
        <w:ind w:left="2340"/>
        <w:rPr>
          <w:noProof/>
        </w:rPr>
        <w:pPrChange w:id="526" w:author="Niu, Cheng-Guang" w:date="2014-11-17T12:55:00Z">
          <w:pPr>
            <w:pStyle w:val="sfStepFirst"/>
            <w:numPr>
              <w:numId w:val="0"/>
            </w:numPr>
            <w:tabs>
              <w:tab w:val="clear" w:pos="2160"/>
            </w:tabs>
            <w:ind w:left="1800" w:firstLine="0"/>
          </w:pPr>
        </w:pPrChange>
      </w:pPr>
      <w:del w:id="527" w:author="Niu, Cheng-Guang" w:date="2014-11-17T12:54:00Z">
        <w:r w:rsidRPr="00C22B87" w:rsidDel="00B31400">
          <w:rPr>
            <w:b/>
            <w:noProof/>
          </w:rPr>
          <w:delText>Note</w:delText>
        </w:r>
        <w:r w:rsidDel="00B31400">
          <w:rPr>
            <w:noProof/>
          </w:rPr>
          <w:delText xml:space="preserve">: </w:delText>
        </w:r>
      </w:del>
      <w:r>
        <w:rPr>
          <w:noProof/>
        </w:rPr>
        <w:t xml:space="preserve">replace </w:t>
      </w:r>
      <w:r>
        <w:rPr>
          <w:b/>
          <w:noProof/>
        </w:rPr>
        <w:t xml:space="preserve">tomcat_server </w:t>
      </w:r>
      <w:r w:rsidRPr="005422E3">
        <w:rPr>
          <w:noProof/>
        </w:rPr>
        <w:t>and</w:t>
      </w:r>
      <w:r>
        <w:rPr>
          <w:b/>
          <w:noProof/>
        </w:rPr>
        <w:t xml:space="preserve"> tomcat_port</w:t>
      </w:r>
      <w:r>
        <w:rPr>
          <w:noProof/>
        </w:rPr>
        <w:t xml:space="preserve"> with the ip address of the tomcat server and tomcat port, where the iBank-Java application was deployed - 3</w:t>
      </w:r>
      <w:r w:rsidRPr="005422E3">
        <w:rPr>
          <w:noProof/>
          <w:vertAlign w:val="superscript"/>
        </w:rPr>
        <w:t>rd</w:t>
      </w:r>
      <w:r>
        <w:rPr>
          <w:noProof/>
        </w:rPr>
        <w:t xml:space="preserve"> Party Tools server. </w:t>
      </w:r>
    </w:p>
    <w:p w14:paraId="672BA25F" w14:textId="29CD4E1F" w:rsidR="005422E3" w:rsidRDefault="005422E3" w:rsidP="00AA48B3">
      <w:pPr>
        <w:pStyle w:val="sfStepFirst"/>
        <w:numPr>
          <w:ilvl w:val="0"/>
          <w:numId w:val="0"/>
        </w:numPr>
        <w:ind w:left="1800"/>
        <w:rPr>
          <w:noProof/>
        </w:rPr>
      </w:pPr>
      <w:r>
        <w:rPr>
          <w:noProof/>
        </w:rPr>
        <w:t>Example configuration file:</w:t>
      </w:r>
    </w:p>
    <w:p w14:paraId="039AEAFE" w14:textId="0B5FF8CF" w:rsidR="00C22B87" w:rsidRDefault="005422E3" w:rsidP="00AA48B3">
      <w:pPr>
        <w:pStyle w:val="sfStepFirst"/>
        <w:numPr>
          <w:ilvl w:val="0"/>
          <w:numId w:val="0"/>
        </w:numPr>
        <w:ind w:left="1800"/>
        <w:rPr>
          <w:noProof/>
        </w:rPr>
      </w:pPr>
      <w:r>
        <w:rPr>
          <w:noProof/>
        </w:rPr>
        <w:lastRenderedPageBreak/>
        <w:drawing>
          <wp:inline distT="0" distB="0" distL="0" distR="0" wp14:anchorId="6E7135CA" wp14:editId="0972698E">
            <wp:extent cx="5259070" cy="679296"/>
            <wp:effectExtent l="0" t="0" r="0"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31725" cy="688681"/>
                    </a:xfrm>
                    <a:prstGeom prst="rect">
                      <a:avLst/>
                    </a:prstGeom>
                    <a:noFill/>
                    <a:ln>
                      <a:noFill/>
                    </a:ln>
                  </pic:spPr>
                </pic:pic>
              </a:graphicData>
            </a:graphic>
          </wp:inline>
        </w:drawing>
      </w:r>
    </w:p>
    <w:p w14:paraId="7A7BF464" w14:textId="6D8458FB" w:rsidR="005422E3" w:rsidRPr="008454F7" w:rsidRDefault="001405B5" w:rsidP="005422E3">
      <w:pPr>
        <w:pStyle w:val="h3Head3"/>
      </w:pPr>
      <w:bookmarkStart w:id="528" w:name="_Toc403410123"/>
      <w:r w:rsidRPr="008454F7">
        <w:t>Setup</w:t>
      </w:r>
      <w:r w:rsidR="005422E3" w:rsidRPr="008454F7">
        <w:t xml:space="preserve"> the Functional Test Set for iBank-Java (iBank Internet Banking).</w:t>
      </w:r>
      <w:bookmarkEnd w:id="528"/>
    </w:p>
    <w:p w14:paraId="31DD506E" w14:textId="4C6CDBB7" w:rsidR="00AA48B3" w:rsidRPr="00550C91" w:rsidRDefault="00AA48B3" w:rsidP="001C61BF">
      <w:pPr>
        <w:pStyle w:val="sfStepFirst"/>
        <w:numPr>
          <w:ilvl w:val="0"/>
          <w:numId w:val="160"/>
        </w:numPr>
      </w:pPr>
      <w:r w:rsidRPr="00550C91">
        <w:t xml:space="preserve">Open the HP ALM </w:t>
      </w:r>
      <w:r w:rsidR="00C523BC">
        <w:t>Desktop</w:t>
      </w:r>
      <w:r w:rsidRPr="00550C91">
        <w:t xml:space="preserve"> client and login to your </w:t>
      </w:r>
      <w:r w:rsidRPr="005422E3">
        <w:rPr>
          <w:b/>
        </w:rPr>
        <w:t>Domain</w:t>
      </w:r>
      <w:r w:rsidRPr="00550C91">
        <w:t xml:space="preserve"> and </w:t>
      </w:r>
      <w:r w:rsidRPr="005422E3">
        <w:rPr>
          <w:b/>
        </w:rPr>
        <w:t xml:space="preserve">Project </w:t>
      </w:r>
      <w:r w:rsidRPr="00550C91">
        <w:t>with the admin username and password.</w:t>
      </w:r>
    </w:p>
    <w:p w14:paraId="53B6BB1C" w14:textId="77777777" w:rsidR="004C1827" w:rsidRDefault="004C1827">
      <w:pPr>
        <w:pStyle w:val="sfStepFirst"/>
        <w:numPr>
          <w:ilvl w:val="0"/>
          <w:numId w:val="0"/>
        </w:numPr>
        <w:ind w:left="1800" w:firstLine="360"/>
        <w:pPrChange w:id="529" w:author="Niu, Cheng-Guang" w:date="2014-11-17T12:56:00Z">
          <w:pPr>
            <w:pStyle w:val="sfStepFirst"/>
            <w:numPr>
              <w:numId w:val="0"/>
            </w:numPr>
            <w:tabs>
              <w:tab w:val="clear" w:pos="2160"/>
            </w:tabs>
            <w:ind w:left="1800" w:firstLine="0"/>
          </w:pPr>
        </w:pPrChange>
      </w:pPr>
      <w:r w:rsidRPr="004C1827">
        <w:rPr>
          <w:b/>
        </w:rPr>
        <w:t>Domain:</w:t>
      </w:r>
      <w:r>
        <w:t xml:space="preserve"> DEVOPS</w:t>
      </w:r>
    </w:p>
    <w:p w14:paraId="24351696" w14:textId="46736FAC" w:rsidR="004C1827" w:rsidDel="00C24B8B" w:rsidRDefault="004C1827">
      <w:pPr>
        <w:pStyle w:val="sfStepFirst"/>
        <w:numPr>
          <w:ilvl w:val="0"/>
          <w:numId w:val="0"/>
        </w:numPr>
        <w:ind w:left="1800" w:firstLine="360"/>
        <w:rPr>
          <w:del w:id="530" w:author="Niu, Cheng-Guang" w:date="2014-11-17T12:57:00Z"/>
        </w:rPr>
        <w:pPrChange w:id="531" w:author="Niu, Cheng-Guang" w:date="2014-11-17T12:56:00Z">
          <w:pPr>
            <w:pStyle w:val="sfStepFirst"/>
            <w:numPr>
              <w:numId w:val="0"/>
            </w:numPr>
            <w:tabs>
              <w:tab w:val="clear" w:pos="2160"/>
            </w:tabs>
            <w:ind w:left="1800" w:firstLine="0"/>
          </w:pPr>
        </w:pPrChange>
      </w:pPr>
      <w:r w:rsidRPr="004C1827">
        <w:rPr>
          <w:b/>
        </w:rPr>
        <w:t>Projects:</w:t>
      </w:r>
      <w:r>
        <w:t xml:space="preserve"> iBank_InternetBanking</w:t>
      </w:r>
    </w:p>
    <w:p w14:paraId="43D81552" w14:textId="77777777" w:rsidR="004C1827" w:rsidRDefault="004C1827">
      <w:pPr>
        <w:pStyle w:val="sfStepFirst"/>
        <w:numPr>
          <w:ilvl w:val="0"/>
          <w:numId w:val="0"/>
        </w:numPr>
        <w:ind w:left="1800" w:firstLine="360"/>
        <w:rPr>
          <w:noProof/>
        </w:rPr>
        <w:pPrChange w:id="532" w:author="Niu, Cheng-Guang" w:date="2014-11-17T12:57:00Z">
          <w:pPr>
            <w:pStyle w:val="snStepNext"/>
            <w:ind w:left="1800"/>
          </w:pPr>
        </w:pPrChange>
      </w:pPr>
    </w:p>
    <w:p w14:paraId="0A595A3E" w14:textId="41C697EF" w:rsidR="00AA48B3" w:rsidRPr="00550C91" w:rsidRDefault="003A1F4E" w:rsidP="00AA48B3">
      <w:pPr>
        <w:pStyle w:val="snStepNext"/>
        <w:ind w:left="1800"/>
      </w:pPr>
      <w:r>
        <w:rPr>
          <w:noProof/>
        </w:rPr>
        <w:drawing>
          <wp:inline distT="0" distB="0" distL="0" distR="0" wp14:anchorId="1B724424" wp14:editId="05482127">
            <wp:extent cx="5247750" cy="4738978"/>
            <wp:effectExtent l="0" t="0" r="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54465" cy="4745042"/>
                    </a:xfrm>
                    <a:prstGeom prst="rect">
                      <a:avLst/>
                    </a:prstGeom>
                    <a:noFill/>
                    <a:ln>
                      <a:noFill/>
                    </a:ln>
                  </pic:spPr>
                </pic:pic>
              </a:graphicData>
            </a:graphic>
          </wp:inline>
        </w:drawing>
      </w:r>
    </w:p>
    <w:p w14:paraId="20E7B911" w14:textId="0DC6E8C7" w:rsidR="00AA48B3" w:rsidRPr="00550C91" w:rsidRDefault="00AA48B3" w:rsidP="00AA48B3">
      <w:pPr>
        <w:pStyle w:val="sfStepFirst"/>
        <w:numPr>
          <w:ilvl w:val="0"/>
          <w:numId w:val="54"/>
        </w:numPr>
      </w:pPr>
      <w:r w:rsidRPr="00550C91">
        <w:t xml:space="preserve">Create new ALM </w:t>
      </w:r>
      <w:r w:rsidRPr="00550C91">
        <w:rPr>
          <w:b/>
        </w:rPr>
        <w:t>Test Set</w:t>
      </w:r>
      <w:r w:rsidRPr="00550C91">
        <w:t xml:space="preserve"> and associate it with the ALM </w:t>
      </w:r>
      <w:r w:rsidRPr="00550C91">
        <w:rPr>
          <w:b/>
        </w:rPr>
        <w:t xml:space="preserve">Test </w:t>
      </w:r>
      <w:r w:rsidRPr="00550C91">
        <w:t>created in the previous steps.</w:t>
      </w:r>
    </w:p>
    <w:p w14:paraId="74B39205" w14:textId="17E9BBE9" w:rsidR="00AA48B3" w:rsidRPr="00550C91" w:rsidRDefault="00AA48B3" w:rsidP="00AA48B3">
      <w:pPr>
        <w:pStyle w:val="sunSubstepNext"/>
        <w:numPr>
          <w:ilvl w:val="0"/>
          <w:numId w:val="29"/>
        </w:numPr>
      </w:pPr>
      <w:r w:rsidRPr="00550C91">
        <w:t xml:space="preserve">Click </w:t>
      </w:r>
      <w:r w:rsidR="003A1F4E" w:rsidRPr="003A1F4E">
        <w:rPr>
          <w:b/>
        </w:rPr>
        <w:t xml:space="preserve">Testing &gt; </w:t>
      </w:r>
      <w:r w:rsidRPr="00550C91">
        <w:rPr>
          <w:b/>
        </w:rPr>
        <w:t>Test Lab</w:t>
      </w:r>
      <w:r w:rsidRPr="00550C91">
        <w:t xml:space="preserve">. </w:t>
      </w:r>
    </w:p>
    <w:p w14:paraId="7D56443E" w14:textId="22E97DA9" w:rsidR="003A1F4E" w:rsidRDefault="003A1F4E" w:rsidP="00963BCA">
      <w:pPr>
        <w:pStyle w:val="sunSubstepNext"/>
        <w:ind w:left="1800"/>
      </w:pPr>
      <w:r>
        <w:rPr>
          <w:noProof/>
        </w:rPr>
        <w:lastRenderedPageBreak/>
        <w:drawing>
          <wp:inline distT="0" distB="0" distL="0" distR="0" wp14:anchorId="7F57EBB8" wp14:editId="3B2C859C">
            <wp:extent cx="5247640" cy="2049640"/>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27" cy="2060064"/>
                    </a:xfrm>
                    <a:prstGeom prst="rect">
                      <a:avLst/>
                    </a:prstGeom>
                    <a:noFill/>
                    <a:ln>
                      <a:noFill/>
                    </a:ln>
                  </pic:spPr>
                </pic:pic>
              </a:graphicData>
            </a:graphic>
          </wp:inline>
        </w:drawing>
      </w:r>
    </w:p>
    <w:p w14:paraId="15B92AF5" w14:textId="0FDC5A49" w:rsidR="003A1F4E" w:rsidRDefault="003A1F4E" w:rsidP="00AA48B3">
      <w:pPr>
        <w:pStyle w:val="sunSubstepNext"/>
        <w:numPr>
          <w:ilvl w:val="0"/>
          <w:numId w:val="29"/>
        </w:numPr>
      </w:pPr>
      <w:r>
        <w:t xml:space="preserve">Click </w:t>
      </w:r>
      <w:r>
        <w:rPr>
          <w:noProof/>
        </w:rPr>
        <w:drawing>
          <wp:inline distT="0" distB="0" distL="0" distR="0" wp14:anchorId="3CCC6866" wp14:editId="360E88DA">
            <wp:extent cx="175150" cy="163504"/>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6644" cy="164899"/>
                    </a:xfrm>
                    <a:prstGeom prst="rect">
                      <a:avLst/>
                    </a:prstGeom>
                    <a:noFill/>
                    <a:ln>
                      <a:noFill/>
                    </a:ln>
                  </pic:spPr>
                </pic:pic>
              </a:graphicData>
            </a:graphic>
          </wp:inline>
        </w:drawing>
      </w:r>
      <w:r>
        <w:t xml:space="preserve"> and c</w:t>
      </w:r>
      <w:r w:rsidR="00AA48B3" w:rsidRPr="00550C91">
        <w:t>reate</w:t>
      </w:r>
      <w:r w:rsidR="00E97F2A">
        <w:t xml:space="preserve"> new folder </w:t>
      </w:r>
      <w:r>
        <w:t>-</w:t>
      </w:r>
      <w:r w:rsidR="00AA48B3" w:rsidRPr="00550C91">
        <w:t xml:space="preserve"> </w:t>
      </w:r>
      <w:r w:rsidRPr="003A1F4E">
        <w:rPr>
          <w:b/>
        </w:rPr>
        <w:t>iBank</w:t>
      </w:r>
      <w:r w:rsidR="00AA48B3" w:rsidRPr="00550C91">
        <w:t>.</w:t>
      </w:r>
    </w:p>
    <w:p w14:paraId="53294761" w14:textId="46B9A262" w:rsidR="003A1F4E" w:rsidRDefault="003A1F4E" w:rsidP="00963BCA">
      <w:pPr>
        <w:pStyle w:val="sunSubstepNext"/>
        <w:ind w:left="1800"/>
      </w:pPr>
      <w:r>
        <w:rPr>
          <w:noProof/>
        </w:rPr>
        <w:drawing>
          <wp:inline distT="0" distB="0" distL="0" distR="0" wp14:anchorId="2ECB72CC" wp14:editId="66A4E6D0">
            <wp:extent cx="5255343" cy="2052648"/>
            <wp:effectExtent l="0" t="0" r="254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9746" cy="2062180"/>
                    </a:xfrm>
                    <a:prstGeom prst="rect">
                      <a:avLst/>
                    </a:prstGeom>
                    <a:noFill/>
                    <a:ln>
                      <a:noFill/>
                    </a:ln>
                  </pic:spPr>
                </pic:pic>
              </a:graphicData>
            </a:graphic>
          </wp:inline>
        </w:drawing>
      </w:r>
    </w:p>
    <w:p w14:paraId="27F5C9A5" w14:textId="0606A71D" w:rsidR="00AA48B3" w:rsidRDefault="00AA48B3" w:rsidP="00AA48B3">
      <w:pPr>
        <w:pStyle w:val="sunSubstepNext"/>
        <w:numPr>
          <w:ilvl w:val="0"/>
          <w:numId w:val="29"/>
        </w:numPr>
      </w:pPr>
      <w:r w:rsidRPr="00550C91">
        <w:t xml:space="preserve">Click </w:t>
      </w:r>
      <w:r w:rsidRPr="00550C91">
        <w:rPr>
          <w:b/>
        </w:rPr>
        <w:t>Test Sets</w:t>
      </w:r>
      <w:r w:rsidR="00E97F2A">
        <w:rPr>
          <w:b/>
        </w:rPr>
        <w:t xml:space="preserve"> &gt; </w:t>
      </w:r>
      <w:r w:rsidRPr="00550C91">
        <w:rPr>
          <w:b/>
        </w:rPr>
        <w:t>New Test Set</w:t>
      </w:r>
      <w:r w:rsidRPr="00550C91">
        <w:t xml:space="preserve"> from the toolbar above</w:t>
      </w:r>
      <w:r w:rsidR="00E97F2A">
        <w:t xml:space="preserve"> and create new test set -</w:t>
      </w:r>
      <w:r w:rsidR="00E97F2A" w:rsidRPr="00E97F2A">
        <w:t xml:space="preserve"> </w:t>
      </w:r>
      <w:r w:rsidR="00E97F2A">
        <w:t xml:space="preserve"> </w:t>
      </w:r>
      <w:r w:rsidR="00E97F2A" w:rsidRPr="003A1F4E">
        <w:rPr>
          <w:b/>
        </w:rPr>
        <w:t>iBank-Java(Functional Tests)</w:t>
      </w:r>
      <w:r w:rsidRPr="00550C91">
        <w:t>.</w:t>
      </w:r>
      <w:r w:rsidR="00E97F2A">
        <w:t xml:space="preserve"> </w:t>
      </w:r>
    </w:p>
    <w:p w14:paraId="07C4A6DF" w14:textId="2E67E0FB" w:rsidR="00E97F2A" w:rsidRPr="00550C91" w:rsidRDefault="00E97F2A" w:rsidP="00963BCA">
      <w:pPr>
        <w:pStyle w:val="sunSubstepNext"/>
        <w:ind w:left="1800"/>
      </w:pPr>
      <w:r>
        <w:rPr>
          <w:noProof/>
        </w:rPr>
        <w:drawing>
          <wp:inline distT="0" distB="0" distL="0" distR="0" wp14:anchorId="7888586C" wp14:editId="5F37AEAD">
            <wp:extent cx="5255343" cy="3503909"/>
            <wp:effectExtent l="0" t="0" r="254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98653" cy="3532785"/>
                    </a:xfrm>
                    <a:prstGeom prst="rect">
                      <a:avLst/>
                    </a:prstGeom>
                    <a:noFill/>
                    <a:ln>
                      <a:noFill/>
                    </a:ln>
                  </pic:spPr>
                </pic:pic>
              </a:graphicData>
            </a:graphic>
          </wp:inline>
        </w:drawing>
      </w:r>
    </w:p>
    <w:p w14:paraId="1B45944A" w14:textId="58E28154" w:rsidR="00AA48B3" w:rsidRPr="00550C91" w:rsidRDefault="00E97F2A" w:rsidP="00963BCA">
      <w:pPr>
        <w:pStyle w:val="snStepNext"/>
        <w:ind w:left="1800"/>
      </w:pPr>
      <w:r>
        <w:rPr>
          <w:noProof/>
        </w:rPr>
        <w:lastRenderedPageBreak/>
        <w:drawing>
          <wp:inline distT="0" distB="0" distL="0" distR="0" wp14:anchorId="3B0F5F9D" wp14:editId="7634F903">
            <wp:extent cx="5255260" cy="2071932"/>
            <wp:effectExtent l="0" t="0" r="254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4322" cy="2083390"/>
                    </a:xfrm>
                    <a:prstGeom prst="rect">
                      <a:avLst/>
                    </a:prstGeom>
                    <a:noFill/>
                    <a:ln>
                      <a:noFill/>
                    </a:ln>
                  </pic:spPr>
                </pic:pic>
              </a:graphicData>
            </a:graphic>
          </wp:inline>
        </w:drawing>
      </w:r>
    </w:p>
    <w:p w14:paraId="13EC07D8" w14:textId="22DCD9FC" w:rsidR="00AA48B3" w:rsidRPr="00550C91" w:rsidRDefault="00AA48B3" w:rsidP="00AA48B3">
      <w:pPr>
        <w:pStyle w:val="sfStepFirst"/>
        <w:numPr>
          <w:ilvl w:val="0"/>
          <w:numId w:val="54"/>
        </w:numPr>
      </w:pPr>
      <w:r w:rsidRPr="00550C91">
        <w:t>Associate the ALM</w:t>
      </w:r>
      <w:r w:rsidRPr="00DD2D83">
        <w:rPr>
          <w:b/>
        </w:rPr>
        <w:t xml:space="preserve"> </w:t>
      </w:r>
      <w:r w:rsidR="00DD2D83" w:rsidRPr="00DD2D83">
        <w:rPr>
          <w:b/>
        </w:rPr>
        <w:t>iBank-JAVA-FT</w:t>
      </w:r>
      <w:r w:rsidR="00DD2D83">
        <w:t xml:space="preserve"> </w:t>
      </w:r>
      <w:r w:rsidRPr="00DD2D83">
        <w:t xml:space="preserve">Test </w:t>
      </w:r>
      <w:r w:rsidRPr="00550C91">
        <w:t xml:space="preserve">with the ALM </w:t>
      </w:r>
      <w:r w:rsidR="00DD2D83" w:rsidRPr="003A1F4E">
        <w:rPr>
          <w:b/>
        </w:rPr>
        <w:t>iBank-Java(Functional Tests)</w:t>
      </w:r>
      <w:r w:rsidR="00DD2D83">
        <w:rPr>
          <w:b/>
        </w:rPr>
        <w:t xml:space="preserve"> </w:t>
      </w:r>
      <w:r w:rsidRPr="00DD2D83">
        <w:t>Test Set</w:t>
      </w:r>
      <w:r w:rsidR="00963BCA" w:rsidRPr="00963BCA">
        <w:t>.</w:t>
      </w:r>
    </w:p>
    <w:p w14:paraId="48CC6A82" w14:textId="0DA35B29" w:rsidR="00AA48B3" w:rsidRDefault="00AA48B3">
      <w:pPr>
        <w:pStyle w:val="sunSubstepNext"/>
        <w:ind w:left="1800"/>
        <w:pPrChange w:id="533" w:author="Niu, Cheng-Guang" w:date="2014-11-17T13:08:00Z">
          <w:pPr>
            <w:pStyle w:val="sunSubstepNext"/>
            <w:numPr>
              <w:numId w:val="95"/>
            </w:numPr>
            <w:tabs>
              <w:tab w:val="num" w:pos="2520"/>
            </w:tabs>
            <w:ind w:left="1800" w:hanging="360"/>
          </w:pPr>
        </w:pPrChange>
      </w:pPr>
      <w:r w:rsidRPr="00550C91">
        <w:t xml:space="preserve">Select the </w:t>
      </w:r>
      <w:r w:rsidRPr="00467B68">
        <w:rPr>
          <w:b/>
        </w:rPr>
        <w:t>Execution Grid</w:t>
      </w:r>
      <w:r w:rsidRPr="00550C91">
        <w:t xml:space="preserve"> tab and click on the </w:t>
      </w:r>
      <w:r w:rsidRPr="00467B68">
        <w:rPr>
          <w:b/>
        </w:rPr>
        <w:t>Select Tests</w:t>
      </w:r>
      <w:r w:rsidRPr="00550C91">
        <w:t xml:space="preserve"> button. The test plan will be loaded on the right side of the screen. From there the ALM </w:t>
      </w:r>
      <w:r w:rsidRPr="00DD2D83">
        <w:t xml:space="preserve">Test </w:t>
      </w:r>
      <w:r w:rsidRPr="00550C91">
        <w:t>can be loaded to the ALM Test Set</w:t>
      </w:r>
      <w:r w:rsidR="00467B68">
        <w:t xml:space="preserve"> by using </w:t>
      </w:r>
      <w:r w:rsidR="00467B68">
        <w:rPr>
          <w:noProof/>
        </w:rPr>
        <w:drawing>
          <wp:inline distT="0" distB="0" distL="0" distR="0" wp14:anchorId="0692D018" wp14:editId="6941E3F2">
            <wp:extent cx="168504" cy="123212"/>
            <wp:effectExtent l="0" t="0" r="317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1625" cy="125494"/>
                    </a:xfrm>
                    <a:prstGeom prst="rect">
                      <a:avLst/>
                    </a:prstGeom>
                    <a:noFill/>
                    <a:ln>
                      <a:noFill/>
                    </a:ln>
                  </pic:spPr>
                </pic:pic>
              </a:graphicData>
            </a:graphic>
          </wp:inline>
        </w:drawing>
      </w:r>
      <w:r w:rsidR="00467B68">
        <w:t>button</w:t>
      </w:r>
      <w:r w:rsidRPr="00550C91">
        <w:t>.</w:t>
      </w:r>
    </w:p>
    <w:p w14:paraId="651EE66D" w14:textId="778F7CA3" w:rsidR="00AA48B3" w:rsidRPr="00550C91" w:rsidRDefault="00467B68" w:rsidP="00AA48B3">
      <w:pPr>
        <w:pStyle w:val="sunSubstepNext"/>
        <w:ind w:left="1800"/>
      </w:pPr>
      <w:r>
        <w:rPr>
          <w:noProof/>
        </w:rPr>
        <w:drawing>
          <wp:inline distT="0" distB="0" distL="0" distR="0" wp14:anchorId="3E4C4F47" wp14:editId="1FD29E7F">
            <wp:extent cx="5259629" cy="2178989"/>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83582" cy="2188912"/>
                    </a:xfrm>
                    <a:prstGeom prst="rect">
                      <a:avLst/>
                    </a:prstGeom>
                    <a:noFill/>
                    <a:ln>
                      <a:noFill/>
                    </a:ln>
                  </pic:spPr>
                </pic:pic>
              </a:graphicData>
            </a:graphic>
          </wp:inline>
        </w:drawing>
      </w:r>
    </w:p>
    <w:p w14:paraId="687BF0F6" w14:textId="420888E9" w:rsidR="00AA48B3" w:rsidRDefault="00467B68" w:rsidP="00AA48B3">
      <w:pPr>
        <w:pStyle w:val="sfStepFirst"/>
        <w:numPr>
          <w:ilvl w:val="0"/>
          <w:numId w:val="54"/>
        </w:numPr>
      </w:pPr>
      <w:r>
        <w:t xml:space="preserve">To verify the new Test </w:t>
      </w:r>
      <w:r w:rsidR="00DD2D83">
        <w:t>Set</w:t>
      </w:r>
      <w:r>
        <w:t xml:space="preserve"> is working, select the </w:t>
      </w:r>
      <w:r w:rsidR="00DD2D83" w:rsidRPr="003A1F4E">
        <w:rPr>
          <w:b/>
        </w:rPr>
        <w:t>iBank-Java(Functional Tests)</w:t>
      </w:r>
      <w:r>
        <w:t xml:space="preserve"> test</w:t>
      </w:r>
      <w:r w:rsidR="00DD2D83">
        <w:t xml:space="preserve"> set</w:t>
      </w:r>
      <w:r w:rsidR="00AA48B3">
        <w:t xml:space="preserve"> </w:t>
      </w:r>
      <w:r>
        <w:t xml:space="preserve">and </w:t>
      </w:r>
      <w:r w:rsidR="00AA48B3">
        <w:t xml:space="preserve">click </w:t>
      </w:r>
      <w:r>
        <w:rPr>
          <w:noProof/>
        </w:rPr>
        <w:drawing>
          <wp:inline distT="0" distB="0" distL="0" distR="0" wp14:anchorId="3C555EBF" wp14:editId="6E1730F8">
            <wp:extent cx="405994" cy="17399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429" cy="179326"/>
                    </a:xfrm>
                    <a:prstGeom prst="rect">
                      <a:avLst/>
                    </a:prstGeom>
                    <a:noFill/>
                    <a:ln>
                      <a:noFill/>
                    </a:ln>
                  </pic:spPr>
                </pic:pic>
              </a:graphicData>
            </a:graphic>
          </wp:inline>
        </w:drawing>
      </w:r>
      <w:r>
        <w:t xml:space="preserve">. Select </w:t>
      </w:r>
      <w:r>
        <w:rPr>
          <w:b/>
        </w:rPr>
        <w:t>Run All Tests Locally</w:t>
      </w:r>
      <w:r>
        <w:t xml:space="preserve"> option and click </w:t>
      </w:r>
      <w:r>
        <w:rPr>
          <w:b/>
        </w:rPr>
        <w:t>Run All</w:t>
      </w:r>
      <w:r>
        <w:t xml:space="preserve"> button.</w:t>
      </w:r>
    </w:p>
    <w:p w14:paraId="4FE6F278" w14:textId="77777777" w:rsidR="004C1827" w:rsidRPr="004C1827" w:rsidRDefault="004C1827" w:rsidP="004C1827">
      <w:pPr>
        <w:pStyle w:val="sfStepFirst"/>
        <w:numPr>
          <w:ilvl w:val="0"/>
          <w:numId w:val="0"/>
        </w:numPr>
        <w:ind w:left="1800"/>
      </w:pPr>
      <w:r w:rsidRPr="004C1827">
        <w:rPr>
          <w:b/>
        </w:rPr>
        <w:t>Important</w:t>
      </w:r>
      <w:r w:rsidRPr="004C1827">
        <w:t xml:space="preserve">:  </w:t>
      </w:r>
      <w:r>
        <w:t>This functional test requires Mozilla Firefox to be installed, since the web</w:t>
      </w:r>
      <w:r w:rsidRPr="004C1827">
        <w:t xml:space="preserve"> application does not supports</w:t>
      </w:r>
      <w:r>
        <w:t xml:space="preserve"> all</w:t>
      </w:r>
      <w:r w:rsidRPr="004C1827">
        <w:t xml:space="preserve"> IE Browser</w:t>
      </w:r>
      <w:r>
        <w:t xml:space="preserve"> and test may fail.</w:t>
      </w:r>
      <w:r w:rsidRPr="004C1827">
        <w:t xml:space="preserve"> UFT 12.01 build 1204</w:t>
      </w:r>
      <w:r>
        <w:t xml:space="preserve"> is</w:t>
      </w:r>
      <w:r w:rsidRPr="004C1827">
        <w:t xml:space="preserve"> required to </w:t>
      </w:r>
      <w:r>
        <w:t xml:space="preserve">add </w:t>
      </w:r>
      <w:r w:rsidRPr="004C1827">
        <w:t xml:space="preserve">support </w:t>
      </w:r>
      <w:r>
        <w:t xml:space="preserve">for </w:t>
      </w:r>
      <w:r w:rsidRPr="004C1827">
        <w:t>Mozilla Firefox.</w:t>
      </w:r>
    </w:p>
    <w:p w14:paraId="20C3F205" w14:textId="4EECF9BA" w:rsidR="00467B68" w:rsidRPr="004C1827" w:rsidRDefault="00467B68" w:rsidP="00AA48B3">
      <w:pPr>
        <w:pStyle w:val="snStepNext"/>
        <w:ind w:left="1800"/>
        <w:rPr>
          <w:noProof/>
        </w:rPr>
      </w:pPr>
      <w:r w:rsidRPr="00467B68">
        <w:rPr>
          <w:b/>
          <w:noProof/>
        </w:rPr>
        <w:t xml:space="preserve">Note: </w:t>
      </w:r>
      <w:r w:rsidR="004C1827">
        <w:rPr>
          <w:noProof/>
        </w:rPr>
        <w:t xml:space="preserve">The UFT script will read the </w:t>
      </w:r>
      <w:r w:rsidR="00AF273D">
        <w:rPr>
          <w:noProof/>
        </w:rPr>
        <w:t>c:\</w:t>
      </w:r>
      <w:r w:rsidR="004C1827">
        <w:rPr>
          <w:noProof/>
        </w:rPr>
        <w:t xml:space="preserve">PC_UFT_Test.dat configuration file and based on the application URL for iBank-Java, it will run the functional test. If the iBank-Java application is accessible, the test should be marked as </w:t>
      </w:r>
      <w:r w:rsidR="004C1827">
        <w:rPr>
          <w:b/>
          <w:noProof/>
        </w:rPr>
        <w:t>Passed</w:t>
      </w:r>
      <w:r w:rsidR="004C1827">
        <w:rPr>
          <w:noProof/>
        </w:rPr>
        <w:t>.</w:t>
      </w:r>
    </w:p>
    <w:p w14:paraId="75D7F357" w14:textId="2B4E424D" w:rsidR="00AA48B3" w:rsidRDefault="00467B68" w:rsidP="00AA48B3">
      <w:pPr>
        <w:pStyle w:val="snStepNext"/>
        <w:ind w:left="1800"/>
      </w:pPr>
      <w:r>
        <w:rPr>
          <w:noProof/>
        </w:rPr>
        <w:lastRenderedPageBreak/>
        <w:drawing>
          <wp:inline distT="0" distB="0" distL="0" distR="0" wp14:anchorId="3289B6E4" wp14:editId="0ABE9B33">
            <wp:extent cx="3556853" cy="2377440"/>
            <wp:effectExtent l="0" t="0" r="5715"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69369" cy="2385806"/>
                    </a:xfrm>
                    <a:prstGeom prst="rect">
                      <a:avLst/>
                    </a:prstGeom>
                    <a:noFill/>
                    <a:ln>
                      <a:noFill/>
                    </a:ln>
                  </pic:spPr>
                </pic:pic>
              </a:graphicData>
            </a:graphic>
          </wp:inline>
        </w:drawing>
      </w:r>
    </w:p>
    <w:p w14:paraId="07DC317B" w14:textId="77777777" w:rsidR="00F52351" w:rsidRDefault="00F52351" w:rsidP="00F52351">
      <w:pPr>
        <w:pStyle w:val="Body"/>
        <w:ind w:left="0"/>
      </w:pPr>
    </w:p>
    <w:p w14:paraId="334BF89A" w14:textId="10F53EF2" w:rsidR="004C1827" w:rsidRPr="008454F7" w:rsidRDefault="001405B5" w:rsidP="004C1827">
      <w:pPr>
        <w:pStyle w:val="h3Head3"/>
      </w:pPr>
      <w:bookmarkStart w:id="534" w:name="_Toc403410124"/>
      <w:r w:rsidRPr="008454F7">
        <w:t>Setup</w:t>
      </w:r>
      <w:r w:rsidR="004C1827" w:rsidRPr="008454F7">
        <w:t xml:space="preserve"> the Functional Test Sets for iBank-dotNet (iBank </w:t>
      </w:r>
      <w:r w:rsidR="00034C30" w:rsidRPr="008454F7">
        <w:t>Investor</w:t>
      </w:r>
      <w:r w:rsidR="004C1827" w:rsidRPr="008454F7">
        <w:t>).</w:t>
      </w:r>
      <w:bookmarkEnd w:id="534"/>
    </w:p>
    <w:p w14:paraId="048CF202" w14:textId="77777777" w:rsidR="004C1827" w:rsidRPr="00550C91" w:rsidRDefault="004C1827" w:rsidP="001C61BF">
      <w:pPr>
        <w:pStyle w:val="sfStepFirst"/>
        <w:numPr>
          <w:ilvl w:val="0"/>
          <w:numId w:val="161"/>
        </w:numPr>
      </w:pPr>
      <w:r w:rsidRPr="00550C91">
        <w:t xml:space="preserve">Open the HP ALM </w:t>
      </w:r>
      <w:r>
        <w:t>Desktop</w:t>
      </w:r>
      <w:r w:rsidRPr="00550C91">
        <w:t xml:space="preserve"> client and login to your </w:t>
      </w:r>
      <w:r w:rsidRPr="004C1827">
        <w:rPr>
          <w:b/>
        </w:rPr>
        <w:t>Domain</w:t>
      </w:r>
      <w:r w:rsidRPr="00550C91">
        <w:t xml:space="preserve"> and </w:t>
      </w:r>
      <w:r w:rsidRPr="004C1827">
        <w:rPr>
          <w:b/>
        </w:rPr>
        <w:t xml:space="preserve">Project </w:t>
      </w:r>
      <w:r w:rsidRPr="00550C91">
        <w:t>with the admin username and password.</w:t>
      </w:r>
    </w:p>
    <w:p w14:paraId="7C07C30F" w14:textId="77777777" w:rsidR="004C1827" w:rsidRDefault="004C1827">
      <w:pPr>
        <w:pStyle w:val="sfStepFirst"/>
        <w:numPr>
          <w:ilvl w:val="0"/>
          <w:numId w:val="0"/>
        </w:numPr>
        <w:ind w:left="1800" w:firstLine="360"/>
        <w:pPrChange w:id="535" w:author="Niu, Cheng-Guang" w:date="2014-11-17T13:10:00Z">
          <w:pPr>
            <w:pStyle w:val="sfStepFirst"/>
            <w:numPr>
              <w:numId w:val="0"/>
            </w:numPr>
            <w:tabs>
              <w:tab w:val="clear" w:pos="2160"/>
            </w:tabs>
            <w:ind w:left="1800" w:firstLine="0"/>
          </w:pPr>
        </w:pPrChange>
      </w:pPr>
      <w:r w:rsidRPr="004C1827">
        <w:rPr>
          <w:b/>
        </w:rPr>
        <w:t>Domain:</w:t>
      </w:r>
      <w:r>
        <w:t xml:space="preserve"> DEVOPS</w:t>
      </w:r>
    </w:p>
    <w:p w14:paraId="50D31E4B" w14:textId="5C8BDB5B" w:rsidR="004C1827" w:rsidRDefault="004C1827">
      <w:pPr>
        <w:pStyle w:val="sfStepFirst"/>
        <w:numPr>
          <w:ilvl w:val="0"/>
          <w:numId w:val="0"/>
        </w:numPr>
        <w:ind w:left="1800" w:firstLine="360"/>
        <w:pPrChange w:id="536" w:author="Niu, Cheng-Guang" w:date="2014-11-17T13:10:00Z">
          <w:pPr>
            <w:pStyle w:val="sfStepFirst"/>
            <w:numPr>
              <w:numId w:val="0"/>
            </w:numPr>
            <w:tabs>
              <w:tab w:val="clear" w:pos="2160"/>
            </w:tabs>
            <w:ind w:left="1800" w:firstLine="0"/>
          </w:pPr>
        </w:pPrChange>
      </w:pPr>
      <w:r w:rsidRPr="004C1827">
        <w:rPr>
          <w:b/>
        </w:rPr>
        <w:t>Projects:</w:t>
      </w:r>
      <w:r>
        <w:t xml:space="preserve"> iBank_Investing</w:t>
      </w:r>
    </w:p>
    <w:p w14:paraId="5D21FD85" w14:textId="77777777" w:rsidR="004C1827" w:rsidRDefault="004C1827" w:rsidP="004C1827">
      <w:pPr>
        <w:pStyle w:val="snStepNext"/>
        <w:ind w:left="1800"/>
        <w:rPr>
          <w:noProof/>
        </w:rPr>
      </w:pPr>
    </w:p>
    <w:p w14:paraId="2E2CE3D6" w14:textId="3E385CC0" w:rsidR="004C1827" w:rsidRPr="00550C91" w:rsidRDefault="004C1827" w:rsidP="004C1827">
      <w:pPr>
        <w:pStyle w:val="snStepNext"/>
        <w:ind w:left="1800"/>
      </w:pPr>
      <w:r>
        <w:rPr>
          <w:noProof/>
        </w:rPr>
        <w:drawing>
          <wp:inline distT="0" distB="0" distL="0" distR="0" wp14:anchorId="460E2FDF" wp14:editId="4D54A5CE">
            <wp:extent cx="5229430" cy="3423513"/>
            <wp:effectExtent l="0" t="0" r="0"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0088" cy="3437037"/>
                    </a:xfrm>
                    <a:prstGeom prst="rect">
                      <a:avLst/>
                    </a:prstGeom>
                    <a:noFill/>
                    <a:ln>
                      <a:noFill/>
                    </a:ln>
                  </pic:spPr>
                </pic:pic>
              </a:graphicData>
            </a:graphic>
          </wp:inline>
        </w:drawing>
      </w:r>
    </w:p>
    <w:p w14:paraId="0B2D498F" w14:textId="2CB1B4BA" w:rsidR="004C1827" w:rsidRPr="00550C91" w:rsidRDefault="004C1827" w:rsidP="00AF273D">
      <w:pPr>
        <w:pStyle w:val="sfStepFirst"/>
      </w:pPr>
      <w:r w:rsidRPr="00550C91">
        <w:t xml:space="preserve">Create new ALM </w:t>
      </w:r>
      <w:r w:rsidRPr="00550C91">
        <w:rPr>
          <w:b/>
        </w:rPr>
        <w:t>Test Set</w:t>
      </w:r>
      <w:r w:rsidR="007A7276">
        <w:rPr>
          <w:b/>
        </w:rPr>
        <w:t>s</w:t>
      </w:r>
      <w:r w:rsidRPr="00550C91">
        <w:t xml:space="preserve"> and associate </w:t>
      </w:r>
      <w:r w:rsidR="007A7276">
        <w:t>them</w:t>
      </w:r>
      <w:r w:rsidRPr="00550C91">
        <w:t xml:space="preserve"> with the ALM </w:t>
      </w:r>
      <w:r w:rsidR="00AF273D" w:rsidRPr="00AF273D">
        <w:rPr>
          <w:b/>
        </w:rPr>
        <w:t>iBank-dotNet-without-Integration</w:t>
      </w:r>
      <w:r w:rsidR="007A7276">
        <w:t xml:space="preserve"> and</w:t>
      </w:r>
      <w:r w:rsidR="007A7276">
        <w:rPr>
          <w:b/>
        </w:rPr>
        <w:t xml:space="preserve"> </w:t>
      </w:r>
      <w:r w:rsidR="00AF273D" w:rsidRPr="00AF273D">
        <w:rPr>
          <w:b/>
        </w:rPr>
        <w:t>iBank-dotNet-with-Integration</w:t>
      </w:r>
      <w:r w:rsidR="007A7276">
        <w:t xml:space="preserve"> </w:t>
      </w:r>
      <w:r w:rsidRPr="007A7276">
        <w:t>Test</w:t>
      </w:r>
      <w:r w:rsidR="00AF273D">
        <w:t>s</w:t>
      </w:r>
      <w:r w:rsidRPr="007A7276">
        <w:t xml:space="preserve"> </w:t>
      </w:r>
      <w:r w:rsidRPr="00550C91">
        <w:t>created in the previous steps.</w:t>
      </w:r>
    </w:p>
    <w:p w14:paraId="636BAAFE" w14:textId="77777777" w:rsidR="004C1827" w:rsidRPr="00550C91" w:rsidRDefault="004C1827">
      <w:pPr>
        <w:pStyle w:val="sunSubstepNext"/>
        <w:numPr>
          <w:ilvl w:val="0"/>
          <w:numId w:val="217"/>
        </w:numPr>
        <w:pPrChange w:id="537" w:author="Niu, Cheng-Guang" w:date="2014-11-17T13:10:00Z">
          <w:pPr>
            <w:pStyle w:val="sunSubstepNext"/>
            <w:numPr>
              <w:numId w:val="29"/>
            </w:numPr>
            <w:tabs>
              <w:tab w:val="num" w:pos="2520"/>
            </w:tabs>
            <w:ind w:left="2520" w:hanging="360"/>
          </w:pPr>
        </w:pPrChange>
      </w:pPr>
      <w:r w:rsidRPr="00550C91">
        <w:t xml:space="preserve">Click </w:t>
      </w:r>
      <w:r w:rsidRPr="003A1F4E">
        <w:rPr>
          <w:b/>
        </w:rPr>
        <w:t xml:space="preserve">Testing &gt; </w:t>
      </w:r>
      <w:r w:rsidRPr="00550C91">
        <w:rPr>
          <w:b/>
        </w:rPr>
        <w:t>Test Lab</w:t>
      </w:r>
      <w:r w:rsidRPr="00550C91">
        <w:t xml:space="preserve">. </w:t>
      </w:r>
    </w:p>
    <w:p w14:paraId="348BCD62" w14:textId="1C42EB4D" w:rsidR="004C1827" w:rsidRDefault="004C1827" w:rsidP="004C1827">
      <w:pPr>
        <w:pStyle w:val="sunSubstepNext"/>
        <w:ind w:left="1800"/>
      </w:pPr>
      <w:r>
        <w:rPr>
          <w:noProof/>
        </w:rPr>
        <w:lastRenderedPageBreak/>
        <w:drawing>
          <wp:inline distT="0" distB="0" distL="0" distR="0" wp14:anchorId="6AA1EAA8" wp14:editId="4369A51B">
            <wp:extent cx="5244059" cy="185237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65924" cy="1860099"/>
                    </a:xfrm>
                    <a:prstGeom prst="rect">
                      <a:avLst/>
                    </a:prstGeom>
                    <a:noFill/>
                    <a:ln>
                      <a:noFill/>
                    </a:ln>
                  </pic:spPr>
                </pic:pic>
              </a:graphicData>
            </a:graphic>
          </wp:inline>
        </w:drawing>
      </w:r>
    </w:p>
    <w:p w14:paraId="7252ECC9" w14:textId="77777777" w:rsidR="004C1827" w:rsidRDefault="004C1827">
      <w:pPr>
        <w:pStyle w:val="sunSubstepNext"/>
        <w:numPr>
          <w:ilvl w:val="0"/>
          <w:numId w:val="217"/>
        </w:numPr>
        <w:pPrChange w:id="538" w:author="Niu, Cheng-Guang" w:date="2014-11-17T13:10:00Z">
          <w:pPr>
            <w:pStyle w:val="sunSubstepNext"/>
            <w:numPr>
              <w:numId w:val="29"/>
            </w:numPr>
            <w:tabs>
              <w:tab w:val="num" w:pos="2520"/>
            </w:tabs>
            <w:ind w:left="2520" w:hanging="360"/>
          </w:pPr>
        </w:pPrChange>
      </w:pPr>
      <w:r>
        <w:t xml:space="preserve">Click </w:t>
      </w:r>
      <w:r>
        <w:rPr>
          <w:noProof/>
        </w:rPr>
        <w:drawing>
          <wp:inline distT="0" distB="0" distL="0" distR="0" wp14:anchorId="2A501F04" wp14:editId="46EFCB69">
            <wp:extent cx="175150" cy="163504"/>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6644" cy="164899"/>
                    </a:xfrm>
                    <a:prstGeom prst="rect">
                      <a:avLst/>
                    </a:prstGeom>
                    <a:noFill/>
                    <a:ln>
                      <a:noFill/>
                    </a:ln>
                  </pic:spPr>
                </pic:pic>
              </a:graphicData>
            </a:graphic>
          </wp:inline>
        </w:drawing>
      </w:r>
      <w:r>
        <w:t xml:space="preserve"> and c</w:t>
      </w:r>
      <w:r w:rsidRPr="00550C91">
        <w:t>reate</w:t>
      </w:r>
      <w:r>
        <w:t xml:space="preserve"> new folder -</w:t>
      </w:r>
      <w:r w:rsidRPr="00550C91">
        <w:t xml:space="preserve"> </w:t>
      </w:r>
      <w:r w:rsidRPr="003A1F4E">
        <w:rPr>
          <w:b/>
        </w:rPr>
        <w:t>iBank</w:t>
      </w:r>
      <w:r w:rsidRPr="00550C91">
        <w:t>.</w:t>
      </w:r>
    </w:p>
    <w:p w14:paraId="7252C018" w14:textId="6552365C" w:rsidR="004C1827" w:rsidRDefault="007A7276" w:rsidP="004C1827">
      <w:pPr>
        <w:pStyle w:val="sunSubstepNext"/>
        <w:ind w:left="1800"/>
      </w:pPr>
      <w:r>
        <w:rPr>
          <w:noProof/>
        </w:rPr>
        <w:drawing>
          <wp:inline distT="0" distB="0" distL="0" distR="0" wp14:anchorId="7E810497" wp14:editId="785B435F">
            <wp:extent cx="5260152" cy="1858061"/>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2178" cy="1862309"/>
                    </a:xfrm>
                    <a:prstGeom prst="rect">
                      <a:avLst/>
                    </a:prstGeom>
                    <a:noFill/>
                    <a:ln>
                      <a:noFill/>
                    </a:ln>
                  </pic:spPr>
                </pic:pic>
              </a:graphicData>
            </a:graphic>
          </wp:inline>
        </w:drawing>
      </w:r>
    </w:p>
    <w:p w14:paraId="6BA05A44" w14:textId="7642E0C0" w:rsidR="004C1827" w:rsidRDefault="004C1827">
      <w:pPr>
        <w:pStyle w:val="sunSubstepNext"/>
        <w:numPr>
          <w:ilvl w:val="0"/>
          <w:numId w:val="217"/>
        </w:numPr>
        <w:pPrChange w:id="539" w:author="Niu, Cheng-Guang" w:date="2014-11-17T13:10:00Z">
          <w:pPr>
            <w:pStyle w:val="sunSubstepNext"/>
            <w:numPr>
              <w:numId w:val="29"/>
            </w:numPr>
            <w:tabs>
              <w:tab w:val="num" w:pos="2520"/>
            </w:tabs>
            <w:ind w:left="2520" w:hanging="360"/>
          </w:pPr>
        </w:pPrChange>
      </w:pPr>
      <w:r w:rsidRPr="00550C91">
        <w:t xml:space="preserve">Click </w:t>
      </w:r>
      <w:r w:rsidRPr="00550C91">
        <w:rPr>
          <w:b/>
        </w:rPr>
        <w:t>Test Sets</w:t>
      </w:r>
      <w:r>
        <w:rPr>
          <w:b/>
        </w:rPr>
        <w:t xml:space="preserve"> &gt; </w:t>
      </w:r>
      <w:r w:rsidRPr="00550C91">
        <w:rPr>
          <w:b/>
        </w:rPr>
        <w:t>New Test Set</w:t>
      </w:r>
      <w:r w:rsidRPr="00550C91">
        <w:t xml:space="preserve"> from the toolbar above</w:t>
      </w:r>
      <w:r>
        <w:t xml:space="preserve"> and create new test set -</w:t>
      </w:r>
      <w:r w:rsidRPr="00E97F2A">
        <w:t xml:space="preserve"> </w:t>
      </w:r>
      <w:r>
        <w:t xml:space="preserve"> </w:t>
      </w:r>
      <w:r w:rsidRPr="003A1F4E">
        <w:rPr>
          <w:b/>
        </w:rPr>
        <w:t>iBank-</w:t>
      </w:r>
      <w:r w:rsidR="007A7276">
        <w:rPr>
          <w:b/>
        </w:rPr>
        <w:t>dotNET</w:t>
      </w:r>
      <w:r w:rsidRPr="003A1F4E">
        <w:rPr>
          <w:b/>
        </w:rPr>
        <w:t>(Functional Tests)</w:t>
      </w:r>
      <w:r w:rsidRPr="00550C91">
        <w:t>.</w:t>
      </w:r>
      <w:r>
        <w:t xml:space="preserve"> </w:t>
      </w:r>
    </w:p>
    <w:p w14:paraId="01B3E528" w14:textId="6879683A" w:rsidR="004C1827" w:rsidRPr="00550C91" w:rsidRDefault="007A7276" w:rsidP="004C1827">
      <w:pPr>
        <w:pStyle w:val="sunSubstepNext"/>
        <w:ind w:left="1800"/>
      </w:pPr>
      <w:r>
        <w:rPr>
          <w:noProof/>
        </w:rPr>
        <w:drawing>
          <wp:inline distT="0" distB="0" distL="0" distR="0" wp14:anchorId="1F38EDD7" wp14:editId="6034979C">
            <wp:extent cx="5257022" cy="3511296"/>
            <wp:effectExtent l="0" t="0" r="127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3455" cy="3515592"/>
                    </a:xfrm>
                    <a:prstGeom prst="rect">
                      <a:avLst/>
                    </a:prstGeom>
                    <a:noFill/>
                    <a:ln>
                      <a:noFill/>
                    </a:ln>
                  </pic:spPr>
                </pic:pic>
              </a:graphicData>
            </a:graphic>
          </wp:inline>
        </w:drawing>
      </w:r>
    </w:p>
    <w:p w14:paraId="6D6AEC25" w14:textId="22DB8FAE" w:rsidR="004C1827" w:rsidRPr="00550C91" w:rsidRDefault="007A7276" w:rsidP="004C1827">
      <w:pPr>
        <w:pStyle w:val="snStepNext"/>
        <w:ind w:left="1800"/>
      </w:pPr>
      <w:r>
        <w:rPr>
          <w:noProof/>
        </w:rPr>
        <w:lastRenderedPageBreak/>
        <w:drawing>
          <wp:inline distT="0" distB="0" distL="0" distR="0" wp14:anchorId="40F828AA" wp14:editId="5CA91E80">
            <wp:extent cx="5244059" cy="185237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56499" cy="1856770"/>
                    </a:xfrm>
                    <a:prstGeom prst="rect">
                      <a:avLst/>
                    </a:prstGeom>
                    <a:noFill/>
                    <a:ln>
                      <a:noFill/>
                    </a:ln>
                  </pic:spPr>
                </pic:pic>
              </a:graphicData>
            </a:graphic>
          </wp:inline>
        </w:drawing>
      </w:r>
    </w:p>
    <w:p w14:paraId="39F245A0" w14:textId="6B2B3890" w:rsidR="004C1827" w:rsidRPr="00550C91" w:rsidRDefault="004C1827" w:rsidP="00AF273D">
      <w:pPr>
        <w:pStyle w:val="sfStepFirst"/>
      </w:pPr>
      <w:r w:rsidRPr="00550C91">
        <w:t>Associate the ALM</w:t>
      </w:r>
      <w:r w:rsidR="00EA34C3">
        <w:t xml:space="preserve"> </w:t>
      </w:r>
      <w:r w:rsidR="00AF273D" w:rsidRPr="00AF273D">
        <w:rPr>
          <w:b/>
        </w:rPr>
        <w:t>iBank-dotNet-without-Integration</w:t>
      </w:r>
      <w:r w:rsidRPr="00550C91">
        <w:t xml:space="preserve"> </w:t>
      </w:r>
      <w:r w:rsidRPr="00EA34C3">
        <w:t xml:space="preserve">Test </w:t>
      </w:r>
      <w:r w:rsidRPr="00550C91">
        <w:t xml:space="preserve">with the ALM </w:t>
      </w:r>
      <w:r w:rsidR="00EA34C3" w:rsidRPr="003A1F4E">
        <w:rPr>
          <w:b/>
        </w:rPr>
        <w:t>iBank-</w:t>
      </w:r>
      <w:r w:rsidR="00EA34C3">
        <w:rPr>
          <w:b/>
        </w:rPr>
        <w:t>dotNET</w:t>
      </w:r>
      <w:r w:rsidR="00EA34C3" w:rsidRPr="003A1F4E">
        <w:rPr>
          <w:b/>
        </w:rPr>
        <w:t>(Functional Tests)</w:t>
      </w:r>
      <w:r w:rsidR="00EA34C3">
        <w:rPr>
          <w:b/>
        </w:rPr>
        <w:t xml:space="preserve"> </w:t>
      </w:r>
      <w:r w:rsidRPr="00EA34C3">
        <w:t>Test Set</w:t>
      </w:r>
      <w:r w:rsidRPr="00963BCA">
        <w:t>.</w:t>
      </w:r>
    </w:p>
    <w:p w14:paraId="1E65D12F" w14:textId="2AFC641B" w:rsidR="004C1827" w:rsidRDefault="004C1827" w:rsidP="00D65B58">
      <w:pPr>
        <w:pStyle w:val="sunSubstepNext"/>
        <w:numPr>
          <w:ilvl w:val="0"/>
          <w:numId w:val="95"/>
        </w:numPr>
      </w:pPr>
      <w:r w:rsidRPr="00550C91">
        <w:t xml:space="preserve">Select the </w:t>
      </w:r>
      <w:r w:rsidRPr="00467B68">
        <w:rPr>
          <w:b/>
        </w:rPr>
        <w:t>Execution Grid</w:t>
      </w:r>
      <w:r w:rsidRPr="00550C91">
        <w:t xml:space="preserve"> tab and click on the </w:t>
      </w:r>
      <w:r w:rsidRPr="00467B68">
        <w:rPr>
          <w:b/>
        </w:rPr>
        <w:t>Select Tests</w:t>
      </w:r>
      <w:r w:rsidRPr="00550C91">
        <w:t xml:space="preserve"> button. The test plan will be loaded on the right side of the screen. From there the ALM</w:t>
      </w:r>
      <w:r w:rsidR="00EA34C3">
        <w:t xml:space="preserve"> </w:t>
      </w:r>
      <w:r w:rsidR="00AF273D" w:rsidRPr="00AF273D">
        <w:rPr>
          <w:b/>
        </w:rPr>
        <w:t>iBank-dotNet-without-Integration</w:t>
      </w:r>
      <w:r w:rsidRPr="00550C91">
        <w:t xml:space="preserve"> </w:t>
      </w:r>
      <w:r w:rsidRPr="00EA34C3">
        <w:t xml:space="preserve">Test </w:t>
      </w:r>
      <w:r w:rsidRPr="00550C91">
        <w:t>can be loaded to the ALM Test Set</w:t>
      </w:r>
      <w:r>
        <w:t xml:space="preserve"> by using </w:t>
      </w:r>
      <w:r>
        <w:rPr>
          <w:noProof/>
        </w:rPr>
        <w:drawing>
          <wp:inline distT="0" distB="0" distL="0" distR="0" wp14:anchorId="2B7325CF" wp14:editId="5F0404BE">
            <wp:extent cx="168504" cy="123212"/>
            <wp:effectExtent l="0" t="0" r="317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1625" cy="125494"/>
                    </a:xfrm>
                    <a:prstGeom prst="rect">
                      <a:avLst/>
                    </a:prstGeom>
                    <a:noFill/>
                    <a:ln>
                      <a:noFill/>
                    </a:ln>
                  </pic:spPr>
                </pic:pic>
              </a:graphicData>
            </a:graphic>
          </wp:inline>
        </w:drawing>
      </w:r>
      <w:r>
        <w:t>button</w:t>
      </w:r>
      <w:r w:rsidRPr="00550C91">
        <w:t>.</w:t>
      </w:r>
    </w:p>
    <w:p w14:paraId="4316CB8B" w14:textId="08C43BF5" w:rsidR="004C1827" w:rsidRDefault="00C02B5E" w:rsidP="004C1827">
      <w:pPr>
        <w:pStyle w:val="sunSubstepNext"/>
        <w:ind w:left="1800"/>
      </w:pPr>
      <w:r>
        <w:rPr>
          <w:noProof/>
        </w:rPr>
        <w:drawing>
          <wp:inline distT="0" distB="0" distL="0" distR="0" wp14:anchorId="38B7EEFA" wp14:editId="3836CA9C">
            <wp:extent cx="5265247" cy="168180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5790" cy="1685169"/>
                    </a:xfrm>
                    <a:prstGeom prst="rect">
                      <a:avLst/>
                    </a:prstGeom>
                    <a:noFill/>
                    <a:ln>
                      <a:noFill/>
                    </a:ln>
                  </pic:spPr>
                </pic:pic>
              </a:graphicData>
            </a:graphic>
          </wp:inline>
        </w:drawing>
      </w:r>
    </w:p>
    <w:p w14:paraId="6C6172BE" w14:textId="77777777" w:rsidR="007A7276" w:rsidRDefault="007A7276" w:rsidP="004C1827">
      <w:pPr>
        <w:pStyle w:val="sunSubstepNext"/>
        <w:ind w:left="1800"/>
      </w:pPr>
    </w:p>
    <w:p w14:paraId="36E04FCE" w14:textId="5DE80711" w:rsidR="007A7276" w:rsidRDefault="007A7276">
      <w:pPr>
        <w:pStyle w:val="sunSubstepNext"/>
        <w:numPr>
          <w:ilvl w:val="0"/>
          <w:numId w:val="218"/>
        </w:numPr>
        <w:pPrChange w:id="540" w:author="Niu, Cheng-Guang" w:date="2014-11-17T13:10:00Z">
          <w:pPr>
            <w:pStyle w:val="sunSubstepNext"/>
            <w:numPr>
              <w:numId w:val="29"/>
            </w:numPr>
            <w:tabs>
              <w:tab w:val="num" w:pos="2520"/>
            </w:tabs>
            <w:ind w:left="2520" w:hanging="360"/>
          </w:pPr>
        </w:pPrChange>
      </w:pPr>
      <w:r w:rsidRPr="00550C91">
        <w:t xml:space="preserve">Click </w:t>
      </w:r>
      <w:r w:rsidRPr="00550C91">
        <w:rPr>
          <w:b/>
        </w:rPr>
        <w:t>Test Sets</w:t>
      </w:r>
      <w:r>
        <w:rPr>
          <w:b/>
        </w:rPr>
        <w:t xml:space="preserve"> &gt; </w:t>
      </w:r>
      <w:r w:rsidRPr="00550C91">
        <w:rPr>
          <w:b/>
        </w:rPr>
        <w:t>New Test Set</w:t>
      </w:r>
      <w:r w:rsidRPr="00550C91">
        <w:t xml:space="preserve"> from the toolbar above</w:t>
      </w:r>
      <w:r>
        <w:t xml:space="preserve"> and create new test set -</w:t>
      </w:r>
      <w:r w:rsidRPr="00E97F2A">
        <w:t xml:space="preserve"> </w:t>
      </w:r>
      <w:r w:rsidRPr="007A7276">
        <w:rPr>
          <w:b/>
        </w:rPr>
        <w:t>iBank-MT(Functional Tests)</w:t>
      </w:r>
      <w:r w:rsidRPr="00550C91">
        <w:t>.</w:t>
      </w:r>
      <w:r>
        <w:t xml:space="preserve"> </w:t>
      </w:r>
    </w:p>
    <w:p w14:paraId="566255F2" w14:textId="79DE09A7" w:rsidR="007A7276" w:rsidRPr="00550C91" w:rsidRDefault="007A7276" w:rsidP="007A7276">
      <w:pPr>
        <w:pStyle w:val="sunSubstepNext"/>
        <w:ind w:left="1800"/>
      </w:pPr>
      <w:r>
        <w:rPr>
          <w:noProof/>
        </w:rPr>
        <w:lastRenderedPageBreak/>
        <w:drawing>
          <wp:inline distT="0" distB="0" distL="0" distR="0" wp14:anchorId="08B2E871" wp14:editId="2907977E">
            <wp:extent cx="5251379" cy="3525926"/>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4042" cy="3534428"/>
                    </a:xfrm>
                    <a:prstGeom prst="rect">
                      <a:avLst/>
                    </a:prstGeom>
                    <a:noFill/>
                    <a:ln>
                      <a:noFill/>
                    </a:ln>
                  </pic:spPr>
                </pic:pic>
              </a:graphicData>
            </a:graphic>
          </wp:inline>
        </w:drawing>
      </w:r>
    </w:p>
    <w:p w14:paraId="15880307" w14:textId="54BBCC81" w:rsidR="007A7276" w:rsidRPr="00550C91" w:rsidRDefault="007A7276" w:rsidP="007A7276">
      <w:pPr>
        <w:pStyle w:val="snStepNext"/>
        <w:ind w:left="1800"/>
      </w:pPr>
      <w:r>
        <w:rPr>
          <w:noProof/>
        </w:rPr>
        <w:drawing>
          <wp:inline distT="0" distB="0" distL="0" distR="0" wp14:anchorId="216B1B21" wp14:editId="234B87EE">
            <wp:extent cx="5252314" cy="1875826"/>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68" cy="1881202"/>
                    </a:xfrm>
                    <a:prstGeom prst="rect">
                      <a:avLst/>
                    </a:prstGeom>
                    <a:noFill/>
                    <a:ln>
                      <a:noFill/>
                    </a:ln>
                  </pic:spPr>
                </pic:pic>
              </a:graphicData>
            </a:graphic>
          </wp:inline>
        </w:drawing>
      </w:r>
    </w:p>
    <w:p w14:paraId="1DE8DC6A" w14:textId="2F581D09" w:rsidR="007A7276" w:rsidRPr="00550C91" w:rsidRDefault="007A7276" w:rsidP="00C02B5E">
      <w:pPr>
        <w:pStyle w:val="sfStepFirst"/>
      </w:pPr>
      <w:r w:rsidRPr="00550C91">
        <w:t xml:space="preserve">Associate the ALM </w:t>
      </w:r>
      <w:r w:rsidR="00C02B5E" w:rsidRPr="00C02B5E">
        <w:rPr>
          <w:b/>
        </w:rPr>
        <w:t>iBank-dotNet-with-Integration</w:t>
      </w:r>
      <w:r w:rsidR="00EA34C3" w:rsidRPr="00550C91">
        <w:rPr>
          <w:b/>
        </w:rPr>
        <w:t xml:space="preserve"> </w:t>
      </w:r>
      <w:r w:rsidRPr="00EA34C3">
        <w:t xml:space="preserve">Test </w:t>
      </w:r>
      <w:r w:rsidRPr="00550C91">
        <w:t xml:space="preserve">with the ALM </w:t>
      </w:r>
      <w:r w:rsidR="00EA34C3" w:rsidRPr="007A7276">
        <w:rPr>
          <w:b/>
        </w:rPr>
        <w:t>iBank-MT(Functional Tests)</w:t>
      </w:r>
      <w:r w:rsidR="00EA34C3">
        <w:rPr>
          <w:b/>
        </w:rPr>
        <w:t xml:space="preserve"> </w:t>
      </w:r>
      <w:r w:rsidRPr="00EA34C3">
        <w:t>Test Set</w:t>
      </w:r>
      <w:r w:rsidRPr="00963BCA">
        <w:t>.</w:t>
      </w:r>
    </w:p>
    <w:p w14:paraId="095CA32E" w14:textId="76E8C8FD" w:rsidR="007A7276" w:rsidRDefault="007A7276">
      <w:pPr>
        <w:pStyle w:val="sunSubstepNext"/>
        <w:ind w:left="2160"/>
        <w:pPrChange w:id="541" w:author="Niu, Cheng-Guang" w:date="2014-11-17T13:11:00Z">
          <w:pPr>
            <w:pStyle w:val="sunSubstepNext"/>
            <w:numPr>
              <w:numId w:val="95"/>
            </w:numPr>
            <w:tabs>
              <w:tab w:val="num" w:pos="2520"/>
            </w:tabs>
            <w:ind w:left="2520" w:hanging="360"/>
          </w:pPr>
        </w:pPrChange>
      </w:pPr>
      <w:r w:rsidRPr="00550C91">
        <w:t xml:space="preserve">Select the </w:t>
      </w:r>
      <w:r w:rsidRPr="00467B68">
        <w:rPr>
          <w:b/>
        </w:rPr>
        <w:t>Execution Grid</w:t>
      </w:r>
      <w:r w:rsidRPr="00550C91">
        <w:t xml:space="preserve"> tab and click on the </w:t>
      </w:r>
      <w:r w:rsidRPr="00467B68">
        <w:rPr>
          <w:b/>
        </w:rPr>
        <w:t>Select Tests</w:t>
      </w:r>
      <w:r w:rsidRPr="00550C91">
        <w:t xml:space="preserve"> button. The test plan will be loaded on the right side of the screen. From there the ALM </w:t>
      </w:r>
      <w:r w:rsidR="00C02B5E" w:rsidRPr="00C02B5E">
        <w:rPr>
          <w:b/>
        </w:rPr>
        <w:t>iBank-dotNet-with-Integration</w:t>
      </w:r>
      <w:r w:rsidR="00EA34C3" w:rsidRPr="00467B68">
        <w:rPr>
          <w:b/>
        </w:rPr>
        <w:t xml:space="preserve"> </w:t>
      </w:r>
      <w:r w:rsidRPr="00EA34C3">
        <w:t xml:space="preserve">Test </w:t>
      </w:r>
      <w:r w:rsidRPr="00550C91">
        <w:t>can be loaded to the ALM Test Set</w:t>
      </w:r>
      <w:r>
        <w:t xml:space="preserve"> by using </w:t>
      </w:r>
      <w:r>
        <w:rPr>
          <w:noProof/>
        </w:rPr>
        <w:drawing>
          <wp:inline distT="0" distB="0" distL="0" distR="0" wp14:anchorId="1452BE06" wp14:editId="23AA700F">
            <wp:extent cx="168504" cy="123212"/>
            <wp:effectExtent l="0" t="0" r="317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1625" cy="125494"/>
                    </a:xfrm>
                    <a:prstGeom prst="rect">
                      <a:avLst/>
                    </a:prstGeom>
                    <a:noFill/>
                    <a:ln>
                      <a:noFill/>
                    </a:ln>
                  </pic:spPr>
                </pic:pic>
              </a:graphicData>
            </a:graphic>
          </wp:inline>
        </w:drawing>
      </w:r>
      <w:r>
        <w:t>button</w:t>
      </w:r>
      <w:r w:rsidRPr="00550C91">
        <w:t>.</w:t>
      </w:r>
    </w:p>
    <w:p w14:paraId="717BD67C" w14:textId="0A1639D3" w:rsidR="007A7276" w:rsidRPr="00550C91" w:rsidRDefault="00C02B5E" w:rsidP="004C1827">
      <w:pPr>
        <w:pStyle w:val="sunSubstepNext"/>
        <w:ind w:left="1800"/>
      </w:pPr>
      <w:r>
        <w:rPr>
          <w:noProof/>
        </w:rPr>
        <w:drawing>
          <wp:inline distT="0" distB="0" distL="0" distR="0" wp14:anchorId="2CF0E9E8" wp14:editId="5C99A492">
            <wp:extent cx="5268036" cy="1662463"/>
            <wp:effectExtent l="0" t="0" r="889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85303" cy="1667912"/>
                    </a:xfrm>
                    <a:prstGeom prst="rect">
                      <a:avLst/>
                    </a:prstGeom>
                    <a:noFill/>
                    <a:ln>
                      <a:noFill/>
                    </a:ln>
                  </pic:spPr>
                </pic:pic>
              </a:graphicData>
            </a:graphic>
          </wp:inline>
        </w:drawing>
      </w:r>
    </w:p>
    <w:p w14:paraId="5C8B7AAC" w14:textId="494F0B8F" w:rsidR="004C1827" w:rsidRDefault="004C1827" w:rsidP="004C1827">
      <w:pPr>
        <w:pStyle w:val="sfStepFirst"/>
        <w:numPr>
          <w:ilvl w:val="0"/>
          <w:numId w:val="54"/>
        </w:numPr>
      </w:pPr>
      <w:r>
        <w:t xml:space="preserve">To verify the new </w:t>
      </w:r>
      <w:r w:rsidR="001C5809" w:rsidRPr="003A1F4E">
        <w:rPr>
          <w:b/>
        </w:rPr>
        <w:t>iBank-</w:t>
      </w:r>
      <w:r w:rsidR="001C5809">
        <w:rPr>
          <w:b/>
        </w:rPr>
        <w:t>dotNET</w:t>
      </w:r>
      <w:r w:rsidR="001C5809" w:rsidRPr="003A1F4E">
        <w:rPr>
          <w:b/>
        </w:rPr>
        <w:t>(Functional Tests)</w:t>
      </w:r>
      <w:r w:rsidR="001C5809">
        <w:rPr>
          <w:b/>
        </w:rPr>
        <w:t xml:space="preserve"> </w:t>
      </w:r>
      <w:r>
        <w:t xml:space="preserve">Test </w:t>
      </w:r>
      <w:r w:rsidR="001C5809">
        <w:t>Set</w:t>
      </w:r>
      <w:r>
        <w:t xml:space="preserve"> </w:t>
      </w:r>
      <w:r w:rsidR="001C5809">
        <w:t>is</w:t>
      </w:r>
      <w:r>
        <w:t xml:space="preserve"> working, select the </w:t>
      </w:r>
      <w:r w:rsidR="001C5809" w:rsidRPr="003A1F4E">
        <w:rPr>
          <w:b/>
        </w:rPr>
        <w:t>iBank-</w:t>
      </w:r>
      <w:r w:rsidR="001C5809">
        <w:rPr>
          <w:b/>
        </w:rPr>
        <w:t>dotNET</w:t>
      </w:r>
      <w:r w:rsidR="001C5809" w:rsidRPr="003A1F4E">
        <w:rPr>
          <w:b/>
        </w:rPr>
        <w:t>(Functional Tests)</w:t>
      </w:r>
      <w:r>
        <w:t xml:space="preserve"> test and click </w:t>
      </w:r>
      <w:r>
        <w:rPr>
          <w:noProof/>
        </w:rPr>
        <w:drawing>
          <wp:inline distT="0" distB="0" distL="0" distR="0" wp14:anchorId="42F8A2C3" wp14:editId="0D4B6CEE">
            <wp:extent cx="405994" cy="17399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429" cy="179326"/>
                    </a:xfrm>
                    <a:prstGeom prst="rect">
                      <a:avLst/>
                    </a:prstGeom>
                    <a:noFill/>
                    <a:ln>
                      <a:noFill/>
                    </a:ln>
                  </pic:spPr>
                </pic:pic>
              </a:graphicData>
            </a:graphic>
          </wp:inline>
        </w:drawing>
      </w:r>
      <w:r>
        <w:t xml:space="preserve">. Select </w:t>
      </w:r>
      <w:r>
        <w:rPr>
          <w:b/>
        </w:rPr>
        <w:t>Run All Tests Locally</w:t>
      </w:r>
      <w:r>
        <w:t xml:space="preserve"> option and click </w:t>
      </w:r>
      <w:r>
        <w:rPr>
          <w:b/>
        </w:rPr>
        <w:t>Run All</w:t>
      </w:r>
      <w:r>
        <w:t xml:space="preserve"> button.</w:t>
      </w:r>
    </w:p>
    <w:p w14:paraId="5D2583EF" w14:textId="11B5034F" w:rsidR="004C1827" w:rsidRPr="004C1827" w:rsidRDefault="004C1827" w:rsidP="004C1827">
      <w:pPr>
        <w:pStyle w:val="snStepNext"/>
        <w:ind w:left="1800"/>
        <w:rPr>
          <w:noProof/>
        </w:rPr>
      </w:pPr>
      <w:r w:rsidRPr="00467B68">
        <w:rPr>
          <w:b/>
          <w:noProof/>
        </w:rPr>
        <w:lastRenderedPageBreak/>
        <w:t xml:space="preserve">Note: </w:t>
      </w:r>
      <w:r>
        <w:rPr>
          <w:noProof/>
        </w:rPr>
        <w:t xml:space="preserve">The UFT script will read the </w:t>
      </w:r>
      <w:r w:rsidR="00C02B5E">
        <w:rPr>
          <w:noProof/>
        </w:rPr>
        <w:t>c:\</w:t>
      </w:r>
      <w:r>
        <w:rPr>
          <w:noProof/>
        </w:rPr>
        <w:t>PC_UFT_Test.dat configuration file and based on the applicat</w:t>
      </w:r>
      <w:r w:rsidR="001C5809">
        <w:rPr>
          <w:noProof/>
        </w:rPr>
        <w:t>ion URL for iBank-dotNet</w:t>
      </w:r>
      <w:r>
        <w:rPr>
          <w:noProof/>
        </w:rPr>
        <w:t>, it will run the functional test. If the iBank-</w:t>
      </w:r>
      <w:r w:rsidR="001C5809">
        <w:rPr>
          <w:noProof/>
        </w:rPr>
        <w:t>dotNet</w:t>
      </w:r>
      <w:r>
        <w:rPr>
          <w:noProof/>
        </w:rPr>
        <w:t xml:space="preserve"> application is accessible, the test should be marked as </w:t>
      </w:r>
      <w:r>
        <w:rPr>
          <w:b/>
          <w:noProof/>
        </w:rPr>
        <w:t>Passed</w:t>
      </w:r>
      <w:r>
        <w:rPr>
          <w:noProof/>
        </w:rPr>
        <w:t>.</w:t>
      </w:r>
    </w:p>
    <w:p w14:paraId="03435274" w14:textId="7C6922F4" w:rsidR="004C1827" w:rsidRDefault="00C02B5E" w:rsidP="004C1827">
      <w:pPr>
        <w:pStyle w:val="snStepNext"/>
        <w:ind w:left="1800"/>
      </w:pPr>
      <w:r>
        <w:rPr>
          <w:noProof/>
        </w:rPr>
        <w:drawing>
          <wp:inline distT="0" distB="0" distL="0" distR="0" wp14:anchorId="2D4A7296" wp14:editId="219E8B8D">
            <wp:extent cx="3543262" cy="2361063"/>
            <wp:effectExtent l="0" t="0" r="635"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60190" cy="2372343"/>
                    </a:xfrm>
                    <a:prstGeom prst="rect">
                      <a:avLst/>
                    </a:prstGeom>
                    <a:noFill/>
                    <a:ln>
                      <a:noFill/>
                    </a:ln>
                  </pic:spPr>
                </pic:pic>
              </a:graphicData>
            </a:graphic>
          </wp:inline>
        </w:drawing>
      </w:r>
    </w:p>
    <w:p w14:paraId="29AA0FD1" w14:textId="529C073C" w:rsidR="001C5809" w:rsidRDefault="001C5809" w:rsidP="001C5809">
      <w:pPr>
        <w:pStyle w:val="sfStepFirst"/>
        <w:numPr>
          <w:ilvl w:val="0"/>
          <w:numId w:val="54"/>
        </w:numPr>
      </w:pPr>
      <w:r>
        <w:t xml:space="preserve">To verify the new </w:t>
      </w:r>
      <w:r w:rsidRPr="007A7276">
        <w:rPr>
          <w:b/>
        </w:rPr>
        <w:t>iBank-MT(Functional Tests)</w:t>
      </w:r>
      <w:r>
        <w:rPr>
          <w:b/>
        </w:rPr>
        <w:t xml:space="preserve"> </w:t>
      </w:r>
      <w:r>
        <w:t xml:space="preserve">Test Set is working, select the </w:t>
      </w:r>
      <w:r w:rsidRPr="007A7276">
        <w:rPr>
          <w:b/>
        </w:rPr>
        <w:t>iBank-MT(Functional Tests)</w:t>
      </w:r>
      <w:r>
        <w:t xml:space="preserve"> test and click </w:t>
      </w:r>
      <w:r>
        <w:rPr>
          <w:noProof/>
        </w:rPr>
        <w:drawing>
          <wp:inline distT="0" distB="0" distL="0" distR="0" wp14:anchorId="46CE75AB" wp14:editId="5A5C76B0">
            <wp:extent cx="405994" cy="173997"/>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429" cy="179326"/>
                    </a:xfrm>
                    <a:prstGeom prst="rect">
                      <a:avLst/>
                    </a:prstGeom>
                    <a:noFill/>
                    <a:ln>
                      <a:noFill/>
                    </a:ln>
                  </pic:spPr>
                </pic:pic>
              </a:graphicData>
            </a:graphic>
          </wp:inline>
        </w:drawing>
      </w:r>
      <w:r>
        <w:t xml:space="preserve">. Select </w:t>
      </w:r>
      <w:r>
        <w:rPr>
          <w:b/>
        </w:rPr>
        <w:t>Run All Tests Locally</w:t>
      </w:r>
      <w:r>
        <w:t xml:space="preserve"> option and click </w:t>
      </w:r>
      <w:r>
        <w:rPr>
          <w:b/>
        </w:rPr>
        <w:t>Run All</w:t>
      </w:r>
      <w:r>
        <w:t xml:space="preserve"> button.</w:t>
      </w:r>
    </w:p>
    <w:p w14:paraId="7C2D97A5" w14:textId="29EC046E" w:rsidR="001C5809" w:rsidRPr="004C1827" w:rsidRDefault="001C5809" w:rsidP="001C5809">
      <w:pPr>
        <w:pStyle w:val="sfStepFirst"/>
        <w:numPr>
          <w:ilvl w:val="0"/>
          <w:numId w:val="0"/>
        </w:numPr>
        <w:ind w:left="1800"/>
      </w:pPr>
      <w:r w:rsidRPr="004C1827">
        <w:rPr>
          <w:b/>
        </w:rPr>
        <w:t>Important</w:t>
      </w:r>
      <w:r w:rsidRPr="004C1827">
        <w:t xml:space="preserve">:  </w:t>
      </w:r>
      <w:r>
        <w:t xml:space="preserve">This functional test requires Mozilla Firefox to be installed, since the </w:t>
      </w:r>
      <w:r w:rsidR="0082212B">
        <w:t xml:space="preserve">iBank-Java </w:t>
      </w:r>
      <w:r>
        <w:t>web</w:t>
      </w:r>
      <w:r w:rsidRPr="004C1827">
        <w:t xml:space="preserve"> application does not supports</w:t>
      </w:r>
      <w:r>
        <w:t xml:space="preserve"> all</w:t>
      </w:r>
      <w:r w:rsidRPr="004C1827">
        <w:t xml:space="preserve"> IE Browser</w:t>
      </w:r>
      <w:r>
        <w:t xml:space="preserve"> and test may fail.</w:t>
      </w:r>
      <w:r w:rsidRPr="004C1827">
        <w:t xml:space="preserve"> UFT 12.01 build 1204</w:t>
      </w:r>
      <w:r>
        <w:t xml:space="preserve"> is</w:t>
      </w:r>
      <w:r w:rsidRPr="004C1827">
        <w:t xml:space="preserve"> required to </w:t>
      </w:r>
      <w:r>
        <w:t xml:space="preserve">add </w:t>
      </w:r>
      <w:r w:rsidRPr="004C1827">
        <w:t xml:space="preserve">support </w:t>
      </w:r>
      <w:r>
        <w:t xml:space="preserve">for </w:t>
      </w:r>
      <w:r w:rsidRPr="004C1827">
        <w:t>Mozilla Firefox.</w:t>
      </w:r>
    </w:p>
    <w:p w14:paraId="7C1F8328" w14:textId="686EDE41" w:rsidR="001C5809" w:rsidRPr="004C1827" w:rsidRDefault="001C5809" w:rsidP="001C5809">
      <w:pPr>
        <w:pStyle w:val="snStepNext"/>
        <w:ind w:left="1800"/>
        <w:rPr>
          <w:noProof/>
        </w:rPr>
      </w:pPr>
      <w:r w:rsidRPr="00467B68">
        <w:rPr>
          <w:b/>
          <w:noProof/>
        </w:rPr>
        <w:t xml:space="preserve">Note: </w:t>
      </w:r>
      <w:r>
        <w:rPr>
          <w:noProof/>
        </w:rPr>
        <w:t xml:space="preserve">The UFT script will read the </w:t>
      </w:r>
      <w:r w:rsidR="00C02B5E">
        <w:rPr>
          <w:noProof/>
        </w:rPr>
        <w:t>c:\</w:t>
      </w:r>
      <w:r>
        <w:rPr>
          <w:noProof/>
        </w:rPr>
        <w:t>PC_UFT_Test.dat configuration file and based on the application URL</w:t>
      </w:r>
      <w:r w:rsidR="0082212B">
        <w:rPr>
          <w:noProof/>
        </w:rPr>
        <w:t>s</w:t>
      </w:r>
      <w:r>
        <w:rPr>
          <w:noProof/>
        </w:rPr>
        <w:t xml:space="preserve"> for iBank-Java</w:t>
      </w:r>
      <w:r w:rsidR="0082212B">
        <w:rPr>
          <w:noProof/>
        </w:rPr>
        <w:t xml:space="preserve"> and iBank-dotNet</w:t>
      </w:r>
      <w:r>
        <w:rPr>
          <w:noProof/>
        </w:rPr>
        <w:t>, it will run the functional test. If the iBank-Java</w:t>
      </w:r>
      <w:r w:rsidR="0082212B">
        <w:rPr>
          <w:noProof/>
        </w:rPr>
        <w:t xml:space="preserve"> and iBank-dotNet</w:t>
      </w:r>
      <w:r>
        <w:rPr>
          <w:noProof/>
        </w:rPr>
        <w:t xml:space="preserve"> application is accessible, the test should be marked as </w:t>
      </w:r>
      <w:r>
        <w:rPr>
          <w:b/>
          <w:noProof/>
        </w:rPr>
        <w:t>Passed</w:t>
      </w:r>
      <w:r>
        <w:rPr>
          <w:noProof/>
        </w:rPr>
        <w:t>.</w:t>
      </w:r>
    </w:p>
    <w:p w14:paraId="5FF79D3A" w14:textId="01183B66" w:rsidR="001C5809" w:rsidRDefault="00C02B5E" w:rsidP="001C5809">
      <w:pPr>
        <w:pStyle w:val="snStepNext"/>
        <w:ind w:left="1800"/>
      </w:pPr>
      <w:r>
        <w:rPr>
          <w:noProof/>
        </w:rPr>
        <w:drawing>
          <wp:inline distT="0" distB="0" distL="0" distR="0" wp14:anchorId="7AB55A65" wp14:editId="28422F4E">
            <wp:extent cx="3527563" cy="2361063"/>
            <wp:effectExtent l="0" t="0" r="0" b="127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37504" cy="2367716"/>
                    </a:xfrm>
                    <a:prstGeom prst="rect">
                      <a:avLst/>
                    </a:prstGeom>
                    <a:noFill/>
                    <a:ln>
                      <a:noFill/>
                    </a:ln>
                  </pic:spPr>
                </pic:pic>
              </a:graphicData>
            </a:graphic>
          </wp:inline>
        </w:drawing>
      </w:r>
    </w:p>
    <w:p w14:paraId="29F4E6EE" w14:textId="77777777" w:rsidR="004C1827" w:rsidRPr="00550C91" w:rsidRDefault="004C1827" w:rsidP="00F52351">
      <w:pPr>
        <w:pStyle w:val="Body"/>
        <w:ind w:left="0"/>
      </w:pPr>
    </w:p>
    <w:p w14:paraId="2562E3C6" w14:textId="77777777" w:rsidR="00F52351" w:rsidRPr="00550C91" w:rsidRDefault="00F52351" w:rsidP="00FA04BF">
      <w:pPr>
        <w:pStyle w:val="h2Head2"/>
      </w:pPr>
      <w:bookmarkStart w:id="542" w:name="_Toc390860240"/>
      <w:bookmarkStart w:id="543" w:name="_Toc403410125"/>
      <w:r w:rsidRPr="008454F7">
        <w:t>HP ALM Testing Setup for PC</w:t>
      </w:r>
      <w:bookmarkEnd w:id="542"/>
      <w:bookmarkEnd w:id="543"/>
    </w:p>
    <w:p w14:paraId="1772FB02" w14:textId="72E7C1D6" w:rsidR="00E26692" w:rsidRPr="008454F7" w:rsidRDefault="00E26692" w:rsidP="00E26692">
      <w:pPr>
        <w:pStyle w:val="h3Head3"/>
      </w:pPr>
      <w:bookmarkStart w:id="544" w:name="_Toc403410126"/>
      <w:r w:rsidRPr="008454F7">
        <w:t>Add &amp; Configure PC Tests sets in ALM for iBank-Java (iBank Internet Banking)</w:t>
      </w:r>
      <w:bookmarkEnd w:id="544"/>
    </w:p>
    <w:p w14:paraId="31142C35" w14:textId="77777777" w:rsidR="00E26692" w:rsidRDefault="00E26692" w:rsidP="001C61BF">
      <w:pPr>
        <w:pStyle w:val="sfStepFirst"/>
        <w:numPr>
          <w:ilvl w:val="0"/>
          <w:numId w:val="162"/>
        </w:numPr>
      </w:pPr>
      <w:r>
        <w:t>Start the HP Virtual User Generator UI and</w:t>
      </w:r>
      <w:r w:rsidRPr="00550C91">
        <w:t xml:space="preserve"> click </w:t>
      </w:r>
      <w:r w:rsidRPr="00483881">
        <w:rPr>
          <w:b/>
        </w:rPr>
        <w:t>ALM</w:t>
      </w:r>
      <w:r w:rsidRPr="00550C91">
        <w:t xml:space="preserve"> </w:t>
      </w:r>
      <w:r w:rsidRPr="00483881">
        <w:rPr>
          <w:b/>
        </w:rPr>
        <w:t>&gt;</w:t>
      </w:r>
      <w:r w:rsidRPr="00550C91">
        <w:t xml:space="preserve"> </w:t>
      </w:r>
      <w:r w:rsidRPr="00483881">
        <w:rPr>
          <w:b/>
        </w:rPr>
        <w:t>ALM Connection</w:t>
      </w:r>
      <w:r w:rsidRPr="00427433">
        <w:t>.</w:t>
      </w:r>
    </w:p>
    <w:p w14:paraId="6DF0B4BC" w14:textId="77777777" w:rsidR="00E26692" w:rsidRDefault="00E26692" w:rsidP="00E26692">
      <w:pPr>
        <w:pStyle w:val="sfStepFirst"/>
        <w:numPr>
          <w:ilvl w:val="0"/>
          <w:numId w:val="0"/>
        </w:numPr>
        <w:ind w:left="1800"/>
      </w:pPr>
      <w:r>
        <w:rPr>
          <w:noProof/>
        </w:rPr>
        <w:lastRenderedPageBreak/>
        <w:drawing>
          <wp:inline distT="0" distB="0" distL="0" distR="0" wp14:anchorId="2D30FBF2" wp14:editId="0E1D965C">
            <wp:extent cx="5266944" cy="107167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94192" cy="1077221"/>
                    </a:xfrm>
                    <a:prstGeom prst="rect">
                      <a:avLst/>
                    </a:prstGeom>
                    <a:noFill/>
                    <a:ln>
                      <a:noFill/>
                    </a:ln>
                  </pic:spPr>
                </pic:pic>
              </a:graphicData>
            </a:graphic>
          </wp:inline>
        </w:drawing>
      </w:r>
    </w:p>
    <w:p w14:paraId="46527513" w14:textId="7AE5F31B" w:rsidR="00E26692" w:rsidRDefault="00E26692" w:rsidP="001C61BF">
      <w:pPr>
        <w:pStyle w:val="sfStepFirst"/>
        <w:numPr>
          <w:ilvl w:val="0"/>
          <w:numId w:val="162"/>
        </w:numPr>
      </w:pPr>
      <w:r w:rsidRPr="00550C91">
        <w:t xml:space="preserve">Enter the server connection parameters and project connection details to connect to the </w:t>
      </w:r>
      <w:r w:rsidRPr="008F1B9D">
        <w:rPr>
          <w:b/>
        </w:rPr>
        <w:t>iBank_I</w:t>
      </w:r>
      <w:r>
        <w:rPr>
          <w:b/>
        </w:rPr>
        <w:t>nternetBanking</w:t>
      </w:r>
      <w:r w:rsidRPr="008F1B9D">
        <w:rPr>
          <w:b/>
        </w:rPr>
        <w:t xml:space="preserve"> </w:t>
      </w:r>
      <w:r w:rsidRPr="00550C91">
        <w:t>project and close the window</w:t>
      </w:r>
      <w:r>
        <w:t>.</w:t>
      </w:r>
    </w:p>
    <w:p w14:paraId="64623F94" w14:textId="0E72AA64" w:rsidR="00E26692" w:rsidRDefault="00E26692" w:rsidP="00E26692">
      <w:pPr>
        <w:pStyle w:val="sfStepFirst"/>
        <w:numPr>
          <w:ilvl w:val="0"/>
          <w:numId w:val="0"/>
        </w:numPr>
        <w:ind w:left="1800"/>
      </w:pPr>
      <w:r>
        <w:rPr>
          <w:noProof/>
        </w:rPr>
        <w:drawing>
          <wp:inline distT="0" distB="0" distL="0" distR="0" wp14:anchorId="32E1B5CC" wp14:editId="201E04CA">
            <wp:extent cx="2640842" cy="2970947"/>
            <wp:effectExtent l="0" t="0" r="762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58874" cy="2991234"/>
                    </a:xfrm>
                    <a:prstGeom prst="rect">
                      <a:avLst/>
                    </a:prstGeom>
                    <a:noFill/>
                    <a:ln>
                      <a:noFill/>
                    </a:ln>
                  </pic:spPr>
                </pic:pic>
              </a:graphicData>
            </a:graphic>
          </wp:inline>
        </w:drawing>
      </w:r>
    </w:p>
    <w:p w14:paraId="282DFD43" w14:textId="66A3B329" w:rsidR="00E26692" w:rsidRDefault="00E26692" w:rsidP="001C61BF">
      <w:pPr>
        <w:pStyle w:val="sfStepFirst"/>
        <w:numPr>
          <w:ilvl w:val="0"/>
          <w:numId w:val="162"/>
        </w:numPr>
      </w:pPr>
      <w:r w:rsidRPr="00C523BC">
        <w:t>Copy</w:t>
      </w:r>
      <w:r>
        <w:t xml:space="preserve"> the</w:t>
      </w:r>
      <w:r w:rsidRPr="00EB2308">
        <w:t xml:space="preserve"> </w:t>
      </w:r>
      <w:r w:rsidRPr="00D327EE">
        <w:rPr>
          <w:b/>
        </w:rPr>
        <w:t>iBank_</w:t>
      </w:r>
      <w:r>
        <w:rPr>
          <w:b/>
        </w:rPr>
        <w:t>JAVA</w:t>
      </w:r>
      <w:r w:rsidRPr="00D327EE">
        <w:rPr>
          <w:b/>
        </w:rPr>
        <w:t xml:space="preserve">_PC.zip </w:t>
      </w:r>
      <w:r>
        <w:t xml:space="preserve">located in </w:t>
      </w:r>
      <w:r w:rsidRPr="00D327EE">
        <w:rPr>
          <w:b/>
        </w:rPr>
        <w:t>DevOps_R3.5_Solution/Content files/hp_pc/</w:t>
      </w:r>
      <w:r>
        <w:t xml:space="preserve"> </w:t>
      </w:r>
      <w:r w:rsidRPr="00EB2308">
        <w:t xml:space="preserve">to a temporary folder on </w:t>
      </w:r>
      <w:r>
        <w:t>the</w:t>
      </w:r>
      <w:r w:rsidRPr="00EB2308">
        <w:t xml:space="preserve"> </w:t>
      </w:r>
      <w:r>
        <w:t>PC server.</w:t>
      </w:r>
    </w:p>
    <w:p w14:paraId="0759CDC8" w14:textId="0A751C4C" w:rsidR="00E26692" w:rsidRDefault="00E26692" w:rsidP="001C61BF">
      <w:pPr>
        <w:pStyle w:val="sfStepFirst"/>
        <w:numPr>
          <w:ilvl w:val="0"/>
          <w:numId w:val="162"/>
        </w:numPr>
      </w:pPr>
      <w:r w:rsidRPr="00550C91">
        <w:t xml:space="preserve">To </w:t>
      </w:r>
      <w:r>
        <w:t>import</w:t>
      </w:r>
      <w:r w:rsidRPr="00550C91">
        <w:t xml:space="preserve"> </w:t>
      </w:r>
      <w:r>
        <w:t xml:space="preserve">the </w:t>
      </w:r>
      <w:r w:rsidRPr="008C2D7B">
        <w:rPr>
          <w:b/>
        </w:rPr>
        <w:t>iBank-</w:t>
      </w:r>
      <w:r>
        <w:rPr>
          <w:b/>
        </w:rPr>
        <w:t>Java</w:t>
      </w:r>
      <w:r>
        <w:t xml:space="preserve"> (iBank Internet Banking)</w:t>
      </w:r>
      <w:r w:rsidRPr="00550C91">
        <w:t xml:space="preserve"> </w:t>
      </w:r>
      <w:r>
        <w:t xml:space="preserve">performance </w:t>
      </w:r>
      <w:r w:rsidRPr="00550C91">
        <w:t>script</w:t>
      </w:r>
      <w:r>
        <w:t>s</w:t>
      </w:r>
      <w:r w:rsidRPr="00550C91">
        <w:t xml:space="preserve">, click </w:t>
      </w:r>
      <w:r w:rsidRPr="008C2D7B">
        <w:rPr>
          <w:b/>
        </w:rPr>
        <w:t>File &gt; Manage Zip Files &gt; Import from Zip File</w:t>
      </w:r>
      <w:r>
        <w:t xml:space="preserve"> and browse to select the </w:t>
      </w:r>
      <w:r w:rsidRPr="00D327EE">
        <w:rPr>
          <w:b/>
        </w:rPr>
        <w:t>iBank_</w:t>
      </w:r>
      <w:r>
        <w:rPr>
          <w:b/>
        </w:rPr>
        <w:t>JAVA</w:t>
      </w:r>
      <w:r w:rsidRPr="00D327EE">
        <w:rPr>
          <w:b/>
        </w:rPr>
        <w:t>_PC.zip</w:t>
      </w:r>
      <w:r w:rsidRPr="00FE21B2">
        <w:t xml:space="preserve"> file.</w:t>
      </w:r>
    </w:p>
    <w:p w14:paraId="1B382E5A" w14:textId="77777777" w:rsidR="00E26692" w:rsidRDefault="00E26692" w:rsidP="00E26692">
      <w:pPr>
        <w:pStyle w:val="sfStepFirst"/>
        <w:numPr>
          <w:ilvl w:val="0"/>
          <w:numId w:val="0"/>
        </w:numPr>
        <w:ind w:left="1800"/>
      </w:pPr>
      <w:r>
        <w:rPr>
          <w:noProof/>
        </w:rPr>
        <w:drawing>
          <wp:inline distT="0" distB="0" distL="0" distR="0" wp14:anchorId="41C0ABD0" wp14:editId="3AAA8A28">
            <wp:extent cx="5230368" cy="232789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3169" cy="2342497"/>
                    </a:xfrm>
                    <a:prstGeom prst="rect">
                      <a:avLst/>
                    </a:prstGeom>
                    <a:noFill/>
                    <a:ln>
                      <a:noFill/>
                    </a:ln>
                  </pic:spPr>
                </pic:pic>
              </a:graphicData>
            </a:graphic>
          </wp:inline>
        </w:drawing>
      </w:r>
    </w:p>
    <w:p w14:paraId="5556EB1E" w14:textId="7E6F7012" w:rsidR="00E26692" w:rsidRDefault="00E26692" w:rsidP="001C61BF">
      <w:pPr>
        <w:pStyle w:val="sfStepFirst"/>
        <w:numPr>
          <w:ilvl w:val="0"/>
          <w:numId w:val="162"/>
        </w:numPr>
      </w:pPr>
      <w:r>
        <w:t>Once the pc script is loaded</w:t>
      </w:r>
      <w:r w:rsidRPr="00550C91">
        <w:t xml:space="preserve">, </w:t>
      </w:r>
      <w:r>
        <w:t xml:space="preserve">select </w:t>
      </w:r>
      <w:r w:rsidRPr="008C2D7B">
        <w:rPr>
          <w:b/>
        </w:rPr>
        <w:t xml:space="preserve">File &gt; Save </w:t>
      </w:r>
      <w:r>
        <w:rPr>
          <w:b/>
        </w:rPr>
        <w:t xml:space="preserve">Script </w:t>
      </w:r>
      <w:r w:rsidRPr="008C2D7B">
        <w:rPr>
          <w:b/>
        </w:rPr>
        <w:t>As</w:t>
      </w:r>
      <w:r>
        <w:t xml:space="preserve">. Choose </w:t>
      </w:r>
      <w:r>
        <w:rPr>
          <w:b/>
        </w:rPr>
        <w:t xml:space="preserve">ALM Test Plan </w:t>
      </w:r>
      <w:r w:rsidRPr="00550C91">
        <w:t xml:space="preserve">and </w:t>
      </w:r>
      <w:r>
        <w:t xml:space="preserve">click </w:t>
      </w:r>
      <w:r>
        <w:rPr>
          <w:noProof/>
        </w:rPr>
        <w:drawing>
          <wp:inline distT="0" distB="0" distL="0" distR="0" wp14:anchorId="75212350" wp14:editId="3B82F307">
            <wp:extent cx="218440" cy="1911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8440" cy="191135"/>
                    </a:xfrm>
                    <a:prstGeom prst="rect">
                      <a:avLst/>
                    </a:prstGeom>
                    <a:noFill/>
                    <a:ln>
                      <a:noFill/>
                    </a:ln>
                  </pic:spPr>
                </pic:pic>
              </a:graphicData>
            </a:graphic>
          </wp:inline>
        </w:drawing>
      </w:r>
      <w:r>
        <w:t xml:space="preserve">to create new ALM folder. Enter the following folder name </w:t>
      </w:r>
      <w:r w:rsidRPr="006100F2">
        <w:rPr>
          <w:b/>
        </w:rPr>
        <w:t>iBank(Performance Test)</w:t>
      </w:r>
      <w:r w:rsidRPr="006100F2">
        <w:t xml:space="preserve"> and press </w:t>
      </w:r>
      <w:r w:rsidRPr="006100F2">
        <w:rPr>
          <w:b/>
        </w:rPr>
        <w:t>Enter</w:t>
      </w:r>
      <w:ins w:id="545" w:author="Niu, Cheng-Guang" w:date="2014-11-17T13:12:00Z">
        <w:r w:rsidR="008F4DE1">
          <w:t>.</w:t>
        </w:r>
      </w:ins>
      <w:del w:id="546" w:author="Niu, Cheng-Guang" w:date="2014-11-17T13:12:00Z">
        <w:r w:rsidDel="008F4DE1">
          <w:delText>:</w:delText>
        </w:r>
      </w:del>
    </w:p>
    <w:p w14:paraId="0286AF20" w14:textId="77777777" w:rsidR="00E26692" w:rsidRDefault="00E26692" w:rsidP="00E26692">
      <w:pPr>
        <w:pStyle w:val="sfStepFirst"/>
        <w:numPr>
          <w:ilvl w:val="0"/>
          <w:numId w:val="0"/>
        </w:numPr>
        <w:ind w:left="1800"/>
        <w:rPr>
          <w:noProof/>
        </w:rPr>
      </w:pPr>
      <w:r>
        <w:rPr>
          <w:noProof/>
        </w:rPr>
        <w:lastRenderedPageBreak/>
        <w:drawing>
          <wp:inline distT="0" distB="0" distL="0" distR="0" wp14:anchorId="3274F362" wp14:editId="29B22CDC">
            <wp:extent cx="3582537" cy="1061611"/>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98024" cy="1066200"/>
                    </a:xfrm>
                    <a:prstGeom prst="rect">
                      <a:avLst/>
                    </a:prstGeom>
                    <a:noFill/>
                    <a:ln>
                      <a:noFill/>
                    </a:ln>
                  </pic:spPr>
                </pic:pic>
              </a:graphicData>
            </a:graphic>
          </wp:inline>
        </w:drawing>
      </w:r>
    </w:p>
    <w:p w14:paraId="03F90E35" w14:textId="77777777" w:rsidR="00E26692" w:rsidRDefault="00E26692" w:rsidP="00E26692">
      <w:pPr>
        <w:pStyle w:val="sfStepFirst"/>
        <w:numPr>
          <w:ilvl w:val="0"/>
          <w:numId w:val="0"/>
        </w:numPr>
        <w:ind w:left="1800"/>
      </w:pPr>
      <w:r>
        <w:rPr>
          <w:noProof/>
        </w:rPr>
        <w:drawing>
          <wp:inline distT="0" distB="0" distL="0" distR="0" wp14:anchorId="4C2CF68B" wp14:editId="336FBB2E">
            <wp:extent cx="3589361" cy="104832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22838" cy="1058098"/>
                    </a:xfrm>
                    <a:prstGeom prst="rect">
                      <a:avLst/>
                    </a:prstGeom>
                    <a:noFill/>
                    <a:ln>
                      <a:noFill/>
                    </a:ln>
                  </pic:spPr>
                </pic:pic>
              </a:graphicData>
            </a:graphic>
          </wp:inline>
        </w:drawing>
      </w:r>
    </w:p>
    <w:p w14:paraId="04A2C7D9" w14:textId="77777777" w:rsidR="00E26692" w:rsidRDefault="00E26692" w:rsidP="00E26692">
      <w:pPr>
        <w:pStyle w:val="sfStepFirst"/>
        <w:numPr>
          <w:ilvl w:val="0"/>
          <w:numId w:val="0"/>
        </w:numPr>
        <w:ind w:left="1800"/>
      </w:pPr>
      <w:r w:rsidRPr="003A4DE9">
        <w:rPr>
          <w:b/>
        </w:rPr>
        <w:t>Note</w:t>
      </w:r>
      <w:r w:rsidRPr="00550C91">
        <w:t xml:space="preserve">: The ALM Test Plan option is available only when </w:t>
      </w:r>
      <w:r>
        <w:t>VuGen</w:t>
      </w:r>
      <w:r w:rsidRPr="00550C91">
        <w:t xml:space="preserve"> is connected to ALM</w:t>
      </w:r>
      <w:r>
        <w:t>.</w:t>
      </w:r>
    </w:p>
    <w:p w14:paraId="73D989F7" w14:textId="183AD940" w:rsidR="00E26692" w:rsidRPr="00550C91" w:rsidRDefault="00E26692" w:rsidP="001C61BF">
      <w:pPr>
        <w:pStyle w:val="sfStepFirst"/>
        <w:numPr>
          <w:ilvl w:val="0"/>
          <w:numId w:val="162"/>
        </w:numPr>
      </w:pPr>
      <w:r>
        <w:t xml:space="preserve">Double click </w:t>
      </w:r>
      <w:r w:rsidRPr="00550C91">
        <w:t xml:space="preserve">the </w:t>
      </w:r>
      <w:r w:rsidRPr="006100F2">
        <w:rPr>
          <w:b/>
        </w:rPr>
        <w:t>iBank(Performance Test)</w:t>
      </w:r>
      <w:r>
        <w:rPr>
          <w:b/>
        </w:rPr>
        <w:t xml:space="preserve"> </w:t>
      </w:r>
      <w:r w:rsidRPr="00550C91">
        <w:t xml:space="preserve">folder </w:t>
      </w:r>
      <w:r>
        <w:t xml:space="preserve">and provide the following ALM Test Plan name  – </w:t>
      </w:r>
      <w:r w:rsidRPr="008C2D7B">
        <w:rPr>
          <w:b/>
        </w:rPr>
        <w:t>iBank_</w:t>
      </w:r>
      <w:r>
        <w:rPr>
          <w:b/>
        </w:rPr>
        <w:t>JAVA</w:t>
      </w:r>
      <w:r w:rsidRPr="008C2D7B">
        <w:rPr>
          <w:b/>
        </w:rPr>
        <w:t>_PC</w:t>
      </w:r>
      <w:r>
        <w:rPr>
          <w:b/>
        </w:rPr>
        <w:t>_scripts</w:t>
      </w:r>
      <w:r w:rsidRPr="006100F2">
        <w:t>.</w:t>
      </w:r>
      <w:r>
        <w:rPr>
          <w:b/>
        </w:rPr>
        <w:t xml:space="preserve"> </w:t>
      </w:r>
      <w:r>
        <w:t xml:space="preserve">click </w:t>
      </w:r>
      <w:r w:rsidRPr="008C2D7B">
        <w:rPr>
          <w:b/>
        </w:rPr>
        <w:t>Save</w:t>
      </w:r>
      <w:r>
        <w:t xml:space="preserve">, then click </w:t>
      </w:r>
      <w:r>
        <w:rPr>
          <w:b/>
        </w:rPr>
        <w:t>Runtime Mode</w:t>
      </w:r>
      <w:r>
        <w:t>.</w:t>
      </w:r>
    </w:p>
    <w:p w14:paraId="7B8EB7E0" w14:textId="18320F95" w:rsidR="00E26692" w:rsidRDefault="00E26692" w:rsidP="00E26692">
      <w:pPr>
        <w:pStyle w:val="sfStepFirst"/>
        <w:numPr>
          <w:ilvl w:val="0"/>
          <w:numId w:val="0"/>
        </w:numPr>
        <w:ind w:left="1800"/>
        <w:rPr>
          <w:b/>
        </w:rPr>
      </w:pPr>
      <w:r>
        <w:rPr>
          <w:b/>
          <w:noProof/>
        </w:rPr>
        <w:drawing>
          <wp:inline distT="0" distB="0" distL="0" distR="0" wp14:anchorId="1745662A" wp14:editId="606CA395">
            <wp:extent cx="3587619" cy="240883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06413" cy="2421449"/>
                    </a:xfrm>
                    <a:prstGeom prst="rect">
                      <a:avLst/>
                    </a:prstGeom>
                    <a:noFill/>
                    <a:ln>
                      <a:noFill/>
                    </a:ln>
                  </pic:spPr>
                </pic:pic>
              </a:graphicData>
            </a:graphic>
          </wp:inline>
        </w:drawing>
      </w:r>
    </w:p>
    <w:p w14:paraId="071F166E" w14:textId="7696EF9B" w:rsidR="000C3E87" w:rsidRDefault="000C3E87" w:rsidP="003A4DE9">
      <w:pPr>
        <w:pStyle w:val="sfStepFirst"/>
        <w:numPr>
          <w:ilvl w:val="0"/>
          <w:numId w:val="0"/>
        </w:numPr>
        <w:ind w:left="1800"/>
      </w:pPr>
    </w:p>
    <w:p w14:paraId="54E02F75" w14:textId="77777777" w:rsidR="003A4DE9" w:rsidRDefault="003A4DE9" w:rsidP="003A4DE9">
      <w:pPr>
        <w:pStyle w:val="snStepNext"/>
        <w:ind w:left="1890" w:hanging="360"/>
      </w:pPr>
    </w:p>
    <w:p w14:paraId="2A0774E8" w14:textId="0E634FCF" w:rsidR="00E0769A" w:rsidRPr="008454F7" w:rsidRDefault="00E0769A" w:rsidP="00E0769A">
      <w:pPr>
        <w:pStyle w:val="h3Head3"/>
      </w:pPr>
      <w:bookmarkStart w:id="547" w:name="_Toc403410127"/>
      <w:r w:rsidRPr="008454F7">
        <w:t>Setup the Performance Test Set for iBank-</w:t>
      </w:r>
      <w:r w:rsidR="001D5DDE" w:rsidRPr="008454F7">
        <w:t>Java</w:t>
      </w:r>
      <w:r w:rsidRPr="008454F7">
        <w:t xml:space="preserve"> (iBank </w:t>
      </w:r>
      <w:r w:rsidR="001D5DDE" w:rsidRPr="008454F7">
        <w:t>Internet Banking</w:t>
      </w:r>
      <w:r w:rsidRPr="008454F7">
        <w:t>).</w:t>
      </w:r>
      <w:bookmarkEnd w:id="547"/>
    </w:p>
    <w:p w14:paraId="7B1CB947" w14:textId="77777777" w:rsidR="00E0769A" w:rsidRPr="00550C91" w:rsidRDefault="00E0769A" w:rsidP="001C61BF">
      <w:pPr>
        <w:pStyle w:val="sfStepFirst"/>
        <w:numPr>
          <w:ilvl w:val="0"/>
          <w:numId w:val="163"/>
        </w:numPr>
      </w:pPr>
      <w:r w:rsidRPr="00550C91">
        <w:t xml:space="preserve">Open the HP ALM </w:t>
      </w:r>
      <w:r>
        <w:t>Desktop</w:t>
      </w:r>
      <w:r w:rsidRPr="00550C91">
        <w:t xml:space="preserve"> client and login to your </w:t>
      </w:r>
      <w:r w:rsidRPr="000B4BB1">
        <w:rPr>
          <w:b/>
        </w:rPr>
        <w:t>Domain</w:t>
      </w:r>
      <w:r w:rsidRPr="00550C91">
        <w:t xml:space="preserve"> and </w:t>
      </w:r>
      <w:r w:rsidRPr="000B4BB1">
        <w:rPr>
          <w:b/>
        </w:rPr>
        <w:t xml:space="preserve">Project </w:t>
      </w:r>
      <w:r w:rsidRPr="00550C91">
        <w:t>with the admin username and password.</w:t>
      </w:r>
    </w:p>
    <w:p w14:paraId="17FCC032" w14:textId="77777777" w:rsidR="00E0769A" w:rsidRDefault="00E0769A">
      <w:pPr>
        <w:pStyle w:val="sfStepFirst"/>
        <w:numPr>
          <w:ilvl w:val="0"/>
          <w:numId w:val="0"/>
        </w:numPr>
        <w:ind w:left="1800" w:firstLine="360"/>
        <w:pPrChange w:id="548" w:author="Niu, Cheng-Guang" w:date="2014-11-17T13:13:00Z">
          <w:pPr>
            <w:pStyle w:val="sfStepFirst"/>
            <w:numPr>
              <w:numId w:val="0"/>
            </w:numPr>
            <w:tabs>
              <w:tab w:val="clear" w:pos="2160"/>
            </w:tabs>
            <w:ind w:left="1800" w:firstLine="0"/>
          </w:pPr>
        </w:pPrChange>
      </w:pPr>
      <w:r w:rsidRPr="004C1827">
        <w:rPr>
          <w:b/>
        </w:rPr>
        <w:t>Domain:</w:t>
      </w:r>
      <w:r>
        <w:t xml:space="preserve"> DEVOPS</w:t>
      </w:r>
    </w:p>
    <w:p w14:paraId="56660B1D" w14:textId="084AFF01" w:rsidR="00E0769A" w:rsidRPr="003A4DE9" w:rsidRDefault="00E0769A">
      <w:pPr>
        <w:pStyle w:val="snStepNext"/>
        <w:ind w:firstLine="2160"/>
        <w:pPrChange w:id="549" w:author="Niu, Cheng-Guang" w:date="2014-11-17T13:13:00Z">
          <w:pPr>
            <w:pStyle w:val="snStepNext"/>
            <w:ind w:left="1890" w:hanging="90"/>
          </w:pPr>
        </w:pPrChange>
      </w:pPr>
      <w:r w:rsidRPr="004C1827">
        <w:rPr>
          <w:b/>
        </w:rPr>
        <w:t>Projects:</w:t>
      </w:r>
      <w:r>
        <w:t xml:space="preserve"> iBank_I</w:t>
      </w:r>
      <w:r w:rsidR="001D5DDE">
        <w:t>nternetBanking</w:t>
      </w:r>
    </w:p>
    <w:p w14:paraId="23C54648" w14:textId="77777777" w:rsidR="00E0769A" w:rsidRPr="00550C91" w:rsidRDefault="00E0769A" w:rsidP="00E0769A">
      <w:pPr>
        <w:pStyle w:val="sfStepFirst"/>
        <w:numPr>
          <w:ilvl w:val="0"/>
          <w:numId w:val="54"/>
        </w:numPr>
      </w:pPr>
      <w:r w:rsidRPr="00550C91">
        <w:t xml:space="preserve">Create new ALM </w:t>
      </w:r>
      <w:r w:rsidRPr="00550C91">
        <w:rPr>
          <w:b/>
        </w:rPr>
        <w:t>Test Set</w:t>
      </w:r>
      <w:r w:rsidRPr="00550C91">
        <w:t xml:space="preserve"> and associate it with the ALM </w:t>
      </w:r>
      <w:r>
        <w:rPr>
          <w:b/>
        </w:rPr>
        <w:t>PC</w:t>
      </w:r>
      <w:r w:rsidRPr="00550C91">
        <w:rPr>
          <w:b/>
        </w:rPr>
        <w:t xml:space="preserve"> </w:t>
      </w:r>
      <w:r>
        <w:rPr>
          <w:b/>
        </w:rPr>
        <w:t>script</w:t>
      </w:r>
      <w:r w:rsidRPr="00550C91">
        <w:rPr>
          <w:b/>
        </w:rPr>
        <w:t xml:space="preserve"> </w:t>
      </w:r>
      <w:r>
        <w:t>imported</w:t>
      </w:r>
      <w:r w:rsidRPr="00550C91">
        <w:t xml:space="preserve"> in the previous steps.</w:t>
      </w:r>
    </w:p>
    <w:p w14:paraId="6225FD77" w14:textId="77777777" w:rsidR="00E0769A" w:rsidRPr="00550C91" w:rsidRDefault="00E0769A" w:rsidP="001C61BF">
      <w:pPr>
        <w:pStyle w:val="sunSubstepNext"/>
        <w:numPr>
          <w:ilvl w:val="0"/>
          <w:numId w:val="164"/>
        </w:numPr>
      </w:pPr>
      <w:r w:rsidRPr="00550C91">
        <w:t xml:space="preserve">Click </w:t>
      </w:r>
      <w:r w:rsidRPr="003A1F4E">
        <w:rPr>
          <w:b/>
        </w:rPr>
        <w:t xml:space="preserve">Testing &gt; </w:t>
      </w:r>
      <w:r w:rsidRPr="00550C91">
        <w:rPr>
          <w:b/>
        </w:rPr>
        <w:t xml:space="preserve">Test </w:t>
      </w:r>
      <w:r>
        <w:rPr>
          <w:b/>
        </w:rPr>
        <w:t>Plan</w:t>
      </w:r>
      <w:r w:rsidRPr="00550C91">
        <w:t xml:space="preserve">. </w:t>
      </w:r>
    </w:p>
    <w:p w14:paraId="667998BE" w14:textId="543ACD5B" w:rsidR="00E0769A" w:rsidRDefault="002F4336" w:rsidP="00E0769A">
      <w:pPr>
        <w:pStyle w:val="sunSubstepNext"/>
        <w:ind w:left="1800"/>
        <w:rPr>
          <w:noProof/>
        </w:rPr>
      </w:pPr>
      <w:r>
        <w:rPr>
          <w:noProof/>
        </w:rPr>
        <w:lastRenderedPageBreak/>
        <w:drawing>
          <wp:inline distT="0" distB="0" distL="0" distR="0" wp14:anchorId="71069984" wp14:editId="42CC7D18">
            <wp:extent cx="5254388" cy="1576316"/>
            <wp:effectExtent l="0" t="0" r="381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3554" cy="1582066"/>
                    </a:xfrm>
                    <a:prstGeom prst="rect">
                      <a:avLst/>
                    </a:prstGeom>
                    <a:noFill/>
                    <a:ln>
                      <a:noFill/>
                    </a:ln>
                  </pic:spPr>
                </pic:pic>
              </a:graphicData>
            </a:graphic>
          </wp:inline>
        </w:drawing>
      </w:r>
    </w:p>
    <w:p w14:paraId="61E59B0C" w14:textId="607DECF1" w:rsidR="00E0769A" w:rsidRDefault="00E0769A" w:rsidP="001C61BF">
      <w:pPr>
        <w:pStyle w:val="sunSubstepNext"/>
        <w:numPr>
          <w:ilvl w:val="0"/>
          <w:numId w:val="164"/>
        </w:numPr>
      </w:pPr>
      <w:r w:rsidRPr="00550C91">
        <w:t xml:space="preserve">Click </w:t>
      </w:r>
      <w:r w:rsidRPr="00550C91">
        <w:rPr>
          <w:b/>
        </w:rPr>
        <w:t xml:space="preserve">Test </w:t>
      </w:r>
      <w:r>
        <w:rPr>
          <w:b/>
        </w:rPr>
        <w:t xml:space="preserve">&gt; </w:t>
      </w:r>
      <w:r w:rsidRPr="00550C91">
        <w:rPr>
          <w:b/>
        </w:rPr>
        <w:t xml:space="preserve">New Test </w:t>
      </w:r>
      <w:r w:rsidRPr="00550C91">
        <w:t>from the toolbar above</w:t>
      </w:r>
      <w:r>
        <w:t xml:space="preserve"> and create new empty test -</w:t>
      </w:r>
      <w:r w:rsidRPr="00E97F2A">
        <w:t xml:space="preserve"> </w:t>
      </w:r>
      <w:r>
        <w:t xml:space="preserve"> </w:t>
      </w:r>
      <w:r w:rsidRPr="00D11D58">
        <w:rPr>
          <w:b/>
        </w:rPr>
        <w:t>iBank_</w:t>
      </w:r>
      <w:r w:rsidR="002F4336">
        <w:rPr>
          <w:b/>
        </w:rPr>
        <w:t>JAVA</w:t>
      </w:r>
      <w:r w:rsidRPr="00D11D58">
        <w:rPr>
          <w:b/>
        </w:rPr>
        <w:t>_PC</w:t>
      </w:r>
      <w:r w:rsidRPr="00550C91">
        <w:t>.</w:t>
      </w:r>
      <w:r>
        <w:t xml:space="preserve"> Click </w:t>
      </w:r>
      <w:r>
        <w:rPr>
          <w:b/>
        </w:rPr>
        <w:t>OK</w:t>
      </w:r>
      <w:r>
        <w:t>.</w:t>
      </w:r>
    </w:p>
    <w:p w14:paraId="4079F606" w14:textId="5DD382AF" w:rsidR="00E0769A" w:rsidRPr="00550C91" w:rsidRDefault="00E0769A" w:rsidP="00E0769A">
      <w:pPr>
        <w:pStyle w:val="sunSubstepNext"/>
        <w:ind w:left="1800"/>
      </w:pPr>
      <w:r>
        <w:rPr>
          <w:noProof/>
        </w:rPr>
        <w:drawing>
          <wp:inline distT="0" distB="0" distL="0" distR="0" wp14:anchorId="6A226278" wp14:editId="39E7E620">
            <wp:extent cx="5254625" cy="3504822"/>
            <wp:effectExtent l="0" t="0" r="317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3605" cy="3517482"/>
                    </a:xfrm>
                    <a:prstGeom prst="rect">
                      <a:avLst/>
                    </a:prstGeom>
                    <a:noFill/>
                    <a:ln>
                      <a:noFill/>
                    </a:ln>
                  </pic:spPr>
                </pic:pic>
              </a:graphicData>
            </a:graphic>
          </wp:inline>
        </w:drawing>
      </w:r>
    </w:p>
    <w:p w14:paraId="21E015C7" w14:textId="301B6CC0" w:rsidR="00E0769A" w:rsidRPr="00550C91" w:rsidRDefault="002F4336" w:rsidP="00E0769A">
      <w:pPr>
        <w:pStyle w:val="snStepNext"/>
        <w:ind w:left="1800"/>
      </w:pPr>
      <w:r>
        <w:rPr>
          <w:noProof/>
        </w:rPr>
        <w:drawing>
          <wp:inline distT="0" distB="0" distL="0" distR="0" wp14:anchorId="18D969E1" wp14:editId="10741C64">
            <wp:extent cx="5254625" cy="1674911"/>
            <wp:effectExtent l="0" t="0" r="3175" b="190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03073" cy="1690354"/>
                    </a:xfrm>
                    <a:prstGeom prst="rect">
                      <a:avLst/>
                    </a:prstGeom>
                    <a:noFill/>
                    <a:ln>
                      <a:noFill/>
                    </a:ln>
                  </pic:spPr>
                </pic:pic>
              </a:graphicData>
            </a:graphic>
          </wp:inline>
        </w:drawing>
      </w:r>
    </w:p>
    <w:p w14:paraId="2CB045B7" w14:textId="77777777" w:rsidR="00E0769A" w:rsidRDefault="00E0769A" w:rsidP="001C61BF">
      <w:pPr>
        <w:pStyle w:val="sunSubstepNext"/>
        <w:numPr>
          <w:ilvl w:val="0"/>
          <w:numId w:val="164"/>
        </w:numPr>
      </w:pPr>
      <w:r w:rsidRPr="00550C91">
        <w:t xml:space="preserve">Click </w:t>
      </w:r>
      <w:r w:rsidRPr="003A1F4E">
        <w:rPr>
          <w:b/>
        </w:rPr>
        <w:t xml:space="preserve">Testing &gt; </w:t>
      </w:r>
      <w:r w:rsidRPr="00550C91">
        <w:rPr>
          <w:b/>
        </w:rPr>
        <w:t xml:space="preserve">Test </w:t>
      </w:r>
      <w:r>
        <w:rPr>
          <w:b/>
        </w:rPr>
        <w:t>Lab</w:t>
      </w:r>
      <w:r>
        <w:t>.</w:t>
      </w:r>
    </w:p>
    <w:p w14:paraId="016F4FD5" w14:textId="390BDFBC" w:rsidR="00E0769A" w:rsidRDefault="002F4336" w:rsidP="00E0769A">
      <w:pPr>
        <w:pStyle w:val="sunSubstepNext"/>
        <w:ind w:left="1800"/>
      </w:pPr>
      <w:r>
        <w:rPr>
          <w:noProof/>
        </w:rPr>
        <w:lastRenderedPageBreak/>
        <w:drawing>
          <wp:inline distT="0" distB="0" distL="0" distR="0" wp14:anchorId="0BBD6610" wp14:editId="5171D5BC">
            <wp:extent cx="5254388" cy="1651379"/>
            <wp:effectExtent l="0" t="0" r="381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50" cy="1657244"/>
                    </a:xfrm>
                    <a:prstGeom prst="rect">
                      <a:avLst/>
                    </a:prstGeom>
                    <a:noFill/>
                    <a:ln>
                      <a:noFill/>
                    </a:ln>
                  </pic:spPr>
                </pic:pic>
              </a:graphicData>
            </a:graphic>
          </wp:inline>
        </w:drawing>
      </w:r>
    </w:p>
    <w:p w14:paraId="26564365" w14:textId="0DCF8718" w:rsidR="00E0769A" w:rsidRDefault="00E0769A" w:rsidP="001C61BF">
      <w:pPr>
        <w:pStyle w:val="sunSubstepNext"/>
        <w:numPr>
          <w:ilvl w:val="0"/>
          <w:numId w:val="164"/>
        </w:numPr>
      </w:pPr>
      <w:r>
        <w:t xml:space="preserve">Select </w:t>
      </w:r>
      <w:r w:rsidRPr="00840643">
        <w:rPr>
          <w:b/>
        </w:rPr>
        <w:t>iBank</w:t>
      </w:r>
      <w:r>
        <w:t xml:space="preserve"> folder. </w:t>
      </w:r>
      <w:r w:rsidRPr="00840643">
        <w:t>Click</w:t>
      </w:r>
      <w:r w:rsidRPr="00550C91">
        <w:t xml:space="preserve"> </w:t>
      </w:r>
      <w:r w:rsidRPr="00550C91">
        <w:rPr>
          <w:b/>
        </w:rPr>
        <w:t>Test</w:t>
      </w:r>
      <w:r>
        <w:rPr>
          <w:b/>
        </w:rPr>
        <w:t xml:space="preserve"> Set</w:t>
      </w:r>
      <w:r w:rsidRPr="00550C91">
        <w:rPr>
          <w:b/>
        </w:rPr>
        <w:t xml:space="preserve"> </w:t>
      </w:r>
      <w:r>
        <w:rPr>
          <w:b/>
        </w:rPr>
        <w:t xml:space="preserve">&gt; </w:t>
      </w:r>
      <w:r w:rsidRPr="00550C91">
        <w:rPr>
          <w:b/>
        </w:rPr>
        <w:t>New Test</w:t>
      </w:r>
      <w:r>
        <w:rPr>
          <w:b/>
        </w:rPr>
        <w:t xml:space="preserve"> set</w:t>
      </w:r>
      <w:r w:rsidRPr="00550C91">
        <w:rPr>
          <w:b/>
        </w:rPr>
        <w:t xml:space="preserve"> </w:t>
      </w:r>
      <w:r w:rsidRPr="00550C91">
        <w:t>from the toolbar above</w:t>
      </w:r>
      <w:r>
        <w:t xml:space="preserve"> and create new test set - </w:t>
      </w:r>
      <w:r w:rsidRPr="00D11D58">
        <w:rPr>
          <w:b/>
        </w:rPr>
        <w:t>iBank</w:t>
      </w:r>
      <w:r>
        <w:rPr>
          <w:b/>
        </w:rPr>
        <w:t>-</w:t>
      </w:r>
      <w:r w:rsidR="002F4336">
        <w:rPr>
          <w:b/>
        </w:rPr>
        <w:t>Java</w:t>
      </w:r>
      <w:r>
        <w:rPr>
          <w:b/>
        </w:rPr>
        <w:t>(Performance Test)</w:t>
      </w:r>
      <w:r w:rsidRPr="00550C91">
        <w:t>.</w:t>
      </w:r>
      <w:r>
        <w:t xml:space="preserve"> Click </w:t>
      </w:r>
      <w:r>
        <w:rPr>
          <w:b/>
        </w:rPr>
        <w:t>OK</w:t>
      </w:r>
      <w:r>
        <w:t>.</w:t>
      </w:r>
    </w:p>
    <w:p w14:paraId="56644931" w14:textId="605994C8" w:rsidR="00E0769A" w:rsidRDefault="002F4336">
      <w:pPr>
        <w:ind w:left="1800"/>
        <w:pPrChange w:id="550" w:author="Niu, Cheng-Guang" w:date="2014-11-17T13:15:00Z">
          <w:pPr>
            <w:pStyle w:val="sunSubstepNext"/>
            <w:ind w:left="1800"/>
          </w:pPr>
        </w:pPrChange>
      </w:pPr>
      <w:r w:rsidRPr="00481F9A">
        <w:rPr>
          <w:noProof/>
        </w:rPr>
        <w:drawing>
          <wp:inline distT="0" distB="0" distL="0" distR="0" wp14:anchorId="310B7CFF" wp14:editId="172169FC">
            <wp:extent cx="5261212" cy="1653524"/>
            <wp:effectExtent l="0" t="0" r="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7057" cy="1658504"/>
                    </a:xfrm>
                    <a:prstGeom prst="rect">
                      <a:avLst/>
                    </a:prstGeom>
                    <a:noFill/>
                    <a:ln>
                      <a:noFill/>
                    </a:ln>
                  </pic:spPr>
                </pic:pic>
              </a:graphicData>
            </a:graphic>
          </wp:inline>
        </w:drawing>
      </w:r>
    </w:p>
    <w:p w14:paraId="0C75334C" w14:textId="77777777" w:rsidR="00A61C24" w:rsidRDefault="00E0769A">
      <w:pPr>
        <w:pStyle w:val="sunSubstepNext"/>
        <w:numPr>
          <w:ilvl w:val="0"/>
          <w:numId w:val="164"/>
        </w:numPr>
        <w:rPr>
          <w:ins w:id="551" w:author="Niu, Cheng-Guang" w:date="2014-11-17T13:16:00Z"/>
        </w:rPr>
        <w:pPrChange w:id="552" w:author="Niu, Cheng-Guang" w:date="2014-11-17T13:15:00Z">
          <w:pPr>
            <w:pStyle w:val="sunSubstepNext"/>
            <w:numPr>
              <w:numId w:val="164"/>
            </w:numPr>
            <w:tabs>
              <w:tab w:val="num" w:pos="2520"/>
            </w:tabs>
            <w:ind w:left="1800" w:hanging="360"/>
          </w:pPr>
        </w:pPrChange>
      </w:pPr>
      <w:r>
        <w:t>A</w:t>
      </w:r>
      <w:r w:rsidRPr="00550C91">
        <w:t>ssociate the</w:t>
      </w:r>
      <w:r>
        <w:t xml:space="preserve"> new</w:t>
      </w:r>
      <w:r w:rsidRPr="00550C91">
        <w:t xml:space="preserve"> ALM </w:t>
      </w:r>
      <w:r w:rsidRPr="002F4336">
        <w:rPr>
          <w:b/>
        </w:rPr>
        <w:t xml:space="preserve">Test Set </w:t>
      </w:r>
      <w:r w:rsidRPr="00840643">
        <w:t>with</w:t>
      </w:r>
      <w:r w:rsidRPr="002F4336">
        <w:rPr>
          <w:b/>
        </w:rPr>
        <w:t xml:space="preserve"> </w:t>
      </w:r>
      <w:r w:rsidRPr="00840643">
        <w:t>the</w:t>
      </w:r>
      <w:r w:rsidRPr="002F4336">
        <w:rPr>
          <w:b/>
        </w:rPr>
        <w:t xml:space="preserve"> Test </w:t>
      </w:r>
      <w:r w:rsidRPr="00550C91">
        <w:t>created in the previous steps</w:t>
      </w:r>
      <w:r>
        <w:t>. S</w:t>
      </w:r>
      <w:r w:rsidRPr="00395103">
        <w:t>elect the</w:t>
      </w:r>
      <w:r w:rsidRPr="002F4336">
        <w:rPr>
          <w:b/>
        </w:rPr>
        <w:t xml:space="preserve"> iBank</w:t>
      </w:r>
      <w:r w:rsidR="002F4336" w:rsidRPr="002F4336">
        <w:rPr>
          <w:b/>
        </w:rPr>
        <w:t>-Java</w:t>
      </w:r>
      <w:r w:rsidRPr="002F4336">
        <w:rPr>
          <w:b/>
        </w:rPr>
        <w:t>(Performance Test)</w:t>
      </w:r>
      <w:r>
        <w:t xml:space="preserve"> and click on </w:t>
      </w:r>
      <w:r w:rsidRPr="002F4336">
        <w:rPr>
          <w:b/>
        </w:rPr>
        <w:t>Select Tests</w:t>
      </w:r>
      <w:r>
        <w:t xml:space="preserve">. </w:t>
      </w:r>
    </w:p>
    <w:p w14:paraId="4681B1DB" w14:textId="073DAE33" w:rsidR="00E0769A" w:rsidRDefault="002F4336">
      <w:pPr>
        <w:pStyle w:val="sunSubstepNext"/>
        <w:ind w:left="1800"/>
        <w:pPrChange w:id="553" w:author="Niu, Cheng-Guang" w:date="2014-11-17T13:16:00Z">
          <w:pPr>
            <w:pStyle w:val="sunSubstepNext"/>
            <w:numPr>
              <w:numId w:val="164"/>
            </w:numPr>
            <w:tabs>
              <w:tab w:val="num" w:pos="2520"/>
            </w:tabs>
            <w:ind w:left="1800" w:hanging="360"/>
          </w:pPr>
        </w:pPrChange>
      </w:pPr>
      <w:r w:rsidRPr="00481F9A">
        <w:rPr>
          <w:noProof/>
        </w:rPr>
        <w:drawing>
          <wp:inline distT="0" distB="0" distL="0" distR="0" wp14:anchorId="0CF8C1B7" wp14:editId="77EBB678">
            <wp:extent cx="5233916" cy="1794485"/>
            <wp:effectExtent l="0" t="0" r="508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49633" cy="1799874"/>
                    </a:xfrm>
                    <a:prstGeom prst="rect">
                      <a:avLst/>
                    </a:prstGeom>
                    <a:noFill/>
                    <a:ln>
                      <a:noFill/>
                    </a:ln>
                  </pic:spPr>
                </pic:pic>
              </a:graphicData>
            </a:graphic>
          </wp:inline>
        </w:drawing>
      </w:r>
    </w:p>
    <w:p w14:paraId="7890EF8E" w14:textId="2E0CF38E" w:rsidR="00E0769A" w:rsidRDefault="00E0769A" w:rsidP="001C61BF">
      <w:pPr>
        <w:pStyle w:val="sunSubstepNext"/>
        <w:numPr>
          <w:ilvl w:val="0"/>
          <w:numId w:val="164"/>
        </w:numPr>
      </w:pPr>
      <w:r>
        <w:t xml:space="preserve">Select </w:t>
      </w:r>
      <w:r w:rsidRPr="0017487A">
        <w:rPr>
          <w:b/>
        </w:rPr>
        <w:t>iBank_</w:t>
      </w:r>
      <w:r w:rsidR="002F4336">
        <w:rPr>
          <w:b/>
        </w:rPr>
        <w:t>JAVA</w:t>
      </w:r>
      <w:r w:rsidRPr="0017487A">
        <w:rPr>
          <w:b/>
        </w:rPr>
        <w:t>_PC</w:t>
      </w:r>
      <w:r>
        <w:t xml:space="preserve"> from the </w:t>
      </w:r>
      <w:r>
        <w:rPr>
          <w:b/>
        </w:rPr>
        <w:t xml:space="preserve">Test Plan Tree </w:t>
      </w:r>
      <w:r>
        <w:t xml:space="preserve">and click </w:t>
      </w:r>
      <w:r>
        <w:rPr>
          <w:noProof/>
        </w:rPr>
        <w:drawing>
          <wp:inline distT="0" distB="0" distL="0" distR="0" wp14:anchorId="05A49D77" wp14:editId="28C41634">
            <wp:extent cx="191135" cy="1841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1135" cy="184150"/>
                    </a:xfrm>
                    <a:prstGeom prst="rect">
                      <a:avLst/>
                    </a:prstGeom>
                    <a:noFill/>
                    <a:ln>
                      <a:noFill/>
                    </a:ln>
                  </pic:spPr>
                </pic:pic>
              </a:graphicData>
            </a:graphic>
          </wp:inline>
        </w:drawing>
      </w:r>
      <w:r>
        <w:t xml:space="preserve">to add the </w:t>
      </w:r>
      <w:r w:rsidRPr="0017487A">
        <w:rPr>
          <w:b/>
        </w:rPr>
        <w:t>Test</w:t>
      </w:r>
      <w:r>
        <w:t>.</w:t>
      </w:r>
    </w:p>
    <w:p w14:paraId="6B4301FC" w14:textId="5D52426E" w:rsidR="00E0769A" w:rsidRDefault="002F4336" w:rsidP="00E0769A">
      <w:pPr>
        <w:pStyle w:val="sunSubstepNext"/>
        <w:ind w:left="1800"/>
      </w:pPr>
      <w:r>
        <w:rPr>
          <w:noProof/>
        </w:rPr>
        <w:drawing>
          <wp:inline distT="0" distB="0" distL="0" distR="0" wp14:anchorId="72C55425" wp14:editId="05947F11">
            <wp:extent cx="5268036" cy="1806184"/>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87674" cy="1812917"/>
                    </a:xfrm>
                    <a:prstGeom prst="rect">
                      <a:avLst/>
                    </a:prstGeom>
                    <a:noFill/>
                    <a:ln>
                      <a:noFill/>
                    </a:ln>
                  </pic:spPr>
                </pic:pic>
              </a:graphicData>
            </a:graphic>
          </wp:inline>
        </w:drawing>
      </w:r>
    </w:p>
    <w:p w14:paraId="04B013DE" w14:textId="77777777" w:rsidR="00E0769A" w:rsidRDefault="00E0769A" w:rsidP="001C61BF">
      <w:pPr>
        <w:pStyle w:val="sunSubstepNext"/>
        <w:numPr>
          <w:ilvl w:val="0"/>
          <w:numId w:val="164"/>
        </w:numPr>
      </w:pPr>
      <w:r>
        <w:t xml:space="preserve">Click on </w:t>
      </w:r>
      <w:r w:rsidRPr="0017487A">
        <w:rPr>
          <w:b/>
        </w:rPr>
        <w:t>Execution Grid</w:t>
      </w:r>
      <w:r>
        <w:t xml:space="preserve"> and then click on </w:t>
      </w:r>
      <w:r w:rsidRPr="0017487A">
        <w:rPr>
          <w:b/>
        </w:rPr>
        <w:t>Edit Test</w:t>
      </w:r>
      <w:r>
        <w:t xml:space="preserve">. Select </w:t>
      </w:r>
      <w:r w:rsidRPr="0017487A">
        <w:rPr>
          <w:b/>
        </w:rPr>
        <w:t xml:space="preserve"> Real-world schedule, by test</w:t>
      </w:r>
      <w:r>
        <w:t xml:space="preserve"> – </w:t>
      </w:r>
      <w:r w:rsidRPr="0017487A">
        <w:rPr>
          <w:b/>
        </w:rPr>
        <w:t>by number</w:t>
      </w:r>
      <w:r>
        <w:t xml:space="preserve"> and click </w:t>
      </w:r>
      <w:r w:rsidRPr="0017487A">
        <w:rPr>
          <w:b/>
        </w:rPr>
        <w:t>OK</w:t>
      </w:r>
      <w:r>
        <w:t>.</w:t>
      </w:r>
    </w:p>
    <w:p w14:paraId="71F6CDBD" w14:textId="77777777" w:rsidR="00E0769A" w:rsidRDefault="00E0769A" w:rsidP="00E0769A">
      <w:pPr>
        <w:pStyle w:val="sunSubstepNext"/>
        <w:ind w:left="1800"/>
      </w:pPr>
      <w:r>
        <w:rPr>
          <w:noProof/>
        </w:rPr>
        <w:lastRenderedPageBreak/>
        <w:drawing>
          <wp:inline distT="0" distB="0" distL="0" distR="0" wp14:anchorId="25985948" wp14:editId="2CDB6F2B">
            <wp:extent cx="2479853" cy="2464158"/>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494746" cy="2478957"/>
                    </a:xfrm>
                    <a:prstGeom prst="rect">
                      <a:avLst/>
                    </a:prstGeom>
                    <a:noFill/>
                    <a:ln>
                      <a:noFill/>
                    </a:ln>
                  </pic:spPr>
                </pic:pic>
              </a:graphicData>
            </a:graphic>
          </wp:inline>
        </w:drawing>
      </w:r>
    </w:p>
    <w:p w14:paraId="243FBE4D" w14:textId="4E9B6262" w:rsidR="00E0769A" w:rsidRDefault="00E0769A" w:rsidP="001C61BF">
      <w:pPr>
        <w:pStyle w:val="sunSubstepNext"/>
        <w:numPr>
          <w:ilvl w:val="0"/>
          <w:numId w:val="164"/>
        </w:numPr>
      </w:pPr>
      <w:r>
        <w:t xml:space="preserve">Click </w:t>
      </w:r>
      <w:r>
        <w:rPr>
          <w:b/>
        </w:rPr>
        <w:t>Select Scripts</w:t>
      </w:r>
      <w:r w:rsidRPr="00BE7BE0">
        <w:t>,</w:t>
      </w:r>
      <w:r>
        <w:t xml:space="preserve"> expand the scripts tree and select </w:t>
      </w:r>
      <w:r w:rsidRPr="00BE7BE0">
        <w:rPr>
          <w:b/>
        </w:rPr>
        <w:t>iBank_</w:t>
      </w:r>
      <w:r w:rsidR="00150464">
        <w:rPr>
          <w:b/>
        </w:rPr>
        <w:t>JAVA</w:t>
      </w:r>
      <w:r w:rsidRPr="00BE7BE0">
        <w:rPr>
          <w:b/>
        </w:rPr>
        <w:t>_PC_scripts</w:t>
      </w:r>
      <w:r w:rsidRPr="00BE7BE0">
        <w:t>.</w:t>
      </w:r>
      <w:r>
        <w:t xml:space="preserve"> Click </w:t>
      </w:r>
      <w:r>
        <w:rPr>
          <w:noProof/>
        </w:rPr>
        <w:drawing>
          <wp:inline distT="0" distB="0" distL="0" distR="0" wp14:anchorId="55887745" wp14:editId="79447CBD">
            <wp:extent cx="247015" cy="201930"/>
            <wp:effectExtent l="0" t="0" r="635"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47015" cy="201930"/>
                    </a:xfrm>
                    <a:prstGeom prst="rect">
                      <a:avLst/>
                    </a:prstGeom>
                    <a:noFill/>
                    <a:ln>
                      <a:noFill/>
                    </a:ln>
                  </pic:spPr>
                </pic:pic>
              </a:graphicData>
            </a:graphic>
          </wp:inline>
        </w:drawing>
      </w:r>
      <w:r>
        <w:t xml:space="preserve"> to add the pc script.</w:t>
      </w:r>
    </w:p>
    <w:p w14:paraId="3C746684" w14:textId="7C57C118" w:rsidR="00E0769A" w:rsidRDefault="00150464" w:rsidP="00E0769A">
      <w:pPr>
        <w:pStyle w:val="sunSubstepNext"/>
        <w:ind w:left="1800"/>
      </w:pPr>
      <w:r>
        <w:rPr>
          <w:noProof/>
        </w:rPr>
        <w:drawing>
          <wp:inline distT="0" distB="0" distL="0" distR="0" wp14:anchorId="07F6144A" wp14:editId="537260BC">
            <wp:extent cx="5172814" cy="1237793"/>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189462" cy="1241777"/>
                    </a:xfrm>
                    <a:prstGeom prst="rect">
                      <a:avLst/>
                    </a:prstGeom>
                    <a:noFill/>
                    <a:ln>
                      <a:noFill/>
                    </a:ln>
                  </pic:spPr>
                </pic:pic>
              </a:graphicData>
            </a:graphic>
          </wp:inline>
        </w:drawing>
      </w:r>
    </w:p>
    <w:p w14:paraId="588DA7EC" w14:textId="77777777" w:rsidR="00E0769A" w:rsidRDefault="00E0769A" w:rsidP="001C61BF">
      <w:pPr>
        <w:pStyle w:val="sunSubstepNext"/>
        <w:numPr>
          <w:ilvl w:val="0"/>
          <w:numId w:val="164"/>
        </w:numPr>
      </w:pPr>
      <w:r>
        <w:t xml:space="preserve">Select </w:t>
      </w:r>
      <w:r w:rsidRPr="0017487A">
        <w:rPr>
          <w:b/>
        </w:rPr>
        <w:t>Load Generators</w:t>
      </w:r>
      <w:r>
        <w:t xml:space="preserve"> and </w:t>
      </w:r>
      <w:r w:rsidRPr="0017487A">
        <w:rPr>
          <w:b/>
        </w:rPr>
        <w:t>Controller</w:t>
      </w:r>
      <w:r>
        <w:t>.</w:t>
      </w:r>
    </w:p>
    <w:p w14:paraId="4D6FFDFF" w14:textId="57C54F06" w:rsidR="00E0769A" w:rsidRDefault="00150464" w:rsidP="00E0769A">
      <w:pPr>
        <w:pStyle w:val="sunSubstepNext"/>
        <w:ind w:left="1800"/>
      </w:pPr>
      <w:r>
        <w:rPr>
          <w:noProof/>
        </w:rPr>
        <w:drawing>
          <wp:inline distT="0" distB="0" distL="0" distR="0" wp14:anchorId="20CA98C8" wp14:editId="65F5F2B9">
            <wp:extent cx="5172501" cy="10345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189570" cy="1037914"/>
                    </a:xfrm>
                    <a:prstGeom prst="rect">
                      <a:avLst/>
                    </a:prstGeom>
                    <a:noFill/>
                    <a:ln>
                      <a:noFill/>
                    </a:ln>
                  </pic:spPr>
                </pic:pic>
              </a:graphicData>
            </a:graphic>
          </wp:inline>
        </w:drawing>
      </w:r>
    </w:p>
    <w:p w14:paraId="5C7003BD" w14:textId="77777777" w:rsidR="00E0769A" w:rsidRDefault="00E0769A" w:rsidP="001C61BF">
      <w:pPr>
        <w:pStyle w:val="sunSubstepNext"/>
        <w:numPr>
          <w:ilvl w:val="0"/>
          <w:numId w:val="164"/>
        </w:numPr>
      </w:pPr>
      <w:r>
        <w:t xml:space="preserve">Configure the number of </w:t>
      </w:r>
      <w:r w:rsidRPr="001F54F1">
        <w:rPr>
          <w:b/>
        </w:rPr>
        <w:t>Vusers</w:t>
      </w:r>
      <w:r>
        <w:t xml:space="preserve"> and </w:t>
      </w:r>
      <w:r w:rsidRPr="001F54F1">
        <w:rPr>
          <w:b/>
        </w:rPr>
        <w:t>duration</w:t>
      </w:r>
      <w:r w:rsidRPr="0017487A">
        <w:t>,</w:t>
      </w:r>
      <w:r>
        <w:rPr>
          <w:b/>
        </w:rPr>
        <w:t xml:space="preserve"> </w:t>
      </w:r>
      <w:r>
        <w:t xml:space="preserve">then click </w:t>
      </w:r>
      <w:r w:rsidRPr="00395103">
        <w:rPr>
          <w:b/>
        </w:rPr>
        <w:t>Save</w:t>
      </w:r>
      <w:r w:rsidRPr="00395103">
        <w:t>.</w:t>
      </w:r>
    </w:p>
    <w:p w14:paraId="504C5D46" w14:textId="01969F05" w:rsidR="00E0769A" w:rsidRDefault="00150464" w:rsidP="00E0769A">
      <w:pPr>
        <w:pStyle w:val="sunSubstepNext"/>
        <w:ind w:left="1800"/>
      </w:pPr>
      <w:r>
        <w:rPr>
          <w:noProof/>
        </w:rPr>
        <w:drawing>
          <wp:inline distT="0" distB="0" distL="0" distR="0" wp14:anchorId="7710659B" wp14:editId="276D88A9">
            <wp:extent cx="5197489" cy="2265903"/>
            <wp:effectExtent l="0" t="0" r="3175"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13648" cy="2272948"/>
                    </a:xfrm>
                    <a:prstGeom prst="rect">
                      <a:avLst/>
                    </a:prstGeom>
                    <a:noFill/>
                    <a:ln>
                      <a:noFill/>
                    </a:ln>
                  </pic:spPr>
                </pic:pic>
              </a:graphicData>
            </a:graphic>
          </wp:inline>
        </w:drawing>
      </w:r>
    </w:p>
    <w:p w14:paraId="1CA32AB0" w14:textId="77777777" w:rsidR="00E0769A" w:rsidRDefault="00E0769A" w:rsidP="001C61BF">
      <w:pPr>
        <w:pStyle w:val="sunSubstepNext"/>
        <w:numPr>
          <w:ilvl w:val="0"/>
          <w:numId w:val="164"/>
        </w:numPr>
      </w:pPr>
      <w:r>
        <w:t xml:space="preserve">Click </w:t>
      </w:r>
      <w:r>
        <w:rPr>
          <w:b/>
        </w:rPr>
        <w:t>Summary</w:t>
      </w:r>
      <w:r>
        <w:t xml:space="preserve">, and under </w:t>
      </w:r>
      <w:r>
        <w:rPr>
          <w:b/>
        </w:rPr>
        <w:t xml:space="preserve">Service Level Agreement </w:t>
      </w:r>
      <w:r>
        <w:t xml:space="preserve">add new </w:t>
      </w:r>
      <w:r>
        <w:rPr>
          <w:b/>
        </w:rPr>
        <w:t>Transaction Response Time Percentile</w:t>
      </w:r>
      <w:r w:rsidRPr="00E0769A">
        <w:t xml:space="preserve"> SLA</w:t>
      </w:r>
      <w:r>
        <w:t>. C</w:t>
      </w:r>
      <w:r w:rsidRPr="001F54F1">
        <w:t>lick</w:t>
      </w:r>
      <w:r>
        <w:t xml:space="preserve"> </w:t>
      </w:r>
      <w:r>
        <w:rPr>
          <w:b/>
        </w:rPr>
        <w:t xml:space="preserve">Save </w:t>
      </w:r>
      <w:r>
        <w:t>and</w:t>
      </w:r>
      <w:r w:rsidRPr="001F54F1">
        <w:rPr>
          <w:b/>
        </w:rPr>
        <w:t xml:space="preserve"> Close.</w:t>
      </w:r>
    </w:p>
    <w:p w14:paraId="3AA956C3" w14:textId="37F8D72C" w:rsidR="00E0769A" w:rsidRDefault="00E33D00" w:rsidP="00E0769A">
      <w:pPr>
        <w:pStyle w:val="sunSubstepNext"/>
        <w:ind w:left="1800"/>
      </w:pPr>
      <w:r>
        <w:rPr>
          <w:noProof/>
        </w:rPr>
        <w:lastRenderedPageBreak/>
        <w:drawing>
          <wp:inline distT="0" distB="0" distL="0" distR="0" wp14:anchorId="332E123D" wp14:editId="302092FD">
            <wp:extent cx="5180651" cy="2029247"/>
            <wp:effectExtent l="0" t="0" r="127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195850" cy="2035200"/>
                    </a:xfrm>
                    <a:prstGeom prst="rect">
                      <a:avLst/>
                    </a:prstGeom>
                    <a:noFill/>
                    <a:ln>
                      <a:noFill/>
                    </a:ln>
                  </pic:spPr>
                </pic:pic>
              </a:graphicData>
            </a:graphic>
          </wp:inline>
        </w:drawing>
      </w:r>
    </w:p>
    <w:p w14:paraId="0D7252DB" w14:textId="18E50934" w:rsidR="00E0769A" w:rsidRDefault="00E0769A" w:rsidP="00E0769A">
      <w:pPr>
        <w:pStyle w:val="sfStepFirst"/>
        <w:numPr>
          <w:ilvl w:val="0"/>
          <w:numId w:val="54"/>
        </w:numPr>
      </w:pPr>
      <w:r>
        <w:t xml:space="preserve">To verify the new Test Set is working, select the </w:t>
      </w:r>
      <w:r w:rsidRPr="003A1F4E">
        <w:rPr>
          <w:b/>
        </w:rPr>
        <w:t>iBank-</w:t>
      </w:r>
      <w:r w:rsidR="00150464">
        <w:rPr>
          <w:b/>
        </w:rPr>
        <w:t>Java</w:t>
      </w:r>
      <w:r w:rsidRPr="003A1F4E">
        <w:rPr>
          <w:b/>
        </w:rPr>
        <w:t>(</w:t>
      </w:r>
      <w:r>
        <w:rPr>
          <w:b/>
        </w:rPr>
        <w:t>Performance</w:t>
      </w:r>
      <w:r w:rsidRPr="003A1F4E">
        <w:rPr>
          <w:b/>
        </w:rPr>
        <w:t xml:space="preserve"> Tests)</w:t>
      </w:r>
      <w:r>
        <w:t xml:space="preserve"> test set and click </w:t>
      </w:r>
      <w:r>
        <w:rPr>
          <w:noProof/>
        </w:rPr>
        <w:drawing>
          <wp:inline distT="0" distB="0" distL="0" distR="0" wp14:anchorId="43EA3A4A" wp14:editId="6CB3B459">
            <wp:extent cx="405994" cy="17399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429" cy="179326"/>
                    </a:xfrm>
                    <a:prstGeom prst="rect">
                      <a:avLst/>
                    </a:prstGeom>
                    <a:noFill/>
                    <a:ln>
                      <a:noFill/>
                    </a:ln>
                  </pic:spPr>
                </pic:pic>
              </a:graphicData>
            </a:graphic>
          </wp:inline>
        </w:drawing>
      </w:r>
      <w:r>
        <w:t xml:space="preserve">. Click </w:t>
      </w:r>
      <w:r>
        <w:rPr>
          <w:b/>
        </w:rPr>
        <w:t xml:space="preserve">Run </w:t>
      </w:r>
      <w:r>
        <w:t>button.</w:t>
      </w:r>
    </w:p>
    <w:p w14:paraId="75E15121" w14:textId="4F85BB40" w:rsidR="00E0769A" w:rsidRDefault="00150464" w:rsidP="00E0769A">
      <w:pPr>
        <w:pStyle w:val="sfStepFirst"/>
        <w:numPr>
          <w:ilvl w:val="0"/>
          <w:numId w:val="0"/>
        </w:numPr>
        <w:ind w:left="1800"/>
        <w:rPr>
          <w:b/>
        </w:rPr>
      </w:pPr>
      <w:r>
        <w:rPr>
          <w:b/>
          <w:noProof/>
        </w:rPr>
        <w:drawing>
          <wp:inline distT="0" distB="0" distL="0" distR="0" wp14:anchorId="3957F0C0" wp14:editId="451A9C43">
            <wp:extent cx="2804708" cy="303460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20592" cy="3051788"/>
                    </a:xfrm>
                    <a:prstGeom prst="rect">
                      <a:avLst/>
                    </a:prstGeom>
                    <a:noFill/>
                    <a:ln>
                      <a:noFill/>
                    </a:ln>
                  </pic:spPr>
                </pic:pic>
              </a:graphicData>
            </a:graphic>
          </wp:inline>
        </w:drawing>
      </w:r>
    </w:p>
    <w:p w14:paraId="5FF25A52" w14:textId="2C080A65" w:rsidR="00E0769A" w:rsidRPr="004C1827" w:rsidRDefault="00E0769A" w:rsidP="00E0769A">
      <w:pPr>
        <w:pStyle w:val="snStepNext"/>
        <w:ind w:left="1800"/>
        <w:rPr>
          <w:noProof/>
        </w:rPr>
      </w:pPr>
      <w:r w:rsidRPr="00467B68">
        <w:rPr>
          <w:b/>
          <w:noProof/>
        </w:rPr>
        <w:t xml:space="preserve">Note: </w:t>
      </w:r>
      <w:r>
        <w:rPr>
          <w:noProof/>
        </w:rPr>
        <w:t>The PC script will read the c:\PC_UFT_Test.dat configuration file and based on the application URL for iBank-</w:t>
      </w:r>
      <w:r w:rsidR="00150464">
        <w:rPr>
          <w:noProof/>
        </w:rPr>
        <w:t>Java</w:t>
      </w:r>
      <w:r>
        <w:rPr>
          <w:noProof/>
        </w:rPr>
        <w:t>, it will run the performance test. If the iBank-</w:t>
      </w:r>
      <w:r w:rsidR="00150464">
        <w:rPr>
          <w:noProof/>
        </w:rPr>
        <w:t>Java</w:t>
      </w:r>
      <w:r>
        <w:rPr>
          <w:noProof/>
        </w:rPr>
        <w:t xml:space="preserve"> application is accessible, the test should be marked as </w:t>
      </w:r>
      <w:r>
        <w:rPr>
          <w:b/>
          <w:noProof/>
        </w:rPr>
        <w:t>Passed</w:t>
      </w:r>
      <w:r>
        <w:rPr>
          <w:noProof/>
        </w:rPr>
        <w:t>.</w:t>
      </w:r>
    </w:p>
    <w:p w14:paraId="6F7FD507" w14:textId="77777777" w:rsidR="00E0769A" w:rsidRPr="004C1827" w:rsidRDefault="00E0769A" w:rsidP="00E0769A">
      <w:pPr>
        <w:pStyle w:val="snStepNext"/>
        <w:ind w:left="1800"/>
        <w:rPr>
          <w:noProof/>
        </w:rPr>
      </w:pPr>
    </w:p>
    <w:p w14:paraId="161C5433" w14:textId="05B8449C" w:rsidR="00E0769A" w:rsidRDefault="00150464" w:rsidP="00E0769A">
      <w:pPr>
        <w:pStyle w:val="snStepNext"/>
        <w:ind w:left="1800"/>
        <w:rPr>
          <w:noProof/>
        </w:rPr>
      </w:pPr>
      <w:r>
        <w:rPr>
          <w:noProof/>
        </w:rPr>
        <w:drawing>
          <wp:inline distT="0" distB="0" distL="0" distR="0" wp14:anchorId="2E6EF46C" wp14:editId="28E99FC4">
            <wp:extent cx="5239003" cy="2170444"/>
            <wp:effectExtent l="0" t="0" r="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252518" cy="2176043"/>
                    </a:xfrm>
                    <a:prstGeom prst="rect">
                      <a:avLst/>
                    </a:prstGeom>
                    <a:noFill/>
                    <a:ln>
                      <a:noFill/>
                    </a:ln>
                  </pic:spPr>
                </pic:pic>
              </a:graphicData>
            </a:graphic>
          </wp:inline>
        </w:drawing>
      </w:r>
    </w:p>
    <w:p w14:paraId="57D6D64F" w14:textId="3365D1C3" w:rsidR="00E0769A" w:rsidRDefault="00C148D6" w:rsidP="00E0769A">
      <w:pPr>
        <w:pStyle w:val="snStepNext"/>
        <w:ind w:left="1800"/>
        <w:rPr>
          <w:noProof/>
        </w:rPr>
      </w:pPr>
      <w:r>
        <w:rPr>
          <w:noProof/>
        </w:rPr>
        <w:lastRenderedPageBreak/>
        <w:drawing>
          <wp:inline distT="0" distB="0" distL="0" distR="0" wp14:anchorId="342522ED" wp14:editId="25A2EB7C">
            <wp:extent cx="5247620" cy="2848708"/>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54456" cy="2852419"/>
                    </a:xfrm>
                    <a:prstGeom prst="rect">
                      <a:avLst/>
                    </a:prstGeom>
                    <a:noFill/>
                    <a:ln>
                      <a:noFill/>
                    </a:ln>
                  </pic:spPr>
                </pic:pic>
              </a:graphicData>
            </a:graphic>
          </wp:inline>
        </w:drawing>
      </w:r>
    </w:p>
    <w:p w14:paraId="67E86DDD" w14:textId="25F9CF77" w:rsidR="00E0769A" w:rsidRDefault="00C148D6" w:rsidP="00E0769A">
      <w:pPr>
        <w:pStyle w:val="snStepNext"/>
        <w:ind w:left="1800"/>
      </w:pPr>
      <w:r>
        <w:rPr>
          <w:noProof/>
        </w:rPr>
        <w:drawing>
          <wp:inline distT="0" distB="0" distL="0" distR="0" wp14:anchorId="3BE0854F" wp14:editId="7630C03F">
            <wp:extent cx="5262050" cy="16582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68566" cy="1660339"/>
                    </a:xfrm>
                    <a:prstGeom prst="rect">
                      <a:avLst/>
                    </a:prstGeom>
                    <a:noFill/>
                    <a:ln>
                      <a:noFill/>
                    </a:ln>
                  </pic:spPr>
                </pic:pic>
              </a:graphicData>
            </a:graphic>
          </wp:inline>
        </w:drawing>
      </w:r>
    </w:p>
    <w:p w14:paraId="69649130" w14:textId="2F7E04E6" w:rsidR="00F52351" w:rsidRDefault="00F52351" w:rsidP="00ED317D">
      <w:pPr>
        <w:pStyle w:val="Body"/>
        <w:ind w:left="2520"/>
      </w:pPr>
    </w:p>
    <w:p w14:paraId="7B102ACB" w14:textId="77777777" w:rsidR="00483881" w:rsidRDefault="00483881" w:rsidP="00ED317D">
      <w:pPr>
        <w:pStyle w:val="Body"/>
        <w:ind w:left="2520"/>
      </w:pPr>
    </w:p>
    <w:p w14:paraId="4CE2FF2F" w14:textId="199F87A2" w:rsidR="00483881" w:rsidRPr="008454F7" w:rsidRDefault="00483881" w:rsidP="00483881">
      <w:pPr>
        <w:pStyle w:val="h3Head3"/>
      </w:pPr>
      <w:bookmarkStart w:id="554" w:name="_Toc403410128"/>
      <w:r w:rsidRPr="008454F7">
        <w:t>Add &amp; Configure PC Tests sets in ALM for iBank-dotNet (iBank Investor)</w:t>
      </w:r>
      <w:bookmarkEnd w:id="554"/>
    </w:p>
    <w:p w14:paraId="3B648F2F" w14:textId="77777777" w:rsidR="00483881" w:rsidRDefault="00483881" w:rsidP="001C61BF">
      <w:pPr>
        <w:pStyle w:val="sfStepFirst"/>
        <w:numPr>
          <w:ilvl w:val="0"/>
          <w:numId w:val="166"/>
        </w:numPr>
      </w:pPr>
      <w:r>
        <w:t>Start the HP Virtual User Generator UI and</w:t>
      </w:r>
      <w:r w:rsidRPr="00550C91">
        <w:t xml:space="preserve"> click </w:t>
      </w:r>
      <w:r w:rsidRPr="00EC726E">
        <w:rPr>
          <w:b/>
        </w:rPr>
        <w:t>ALM</w:t>
      </w:r>
      <w:r w:rsidRPr="00550C91">
        <w:t xml:space="preserve"> </w:t>
      </w:r>
      <w:r w:rsidRPr="00EC726E">
        <w:rPr>
          <w:b/>
        </w:rPr>
        <w:t>&gt;</w:t>
      </w:r>
      <w:r w:rsidRPr="00550C91">
        <w:t xml:space="preserve"> </w:t>
      </w:r>
      <w:r w:rsidRPr="00EC726E">
        <w:rPr>
          <w:b/>
        </w:rPr>
        <w:t>ALM Connection</w:t>
      </w:r>
      <w:r w:rsidRPr="00427433">
        <w:t>.</w:t>
      </w:r>
    </w:p>
    <w:p w14:paraId="1BD5C123" w14:textId="77777777" w:rsidR="00483881" w:rsidRDefault="00483881" w:rsidP="00483881">
      <w:pPr>
        <w:pStyle w:val="sfStepFirst"/>
        <w:numPr>
          <w:ilvl w:val="0"/>
          <w:numId w:val="0"/>
        </w:numPr>
        <w:ind w:left="1800"/>
      </w:pPr>
      <w:r>
        <w:rPr>
          <w:noProof/>
        </w:rPr>
        <w:drawing>
          <wp:inline distT="0" distB="0" distL="0" distR="0" wp14:anchorId="1E245EF5" wp14:editId="474C26AD">
            <wp:extent cx="5266944" cy="107167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94192" cy="1077221"/>
                    </a:xfrm>
                    <a:prstGeom prst="rect">
                      <a:avLst/>
                    </a:prstGeom>
                    <a:noFill/>
                    <a:ln>
                      <a:noFill/>
                    </a:ln>
                  </pic:spPr>
                </pic:pic>
              </a:graphicData>
            </a:graphic>
          </wp:inline>
        </w:drawing>
      </w:r>
    </w:p>
    <w:p w14:paraId="725F24FE" w14:textId="1798B098" w:rsidR="00483881" w:rsidRDefault="00483881" w:rsidP="001C61BF">
      <w:pPr>
        <w:pStyle w:val="sfStepFirst"/>
        <w:numPr>
          <w:ilvl w:val="0"/>
          <w:numId w:val="166"/>
        </w:numPr>
      </w:pPr>
      <w:r w:rsidRPr="00550C91">
        <w:t xml:space="preserve">Enter the server connection parameters and project connection details to connect to the </w:t>
      </w:r>
      <w:r w:rsidRPr="008F1B9D">
        <w:rPr>
          <w:b/>
        </w:rPr>
        <w:t>iBank_I</w:t>
      </w:r>
      <w:r w:rsidR="003C5F3F">
        <w:rPr>
          <w:b/>
        </w:rPr>
        <w:t>nvesting</w:t>
      </w:r>
      <w:r w:rsidRPr="008F1B9D">
        <w:rPr>
          <w:b/>
        </w:rPr>
        <w:t xml:space="preserve"> </w:t>
      </w:r>
      <w:r w:rsidRPr="00550C91">
        <w:t>project and close the window</w:t>
      </w:r>
      <w:r>
        <w:t>.</w:t>
      </w:r>
    </w:p>
    <w:p w14:paraId="471B16D7" w14:textId="042753BB" w:rsidR="00483881" w:rsidRDefault="003C5F3F" w:rsidP="00483881">
      <w:pPr>
        <w:pStyle w:val="sfStepFirst"/>
        <w:numPr>
          <w:ilvl w:val="0"/>
          <w:numId w:val="0"/>
        </w:numPr>
        <w:ind w:left="1800"/>
      </w:pPr>
      <w:r>
        <w:rPr>
          <w:noProof/>
        </w:rPr>
        <w:lastRenderedPageBreak/>
        <w:drawing>
          <wp:inline distT="0" distB="0" distL="0" distR="0" wp14:anchorId="0B819CAB" wp14:editId="4F748301">
            <wp:extent cx="2595782" cy="295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604078" cy="2964183"/>
                    </a:xfrm>
                    <a:prstGeom prst="rect">
                      <a:avLst/>
                    </a:prstGeom>
                    <a:noFill/>
                    <a:ln>
                      <a:noFill/>
                    </a:ln>
                  </pic:spPr>
                </pic:pic>
              </a:graphicData>
            </a:graphic>
          </wp:inline>
        </w:drawing>
      </w:r>
    </w:p>
    <w:p w14:paraId="7548059A" w14:textId="7A08649E" w:rsidR="00483881" w:rsidRDefault="00483881" w:rsidP="001C61BF">
      <w:pPr>
        <w:pStyle w:val="sfStepFirst"/>
        <w:numPr>
          <w:ilvl w:val="0"/>
          <w:numId w:val="166"/>
        </w:numPr>
      </w:pPr>
      <w:r w:rsidRPr="00C523BC">
        <w:t>Copy</w:t>
      </w:r>
      <w:r>
        <w:t xml:space="preserve"> the</w:t>
      </w:r>
      <w:r w:rsidRPr="00EB2308">
        <w:t xml:space="preserve"> </w:t>
      </w:r>
      <w:r w:rsidR="00D327EE" w:rsidRPr="00EC726E">
        <w:t>iBank</w:t>
      </w:r>
      <w:r w:rsidR="00D327EE" w:rsidRPr="00D327EE">
        <w:rPr>
          <w:b/>
        </w:rPr>
        <w:t>_dotNet_PC.zip</w:t>
      </w:r>
      <w:r w:rsidRPr="00D327EE">
        <w:rPr>
          <w:b/>
        </w:rPr>
        <w:t xml:space="preserve"> </w:t>
      </w:r>
      <w:r>
        <w:t xml:space="preserve">located in </w:t>
      </w:r>
      <w:r w:rsidRPr="00D327EE">
        <w:rPr>
          <w:b/>
        </w:rPr>
        <w:t>DevOps_R3.5_Solution/Content files/hp_pc/</w:t>
      </w:r>
      <w:r>
        <w:t xml:space="preserve"> </w:t>
      </w:r>
      <w:r w:rsidRPr="00EB2308">
        <w:t xml:space="preserve">to a temporary folder on </w:t>
      </w:r>
      <w:r>
        <w:t>the</w:t>
      </w:r>
      <w:r w:rsidRPr="00EB2308">
        <w:t xml:space="preserve"> </w:t>
      </w:r>
      <w:r>
        <w:t>PC server.</w:t>
      </w:r>
    </w:p>
    <w:p w14:paraId="670BDA6E" w14:textId="529AE0BB" w:rsidR="00483881" w:rsidRDefault="00483881" w:rsidP="001C61BF">
      <w:pPr>
        <w:pStyle w:val="sfStepFirst"/>
        <w:numPr>
          <w:ilvl w:val="0"/>
          <w:numId w:val="166"/>
        </w:numPr>
      </w:pPr>
      <w:r w:rsidRPr="00550C91">
        <w:t xml:space="preserve">To </w:t>
      </w:r>
      <w:r>
        <w:t>import</w:t>
      </w:r>
      <w:r w:rsidRPr="00550C91">
        <w:t xml:space="preserve"> </w:t>
      </w:r>
      <w:r>
        <w:t xml:space="preserve">the </w:t>
      </w:r>
      <w:r w:rsidRPr="008C2D7B">
        <w:rPr>
          <w:b/>
        </w:rPr>
        <w:t>iBank-</w:t>
      </w:r>
      <w:r w:rsidR="00D327EE" w:rsidRPr="008C2D7B">
        <w:rPr>
          <w:b/>
        </w:rPr>
        <w:t>dotNet</w:t>
      </w:r>
      <w:r>
        <w:t xml:space="preserve"> (iBank </w:t>
      </w:r>
      <w:r w:rsidR="00D327EE">
        <w:t>Investing</w:t>
      </w:r>
      <w:r>
        <w:t>)</w:t>
      </w:r>
      <w:r w:rsidRPr="00550C91">
        <w:t xml:space="preserve"> </w:t>
      </w:r>
      <w:r>
        <w:t xml:space="preserve">performance </w:t>
      </w:r>
      <w:r w:rsidRPr="00550C91">
        <w:t>script</w:t>
      </w:r>
      <w:r>
        <w:t>s</w:t>
      </w:r>
      <w:r w:rsidRPr="00550C91">
        <w:t xml:space="preserve">, click </w:t>
      </w:r>
      <w:r w:rsidRPr="008C2D7B">
        <w:rPr>
          <w:b/>
        </w:rPr>
        <w:t>File &gt; Manage Zip Files &gt; Import from Zip File</w:t>
      </w:r>
      <w:r>
        <w:t xml:space="preserve"> and browse to select the </w:t>
      </w:r>
      <w:r w:rsidR="008C2D7B" w:rsidRPr="008C2D7B">
        <w:rPr>
          <w:b/>
        </w:rPr>
        <w:t>iBank_dotNet_PC.zip</w:t>
      </w:r>
      <w:r w:rsidRPr="00FE21B2">
        <w:t xml:space="preserve"> file.</w:t>
      </w:r>
    </w:p>
    <w:p w14:paraId="4CC7A6F8" w14:textId="77777777" w:rsidR="00483881" w:rsidRDefault="00483881" w:rsidP="00483881">
      <w:pPr>
        <w:pStyle w:val="sfStepFirst"/>
        <w:numPr>
          <w:ilvl w:val="0"/>
          <w:numId w:val="0"/>
        </w:numPr>
        <w:ind w:left="1800"/>
      </w:pPr>
      <w:r>
        <w:rPr>
          <w:noProof/>
        </w:rPr>
        <w:drawing>
          <wp:inline distT="0" distB="0" distL="0" distR="0" wp14:anchorId="6E35540C" wp14:editId="43D29421">
            <wp:extent cx="5230368" cy="232789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3169" cy="2342497"/>
                    </a:xfrm>
                    <a:prstGeom prst="rect">
                      <a:avLst/>
                    </a:prstGeom>
                    <a:noFill/>
                    <a:ln>
                      <a:noFill/>
                    </a:ln>
                  </pic:spPr>
                </pic:pic>
              </a:graphicData>
            </a:graphic>
          </wp:inline>
        </w:drawing>
      </w:r>
    </w:p>
    <w:p w14:paraId="4ECADDF7" w14:textId="3A47D10D" w:rsidR="006100F2" w:rsidRDefault="00483881" w:rsidP="001C61BF">
      <w:pPr>
        <w:pStyle w:val="sfStepFirst"/>
        <w:numPr>
          <w:ilvl w:val="0"/>
          <w:numId w:val="166"/>
        </w:numPr>
      </w:pPr>
      <w:r>
        <w:t>Once the pc script is loaded</w:t>
      </w:r>
      <w:r w:rsidRPr="00550C91">
        <w:t xml:space="preserve">, </w:t>
      </w:r>
      <w:r>
        <w:t xml:space="preserve">select </w:t>
      </w:r>
      <w:r w:rsidRPr="008C2D7B">
        <w:rPr>
          <w:b/>
        </w:rPr>
        <w:t xml:space="preserve">File &gt; Save </w:t>
      </w:r>
      <w:r w:rsidR="008C2D7B">
        <w:rPr>
          <w:b/>
        </w:rPr>
        <w:t xml:space="preserve">Script </w:t>
      </w:r>
      <w:r w:rsidRPr="008C2D7B">
        <w:rPr>
          <w:b/>
        </w:rPr>
        <w:t>As</w:t>
      </w:r>
      <w:r w:rsidR="008C2D7B">
        <w:t xml:space="preserve">. Choose </w:t>
      </w:r>
      <w:r w:rsidR="008C2D7B">
        <w:rPr>
          <w:b/>
        </w:rPr>
        <w:t xml:space="preserve">ALM Test Plan </w:t>
      </w:r>
      <w:r w:rsidRPr="00550C91">
        <w:t xml:space="preserve">and </w:t>
      </w:r>
      <w:r w:rsidR="006100F2">
        <w:t xml:space="preserve">click </w:t>
      </w:r>
      <w:r w:rsidR="006100F2">
        <w:rPr>
          <w:noProof/>
        </w:rPr>
        <w:drawing>
          <wp:inline distT="0" distB="0" distL="0" distR="0" wp14:anchorId="4A2423F0" wp14:editId="00899CDE">
            <wp:extent cx="218440" cy="191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8440" cy="191135"/>
                    </a:xfrm>
                    <a:prstGeom prst="rect">
                      <a:avLst/>
                    </a:prstGeom>
                    <a:noFill/>
                    <a:ln>
                      <a:noFill/>
                    </a:ln>
                  </pic:spPr>
                </pic:pic>
              </a:graphicData>
            </a:graphic>
          </wp:inline>
        </w:drawing>
      </w:r>
      <w:r w:rsidR="006100F2">
        <w:t xml:space="preserve">to create new ALM folder. Enter the following folder name </w:t>
      </w:r>
      <w:r w:rsidR="006100F2" w:rsidRPr="006100F2">
        <w:rPr>
          <w:b/>
        </w:rPr>
        <w:t>iBank(Performance Test)</w:t>
      </w:r>
      <w:r w:rsidR="006100F2" w:rsidRPr="006100F2">
        <w:t xml:space="preserve"> and press </w:t>
      </w:r>
      <w:r w:rsidR="006100F2" w:rsidRPr="006100F2">
        <w:rPr>
          <w:b/>
        </w:rPr>
        <w:t>Enter</w:t>
      </w:r>
      <w:del w:id="555" w:author="Niu, Cheng-Guang" w:date="2014-11-17T13:18:00Z">
        <w:r w:rsidR="006100F2" w:rsidDel="00A61C24">
          <w:delText>:</w:delText>
        </w:r>
      </w:del>
    </w:p>
    <w:p w14:paraId="6CEEC344" w14:textId="77777777" w:rsidR="006100F2" w:rsidRDefault="006100F2" w:rsidP="006100F2">
      <w:pPr>
        <w:pStyle w:val="sfStepFirst"/>
        <w:numPr>
          <w:ilvl w:val="0"/>
          <w:numId w:val="0"/>
        </w:numPr>
        <w:ind w:left="1800"/>
        <w:rPr>
          <w:noProof/>
        </w:rPr>
      </w:pPr>
      <w:r>
        <w:rPr>
          <w:noProof/>
        </w:rPr>
        <w:drawing>
          <wp:inline distT="0" distB="0" distL="0" distR="0" wp14:anchorId="6B2E72EB" wp14:editId="3A53B32F">
            <wp:extent cx="3582537" cy="106161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98024" cy="1066200"/>
                    </a:xfrm>
                    <a:prstGeom prst="rect">
                      <a:avLst/>
                    </a:prstGeom>
                    <a:noFill/>
                    <a:ln>
                      <a:noFill/>
                    </a:ln>
                  </pic:spPr>
                </pic:pic>
              </a:graphicData>
            </a:graphic>
          </wp:inline>
        </w:drawing>
      </w:r>
    </w:p>
    <w:p w14:paraId="6C07F7F9" w14:textId="2C7DD460" w:rsidR="006100F2" w:rsidRDefault="006100F2" w:rsidP="006100F2">
      <w:pPr>
        <w:pStyle w:val="sfStepFirst"/>
        <w:numPr>
          <w:ilvl w:val="0"/>
          <w:numId w:val="0"/>
        </w:numPr>
        <w:ind w:left="1800"/>
      </w:pPr>
      <w:r>
        <w:rPr>
          <w:noProof/>
        </w:rPr>
        <w:lastRenderedPageBreak/>
        <w:drawing>
          <wp:inline distT="0" distB="0" distL="0" distR="0" wp14:anchorId="7911E632" wp14:editId="380DF74E">
            <wp:extent cx="3589361" cy="10483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22838" cy="1058098"/>
                    </a:xfrm>
                    <a:prstGeom prst="rect">
                      <a:avLst/>
                    </a:prstGeom>
                    <a:noFill/>
                    <a:ln>
                      <a:noFill/>
                    </a:ln>
                  </pic:spPr>
                </pic:pic>
              </a:graphicData>
            </a:graphic>
          </wp:inline>
        </w:drawing>
      </w:r>
    </w:p>
    <w:p w14:paraId="09C59472" w14:textId="77777777" w:rsidR="006100F2" w:rsidRDefault="006100F2" w:rsidP="006100F2">
      <w:pPr>
        <w:pStyle w:val="sfStepFirst"/>
        <w:numPr>
          <w:ilvl w:val="0"/>
          <w:numId w:val="0"/>
        </w:numPr>
        <w:ind w:left="1800"/>
      </w:pPr>
      <w:r w:rsidRPr="003A4DE9">
        <w:rPr>
          <w:b/>
        </w:rPr>
        <w:t>Note</w:t>
      </w:r>
      <w:r w:rsidRPr="00550C91">
        <w:t xml:space="preserve">: The ALM Test Plan option is available only when </w:t>
      </w:r>
      <w:r>
        <w:t>VuGen</w:t>
      </w:r>
      <w:r w:rsidRPr="00550C91">
        <w:t xml:space="preserve"> is connected to ALM</w:t>
      </w:r>
      <w:r>
        <w:t>.</w:t>
      </w:r>
    </w:p>
    <w:p w14:paraId="225D5F59" w14:textId="36BE2C08" w:rsidR="00483881" w:rsidRPr="00550C91" w:rsidRDefault="006100F2" w:rsidP="001C61BF">
      <w:pPr>
        <w:pStyle w:val="sfStepFirst"/>
        <w:numPr>
          <w:ilvl w:val="0"/>
          <w:numId w:val="166"/>
        </w:numPr>
      </w:pPr>
      <w:r>
        <w:t xml:space="preserve">Double click </w:t>
      </w:r>
      <w:r w:rsidR="00483881" w:rsidRPr="00550C91">
        <w:t xml:space="preserve">the </w:t>
      </w:r>
      <w:r w:rsidRPr="006100F2">
        <w:rPr>
          <w:b/>
        </w:rPr>
        <w:t>iBank(Performance Test)</w:t>
      </w:r>
      <w:r>
        <w:rPr>
          <w:b/>
        </w:rPr>
        <w:t xml:space="preserve"> </w:t>
      </w:r>
      <w:r w:rsidR="00483881" w:rsidRPr="00550C91">
        <w:t xml:space="preserve">folder </w:t>
      </w:r>
      <w:r>
        <w:t>and p</w:t>
      </w:r>
      <w:r w:rsidR="00483881">
        <w:t xml:space="preserve">rovide the following </w:t>
      </w:r>
      <w:r>
        <w:t xml:space="preserve">ALM Test Plan name </w:t>
      </w:r>
      <w:r w:rsidR="00483881">
        <w:t xml:space="preserve"> – </w:t>
      </w:r>
      <w:r w:rsidR="008C2D7B" w:rsidRPr="008C2D7B">
        <w:rPr>
          <w:b/>
        </w:rPr>
        <w:t>iBank_dotNet_PC</w:t>
      </w:r>
      <w:r w:rsidR="00613CF8">
        <w:rPr>
          <w:b/>
        </w:rPr>
        <w:t>_scripts</w:t>
      </w:r>
      <w:r w:rsidRPr="006100F2">
        <w:t>.</w:t>
      </w:r>
      <w:r>
        <w:rPr>
          <w:b/>
        </w:rPr>
        <w:t xml:space="preserve"> </w:t>
      </w:r>
      <w:r w:rsidR="00483881">
        <w:t xml:space="preserve">click </w:t>
      </w:r>
      <w:r w:rsidR="00483881" w:rsidRPr="008C2D7B">
        <w:rPr>
          <w:b/>
        </w:rPr>
        <w:t>Save</w:t>
      </w:r>
      <w:r>
        <w:t>, then c</w:t>
      </w:r>
      <w:r w:rsidR="008C2D7B">
        <w:t xml:space="preserve">lick </w:t>
      </w:r>
      <w:r w:rsidR="008C2D7B">
        <w:rPr>
          <w:b/>
        </w:rPr>
        <w:t xml:space="preserve">Runtime </w:t>
      </w:r>
      <w:r w:rsidR="00613CF8">
        <w:rPr>
          <w:b/>
        </w:rPr>
        <w:t>Mode</w:t>
      </w:r>
      <w:r w:rsidR="008C2D7B">
        <w:t>.</w:t>
      </w:r>
    </w:p>
    <w:p w14:paraId="623DCF20" w14:textId="13956166" w:rsidR="000B4BB1" w:rsidRDefault="000B4BB1" w:rsidP="00483881">
      <w:pPr>
        <w:pStyle w:val="sfStepFirst"/>
        <w:numPr>
          <w:ilvl w:val="0"/>
          <w:numId w:val="0"/>
        </w:numPr>
        <w:ind w:left="1800"/>
        <w:rPr>
          <w:b/>
        </w:rPr>
      </w:pPr>
      <w:r>
        <w:rPr>
          <w:b/>
          <w:noProof/>
        </w:rPr>
        <w:drawing>
          <wp:inline distT="0" distB="0" distL="0" distR="0" wp14:anchorId="1FC43FD6" wp14:editId="0AD5397D">
            <wp:extent cx="3616657" cy="244447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53303" cy="2469242"/>
                    </a:xfrm>
                    <a:prstGeom prst="rect">
                      <a:avLst/>
                    </a:prstGeom>
                    <a:noFill/>
                    <a:ln>
                      <a:noFill/>
                    </a:ln>
                  </pic:spPr>
                </pic:pic>
              </a:graphicData>
            </a:graphic>
          </wp:inline>
        </w:drawing>
      </w:r>
    </w:p>
    <w:p w14:paraId="36469586" w14:textId="77777777" w:rsidR="00483881" w:rsidRDefault="00483881" w:rsidP="00ED317D">
      <w:pPr>
        <w:pStyle w:val="Body"/>
        <w:ind w:left="2520"/>
      </w:pPr>
    </w:p>
    <w:p w14:paraId="54716C5B" w14:textId="60ACC4F7" w:rsidR="00ED317D" w:rsidRPr="008454F7" w:rsidRDefault="00ED317D" w:rsidP="00ED317D">
      <w:pPr>
        <w:pStyle w:val="h3Head3"/>
      </w:pPr>
      <w:bookmarkStart w:id="556" w:name="_Toc403410129"/>
      <w:r w:rsidRPr="008454F7">
        <w:t xml:space="preserve">Setup the Performance Test Set for iBank-dotNet (iBank </w:t>
      </w:r>
      <w:r w:rsidR="00034C30" w:rsidRPr="008454F7">
        <w:t>Investor</w:t>
      </w:r>
      <w:r w:rsidRPr="008454F7">
        <w:t>).</w:t>
      </w:r>
      <w:bookmarkEnd w:id="556"/>
    </w:p>
    <w:p w14:paraId="1E56CFFA" w14:textId="77777777" w:rsidR="00ED317D" w:rsidRPr="00550C91" w:rsidRDefault="00ED317D" w:rsidP="001C61BF">
      <w:pPr>
        <w:pStyle w:val="sfStepFirst"/>
        <w:numPr>
          <w:ilvl w:val="0"/>
          <w:numId w:val="165"/>
        </w:numPr>
      </w:pPr>
      <w:r w:rsidRPr="00550C91">
        <w:t xml:space="preserve">Open the HP ALM </w:t>
      </w:r>
      <w:r>
        <w:t>Desktop</w:t>
      </w:r>
      <w:r w:rsidRPr="00550C91">
        <w:t xml:space="preserve"> client and login to your </w:t>
      </w:r>
      <w:r w:rsidRPr="00EC726E">
        <w:rPr>
          <w:b/>
        </w:rPr>
        <w:t>Domain</w:t>
      </w:r>
      <w:r w:rsidRPr="00550C91">
        <w:t xml:space="preserve"> and </w:t>
      </w:r>
      <w:r w:rsidRPr="00EC726E">
        <w:rPr>
          <w:b/>
        </w:rPr>
        <w:t xml:space="preserve">Project </w:t>
      </w:r>
      <w:r w:rsidRPr="00550C91">
        <w:t>with the admin username and password.</w:t>
      </w:r>
    </w:p>
    <w:p w14:paraId="03757966" w14:textId="77777777" w:rsidR="00ED317D" w:rsidRDefault="00ED317D">
      <w:pPr>
        <w:pStyle w:val="sfStepFirst"/>
        <w:numPr>
          <w:ilvl w:val="0"/>
          <w:numId w:val="0"/>
        </w:numPr>
        <w:ind w:left="1800" w:firstLine="360"/>
        <w:pPrChange w:id="557" w:author="Niu, Cheng-Guang" w:date="2014-11-17T13:18:00Z">
          <w:pPr>
            <w:pStyle w:val="sfStepFirst"/>
            <w:numPr>
              <w:numId w:val="0"/>
            </w:numPr>
            <w:tabs>
              <w:tab w:val="clear" w:pos="2160"/>
            </w:tabs>
            <w:ind w:left="1800" w:firstLine="0"/>
          </w:pPr>
        </w:pPrChange>
      </w:pPr>
      <w:r w:rsidRPr="004C1827">
        <w:rPr>
          <w:b/>
        </w:rPr>
        <w:t>Domain:</w:t>
      </w:r>
      <w:r>
        <w:t xml:space="preserve"> DEVOPS</w:t>
      </w:r>
    </w:p>
    <w:p w14:paraId="4CBEEDC9" w14:textId="1F8555F6" w:rsidR="00ED317D" w:rsidRPr="003A4DE9" w:rsidRDefault="00ED317D">
      <w:pPr>
        <w:pStyle w:val="snStepNext"/>
        <w:ind w:firstLine="2160"/>
        <w:pPrChange w:id="558" w:author="Niu, Cheng-Guang" w:date="2014-11-17T13:18:00Z">
          <w:pPr>
            <w:pStyle w:val="snStepNext"/>
            <w:ind w:left="1890" w:hanging="90"/>
          </w:pPr>
        </w:pPrChange>
      </w:pPr>
      <w:r w:rsidRPr="004C1827">
        <w:rPr>
          <w:b/>
        </w:rPr>
        <w:t>Projects:</w:t>
      </w:r>
      <w:r>
        <w:t xml:space="preserve"> iBank_I</w:t>
      </w:r>
      <w:r w:rsidR="00D83948">
        <w:t>nvesting</w:t>
      </w:r>
    </w:p>
    <w:p w14:paraId="53B5068B" w14:textId="34E8BCB9" w:rsidR="00ED317D" w:rsidRPr="00550C91" w:rsidRDefault="00ED317D" w:rsidP="00ED317D">
      <w:pPr>
        <w:pStyle w:val="sfStepFirst"/>
        <w:numPr>
          <w:ilvl w:val="0"/>
          <w:numId w:val="54"/>
        </w:numPr>
      </w:pPr>
      <w:r w:rsidRPr="00550C91">
        <w:t xml:space="preserve">Create new ALM </w:t>
      </w:r>
      <w:r w:rsidRPr="00550C91">
        <w:rPr>
          <w:b/>
        </w:rPr>
        <w:t>Test Set</w:t>
      </w:r>
      <w:r w:rsidRPr="00550C91">
        <w:t xml:space="preserve"> and associate it with the ALM </w:t>
      </w:r>
      <w:r w:rsidR="00D11D58">
        <w:rPr>
          <w:b/>
        </w:rPr>
        <w:t>PC</w:t>
      </w:r>
      <w:r w:rsidRPr="00550C91">
        <w:rPr>
          <w:b/>
        </w:rPr>
        <w:t xml:space="preserve"> </w:t>
      </w:r>
      <w:r>
        <w:rPr>
          <w:b/>
        </w:rPr>
        <w:t>script</w:t>
      </w:r>
      <w:r w:rsidRPr="00550C91">
        <w:rPr>
          <w:b/>
        </w:rPr>
        <w:t xml:space="preserve"> </w:t>
      </w:r>
      <w:r w:rsidR="00D11D58">
        <w:t>imported</w:t>
      </w:r>
      <w:r w:rsidRPr="00550C91">
        <w:t xml:space="preserve"> in the previous steps.</w:t>
      </w:r>
    </w:p>
    <w:p w14:paraId="62C8EA1F" w14:textId="1C122FFB" w:rsidR="00ED317D" w:rsidRPr="00550C91" w:rsidRDefault="00ED317D" w:rsidP="001C61BF">
      <w:pPr>
        <w:pStyle w:val="sunSubstepNext"/>
        <w:numPr>
          <w:ilvl w:val="0"/>
          <w:numId w:val="167"/>
        </w:numPr>
      </w:pPr>
      <w:r w:rsidRPr="00550C91">
        <w:t xml:space="preserve">Click </w:t>
      </w:r>
      <w:r w:rsidRPr="003A1F4E">
        <w:rPr>
          <w:b/>
        </w:rPr>
        <w:t xml:space="preserve">Testing &gt; </w:t>
      </w:r>
      <w:r w:rsidRPr="00550C91">
        <w:rPr>
          <w:b/>
        </w:rPr>
        <w:t xml:space="preserve">Test </w:t>
      </w:r>
      <w:r w:rsidR="00D11D58">
        <w:rPr>
          <w:b/>
        </w:rPr>
        <w:t>Plan</w:t>
      </w:r>
      <w:r w:rsidRPr="00550C91">
        <w:t xml:space="preserve">. </w:t>
      </w:r>
    </w:p>
    <w:p w14:paraId="00C762FD" w14:textId="64DF9FDD" w:rsidR="00D11D58" w:rsidRDefault="00D11D58" w:rsidP="00ED317D">
      <w:pPr>
        <w:pStyle w:val="sunSubstepNext"/>
        <w:ind w:left="1800"/>
        <w:rPr>
          <w:noProof/>
        </w:rPr>
      </w:pPr>
      <w:r>
        <w:rPr>
          <w:noProof/>
        </w:rPr>
        <w:drawing>
          <wp:inline distT="0" distB="0" distL="0" distR="0" wp14:anchorId="7D2BEC5B" wp14:editId="310B3532">
            <wp:extent cx="5259767" cy="17605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85127" cy="1769050"/>
                    </a:xfrm>
                    <a:prstGeom prst="rect">
                      <a:avLst/>
                    </a:prstGeom>
                    <a:noFill/>
                    <a:ln>
                      <a:noFill/>
                    </a:ln>
                  </pic:spPr>
                </pic:pic>
              </a:graphicData>
            </a:graphic>
          </wp:inline>
        </w:drawing>
      </w:r>
    </w:p>
    <w:p w14:paraId="04FB2649" w14:textId="48A53E34" w:rsidR="00ED317D" w:rsidRDefault="00ED317D" w:rsidP="001C61BF">
      <w:pPr>
        <w:pStyle w:val="sunSubstepNext"/>
        <w:numPr>
          <w:ilvl w:val="0"/>
          <w:numId w:val="167"/>
        </w:numPr>
      </w:pPr>
      <w:r w:rsidRPr="00550C91">
        <w:t xml:space="preserve">Click </w:t>
      </w:r>
      <w:r w:rsidRPr="00550C91">
        <w:rPr>
          <w:b/>
        </w:rPr>
        <w:t xml:space="preserve">Test </w:t>
      </w:r>
      <w:r>
        <w:rPr>
          <w:b/>
        </w:rPr>
        <w:t xml:space="preserve">&gt; </w:t>
      </w:r>
      <w:r w:rsidRPr="00550C91">
        <w:rPr>
          <w:b/>
        </w:rPr>
        <w:t xml:space="preserve">New Test </w:t>
      </w:r>
      <w:r w:rsidRPr="00550C91">
        <w:t>from the toolbar above</w:t>
      </w:r>
      <w:r>
        <w:t xml:space="preserve"> and create new</w:t>
      </w:r>
      <w:r w:rsidR="00D11D58">
        <w:t xml:space="preserve"> empty</w:t>
      </w:r>
      <w:r>
        <w:t xml:space="preserve"> test -</w:t>
      </w:r>
      <w:r w:rsidRPr="00E97F2A">
        <w:t xml:space="preserve"> </w:t>
      </w:r>
      <w:r>
        <w:t xml:space="preserve"> </w:t>
      </w:r>
      <w:r w:rsidR="00D11D58" w:rsidRPr="00D11D58">
        <w:rPr>
          <w:b/>
        </w:rPr>
        <w:t>iBank_dotNet_PC</w:t>
      </w:r>
      <w:r w:rsidRPr="00550C91">
        <w:t>.</w:t>
      </w:r>
      <w:r>
        <w:t xml:space="preserve"> </w:t>
      </w:r>
      <w:r w:rsidR="00D11D58">
        <w:t xml:space="preserve">Click </w:t>
      </w:r>
      <w:r w:rsidR="00D11D58">
        <w:rPr>
          <w:b/>
        </w:rPr>
        <w:t>OK</w:t>
      </w:r>
      <w:r w:rsidR="00D11D58">
        <w:t>.</w:t>
      </w:r>
    </w:p>
    <w:p w14:paraId="31F85E97" w14:textId="23FA721C" w:rsidR="00ED317D" w:rsidRPr="00550C91" w:rsidRDefault="00D11D58" w:rsidP="00ED317D">
      <w:pPr>
        <w:pStyle w:val="sunSubstepNext"/>
        <w:ind w:left="1800"/>
      </w:pPr>
      <w:r>
        <w:rPr>
          <w:noProof/>
        </w:rPr>
        <w:lastRenderedPageBreak/>
        <w:drawing>
          <wp:inline distT="0" distB="0" distL="0" distR="0" wp14:anchorId="1FC626D9" wp14:editId="16048F44">
            <wp:extent cx="5254625" cy="3504822"/>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3605" cy="3517482"/>
                    </a:xfrm>
                    <a:prstGeom prst="rect">
                      <a:avLst/>
                    </a:prstGeom>
                    <a:noFill/>
                    <a:ln>
                      <a:noFill/>
                    </a:ln>
                  </pic:spPr>
                </pic:pic>
              </a:graphicData>
            </a:graphic>
          </wp:inline>
        </w:drawing>
      </w:r>
    </w:p>
    <w:p w14:paraId="205196CE" w14:textId="1A18AEC0" w:rsidR="00ED317D" w:rsidRPr="00550C91" w:rsidRDefault="00D11D58" w:rsidP="00ED317D">
      <w:pPr>
        <w:pStyle w:val="snStepNext"/>
        <w:ind w:left="1800"/>
      </w:pPr>
      <w:r>
        <w:rPr>
          <w:noProof/>
        </w:rPr>
        <w:drawing>
          <wp:inline distT="0" distB="0" distL="0" distR="0" wp14:anchorId="4994AA87" wp14:editId="47F8DDD9">
            <wp:extent cx="5261212" cy="195729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3554" cy="1961888"/>
                    </a:xfrm>
                    <a:prstGeom prst="rect">
                      <a:avLst/>
                    </a:prstGeom>
                    <a:noFill/>
                    <a:ln>
                      <a:noFill/>
                    </a:ln>
                  </pic:spPr>
                </pic:pic>
              </a:graphicData>
            </a:graphic>
          </wp:inline>
        </w:drawing>
      </w:r>
    </w:p>
    <w:p w14:paraId="6169FDA6" w14:textId="018C26FA" w:rsidR="00D11D58" w:rsidRDefault="00D11D58" w:rsidP="001C61BF">
      <w:pPr>
        <w:pStyle w:val="sunSubstepNext"/>
        <w:numPr>
          <w:ilvl w:val="0"/>
          <w:numId w:val="167"/>
        </w:numPr>
      </w:pPr>
      <w:r w:rsidRPr="00550C91">
        <w:t xml:space="preserve">Click </w:t>
      </w:r>
      <w:r w:rsidRPr="003A1F4E">
        <w:rPr>
          <w:b/>
        </w:rPr>
        <w:t xml:space="preserve">Testing &gt; </w:t>
      </w:r>
      <w:r w:rsidRPr="00550C91">
        <w:rPr>
          <w:b/>
        </w:rPr>
        <w:t xml:space="preserve">Test </w:t>
      </w:r>
      <w:r>
        <w:rPr>
          <w:b/>
        </w:rPr>
        <w:t>Lab</w:t>
      </w:r>
      <w:r>
        <w:t>.</w:t>
      </w:r>
    </w:p>
    <w:p w14:paraId="12E1B768" w14:textId="07BEB9D3" w:rsidR="00D11D58" w:rsidRDefault="00840643" w:rsidP="00840643">
      <w:pPr>
        <w:pStyle w:val="sunSubstepNext"/>
        <w:ind w:left="1800"/>
      </w:pPr>
      <w:r>
        <w:rPr>
          <w:noProof/>
        </w:rPr>
        <w:drawing>
          <wp:inline distT="0" distB="0" distL="0" distR="0" wp14:anchorId="77CD0B29" wp14:editId="3163A5E0">
            <wp:extent cx="5254227" cy="168235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81665" cy="1691140"/>
                    </a:xfrm>
                    <a:prstGeom prst="rect">
                      <a:avLst/>
                    </a:prstGeom>
                    <a:noFill/>
                    <a:ln>
                      <a:noFill/>
                    </a:ln>
                  </pic:spPr>
                </pic:pic>
              </a:graphicData>
            </a:graphic>
          </wp:inline>
        </w:drawing>
      </w:r>
    </w:p>
    <w:p w14:paraId="7A53566E" w14:textId="30327AE0" w:rsidR="00840643" w:rsidRDefault="00840643" w:rsidP="001C61BF">
      <w:pPr>
        <w:pStyle w:val="sunSubstepNext"/>
        <w:numPr>
          <w:ilvl w:val="0"/>
          <w:numId w:val="167"/>
        </w:numPr>
      </w:pPr>
      <w:r>
        <w:t xml:space="preserve">Select </w:t>
      </w:r>
      <w:r w:rsidRPr="00840643">
        <w:rPr>
          <w:b/>
        </w:rPr>
        <w:t>iBank</w:t>
      </w:r>
      <w:r>
        <w:t xml:space="preserve"> folder. </w:t>
      </w:r>
      <w:r w:rsidRPr="00840643">
        <w:t>Click</w:t>
      </w:r>
      <w:r w:rsidRPr="00550C91">
        <w:t xml:space="preserve"> </w:t>
      </w:r>
      <w:r w:rsidRPr="00550C91">
        <w:rPr>
          <w:b/>
        </w:rPr>
        <w:t>Test</w:t>
      </w:r>
      <w:r>
        <w:rPr>
          <w:b/>
        </w:rPr>
        <w:t xml:space="preserve"> Set</w:t>
      </w:r>
      <w:r w:rsidRPr="00550C91">
        <w:rPr>
          <w:b/>
        </w:rPr>
        <w:t xml:space="preserve"> </w:t>
      </w:r>
      <w:r>
        <w:rPr>
          <w:b/>
        </w:rPr>
        <w:t xml:space="preserve">&gt; </w:t>
      </w:r>
      <w:r w:rsidRPr="00550C91">
        <w:rPr>
          <w:b/>
        </w:rPr>
        <w:t>New Test</w:t>
      </w:r>
      <w:r>
        <w:rPr>
          <w:b/>
        </w:rPr>
        <w:t xml:space="preserve"> set</w:t>
      </w:r>
      <w:r w:rsidRPr="00550C91">
        <w:rPr>
          <w:b/>
        </w:rPr>
        <w:t xml:space="preserve"> </w:t>
      </w:r>
      <w:r w:rsidRPr="00550C91">
        <w:t>from the toolbar above</w:t>
      </w:r>
      <w:r>
        <w:t xml:space="preserve"> and create new test set - </w:t>
      </w:r>
      <w:r w:rsidRPr="00D11D58">
        <w:rPr>
          <w:b/>
        </w:rPr>
        <w:t>iBank</w:t>
      </w:r>
      <w:r>
        <w:rPr>
          <w:b/>
        </w:rPr>
        <w:t>-dotNET(Performance Test)</w:t>
      </w:r>
      <w:r w:rsidRPr="00550C91">
        <w:t>.</w:t>
      </w:r>
      <w:r>
        <w:t xml:space="preserve"> Click </w:t>
      </w:r>
      <w:r>
        <w:rPr>
          <w:b/>
        </w:rPr>
        <w:t>OK</w:t>
      </w:r>
      <w:r>
        <w:t>.</w:t>
      </w:r>
    </w:p>
    <w:p w14:paraId="6A27A4CE" w14:textId="0CE6B26B" w:rsidR="00840643" w:rsidRDefault="00840643" w:rsidP="00840643">
      <w:pPr>
        <w:pStyle w:val="sunSubstepNext"/>
        <w:ind w:left="1800"/>
      </w:pPr>
      <w:r>
        <w:rPr>
          <w:noProof/>
        </w:rPr>
        <w:lastRenderedPageBreak/>
        <w:drawing>
          <wp:inline distT="0" distB="0" distL="0" distR="0" wp14:anchorId="43F9B176" wp14:editId="56DF4642">
            <wp:extent cx="5254388" cy="1651379"/>
            <wp:effectExtent l="0" t="0" r="381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6790" cy="1658420"/>
                    </a:xfrm>
                    <a:prstGeom prst="rect">
                      <a:avLst/>
                    </a:prstGeom>
                    <a:noFill/>
                    <a:ln>
                      <a:noFill/>
                    </a:ln>
                  </pic:spPr>
                </pic:pic>
              </a:graphicData>
            </a:graphic>
          </wp:inline>
        </w:drawing>
      </w:r>
    </w:p>
    <w:p w14:paraId="26875CD4" w14:textId="77777777" w:rsidR="00A61C24" w:rsidRDefault="00840643">
      <w:pPr>
        <w:pStyle w:val="sunSubstepNext"/>
        <w:numPr>
          <w:ilvl w:val="0"/>
          <w:numId w:val="167"/>
        </w:numPr>
        <w:rPr>
          <w:ins w:id="559" w:author="Niu, Cheng-Guang" w:date="2014-11-17T13:19:00Z"/>
        </w:rPr>
        <w:pPrChange w:id="560" w:author="Niu, Cheng-Guang" w:date="2014-11-17T13:19:00Z">
          <w:pPr>
            <w:pStyle w:val="sunSubstepNext"/>
            <w:numPr>
              <w:numId w:val="167"/>
            </w:numPr>
            <w:tabs>
              <w:tab w:val="num" w:pos="2520"/>
            </w:tabs>
            <w:ind w:left="1800" w:hanging="360"/>
          </w:pPr>
        </w:pPrChange>
      </w:pPr>
      <w:r>
        <w:t>A</w:t>
      </w:r>
      <w:r w:rsidR="00ED317D" w:rsidRPr="00550C91">
        <w:t>ssociate the</w:t>
      </w:r>
      <w:r>
        <w:t xml:space="preserve"> new</w:t>
      </w:r>
      <w:r w:rsidR="00ED317D" w:rsidRPr="00550C91">
        <w:t xml:space="preserve"> ALM </w:t>
      </w:r>
      <w:r w:rsidR="00ED317D" w:rsidRPr="00C148D6">
        <w:rPr>
          <w:b/>
        </w:rPr>
        <w:t xml:space="preserve">Test </w:t>
      </w:r>
      <w:r w:rsidRPr="00C148D6">
        <w:rPr>
          <w:b/>
        </w:rPr>
        <w:t xml:space="preserve">Set </w:t>
      </w:r>
      <w:r w:rsidRPr="00840643">
        <w:t>with</w:t>
      </w:r>
      <w:r w:rsidRPr="00C148D6">
        <w:rPr>
          <w:b/>
        </w:rPr>
        <w:t xml:space="preserve"> </w:t>
      </w:r>
      <w:r w:rsidRPr="00840643">
        <w:t>the</w:t>
      </w:r>
      <w:r w:rsidRPr="00C148D6">
        <w:rPr>
          <w:b/>
        </w:rPr>
        <w:t xml:space="preserve"> Test </w:t>
      </w:r>
      <w:r w:rsidR="00ED317D" w:rsidRPr="00550C91">
        <w:t>created in the previous steps</w:t>
      </w:r>
      <w:r w:rsidR="00ED317D">
        <w:t>.</w:t>
      </w:r>
      <w:r>
        <w:t xml:space="preserve"> S</w:t>
      </w:r>
      <w:r w:rsidR="00ED317D" w:rsidRPr="00395103">
        <w:t>elect the</w:t>
      </w:r>
      <w:r w:rsidR="00ED317D" w:rsidRPr="00C148D6">
        <w:rPr>
          <w:b/>
        </w:rPr>
        <w:t xml:space="preserve"> iBank</w:t>
      </w:r>
      <w:r w:rsidR="00C148D6" w:rsidRPr="00C148D6">
        <w:rPr>
          <w:b/>
        </w:rPr>
        <w:t>-dotNET</w:t>
      </w:r>
      <w:r w:rsidR="00ED317D" w:rsidRPr="00C148D6">
        <w:rPr>
          <w:b/>
        </w:rPr>
        <w:t>(Performance Test)</w:t>
      </w:r>
      <w:r>
        <w:t xml:space="preserve"> and</w:t>
      </w:r>
      <w:r w:rsidR="00ED317D">
        <w:t xml:space="preserve"> </w:t>
      </w:r>
      <w:r>
        <w:t>c</w:t>
      </w:r>
      <w:r w:rsidR="00ED317D">
        <w:t xml:space="preserve">lick on </w:t>
      </w:r>
      <w:r w:rsidR="0017487A" w:rsidRPr="00C148D6">
        <w:rPr>
          <w:b/>
        </w:rPr>
        <w:t>Select Tests</w:t>
      </w:r>
      <w:r w:rsidR="00ED317D">
        <w:t>.</w:t>
      </w:r>
      <w:r w:rsidR="0017487A">
        <w:t xml:space="preserve"> </w:t>
      </w:r>
    </w:p>
    <w:p w14:paraId="621147BA" w14:textId="3200F580" w:rsidR="00ED317D" w:rsidRDefault="0017487A">
      <w:pPr>
        <w:pStyle w:val="sunSubstepNext"/>
        <w:ind w:left="2520" w:hanging="720"/>
        <w:pPrChange w:id="561" w:author="Niu, Cheng-Guang" w:date="2014-11-17T13:19:00Z">
          <w:pPr>
            <w:pStyle w:val="sunSubstepNext"/>
            <w:numPr>
              <w:numId w:val="167"/>
            </w:numPr>
            <w:tabs>
              <w:tab w:val="num" w:pos="2520"/>
            </w:tabs>
            <w:ind w:left="1800" w:hanging="360"/>
          </w:pPr>
        </w:pPrChange>
      </w:pPr>
      <w:r>
        <w:rPr>
          <w:noProof/>
        </w:rPr>
        <w:drawing>
          <wp:inline distT="0" distB="0" distL="0" distR="0" wp14:anchorId="0B96B4F6" wp14:editId="4E97418B">
            <wp:extent cx="5233755" cy="1675800"/>
            <wp:effectExtent l="0" t="0" r="508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60989" cy="1684520"/>
                    </a:xfrm>
                    <a:prstGeom prst="rect">
                      <a:avLst/>
                    </a:prstGeom>
                    <a:noFill/>
                    <a:ln>
                      <a:noFill/>
                    </a:ln>
                  </pic:spPr>
                </pic:pic>
              </a:graphicData>
            </a:graphic>
          </wp:inline>
        </w:drawing>
      </w:r>
    </w:p>
    <w:p w14:paraId="525BD924" w14:textId="4A102A82" w:rsidR="0017487A" w:rsidRDefault="0017487A" w:rsidP="001C61BF">
      <w:pPr>
        <w:pStyle w:val="sunSubstepNext"/>
        <w:numPr>
          <w:ilvl w:val="0"/>
          <w:numId w:val="167"/>
        </w:numPr>
      </w:pPr>
      <w:r>
        <w:t xml:space="preserve">Select </w:t>
      </w:r>
      <w:r w:rsidRPr="0017487A">
        <w:rPr>
          <w:b/>
        </w:rPr>
        <w:t>iBank_dotNet_PC</w:t>
      </w:r>
      <w:r>
        <w:t xml:space="preserve"> from the </w:t>
      </w:r>
      <w:r>
        <w:rPr>
          <w:b/>
        </w:rPr>
        <w:t xml:space="preserve">Test Plan Tree </w:t>
      </w:r>
      <w:r>
        <w:t xml:space="preserve">and click </w:t>
      </w:r>
      <w:r>
        <w:rPr>
          <w:noProof/>
        </w:rPr>
        <w:drawing>
          <wp:inline distT="0" distB="0" distL="0" distR="0" wp14:anchorId="28A61C76" wp14:editId="1BBA5D18">
            <wp:extent cx="191135" cy="1841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1135" cy="184150"/>
                    </a:xfrm>
                    <a:prstGeom prst="rect">
                      <a:avLst/>
                    </a:prstGeom>
                    <a:noFill/>
                    <a:ln>
                      <a:noFill/>
                    </a:ln>
                  </pic:spPr>
                </pic:pic>
              </a:graphicData>
            </a:graphic>
          </wp:inline>
        </w:drawing>
      </w:r>
      <w:r>
        <w:t xml:space="preserve">to add the </w:t>
      </w:r>
      <w:r w:rsidRPr="0017487A">
        <w:rPr>
          <w:b/>
        </w:rPr>
        <w:t>Test</w:t>
      </w:r>
      <w:r>
        <w:t>.</w:t>
      </w:r>
    </w:p>
    <w:p w14:paraId="72206127" w14:textId="0A7FCB4C" w:rsidR="0017487A" w:rsidRDefault="0017487A" w:rsidP="0017487A">
      <w:pPr>
        <w:pStyle w:val="sunSubstepNext"/>
        <w:ind w:left="1800"/>
      </w:pPr>
      <w:r>
        <w:rPr>
          <w:noProof/>
        </w:rPr>
        <w:drawing>
          <wp:inline distT="0" distB="0" distL="0" distR="0" wp14:anchorId="1347F0AC" wp14:editId="57923543">
            <wp:extent cx="5261212" cy="165352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81924" cy="1660033"/>
                    </a:xfrm>
                    <a:prstGeom prst="rect">
                      <a:avLst/>
                    </a:prstGeom>
                    <a:noFill/>
                    <a:ln>
                      <a:noFill/>
                    </a:ln>
                  </pic:spPr>
                </pic:pic>
              </a:graphicData>
            </a:graphic>
          </wp:inline>
        </w:drawing>
      </w:r>
    </w:p>
    <w:p w14:paraId="4BF9A17B" w14:textId="1489C3D1" w:rsidR="00ED317D" w:rsidRDefault="0017487A" w:rsidP="001C61BF">
      <w:pPr>
        <w:pStyle w:val="sunSubstepNext"/>
        <w:numPr>
          <w:ilvl w:val="0"/>
          <w:numId w:val="167"/>
        </w:numPr>
      </w:pPr>
      <w:r>
        <w:t xml:space="preserve">Click on </w:t>
      </w:r>
      <w:r w:rsidRPr="0017487A">
        <w:rPr>
          <w:b/>
        </w:rPr>
        <w:t>Execution Grid</w:t>
      </w:r>
      <w:r>
        <w:t xml:space="preserve"> and then click on </w:t>
      </w:r>
      <w:r w:rsidRPr="0017487A">
        <w:rPr>
          <w:b/>
        </w:rPr>
        <w:t>Edit Test</w:t>
      </w:r>
      <w:r>
        <w:t>. S</w:t>
      </w:r>
      <w:r w:rsidR="00ED317D">
        <w:t xml:space="preserve">elect </w:t>
      </w:r>
      <w:r w:rsidR="00ED317D" w:rsidRPr="0017487A">
        <w:rPr>
          <w:b/>
        </w:rPr>
        <w:t xml:space="preserve"> Real-world schedule, by test</w:t>
      </w:r>
      <w:r w:rsidR="00ED317D">
        <w:t xml:space="preserve"> – </w:t>
      </w:r>
      <w:r w:rsidR="00ED317D" w:rsidRPr="0017487A">
        <w:rPr>
          <w:b/>
        </w:rPr>
        <w:t>by number</w:t>
      </w:r>
      <w:r w:rsidR="00ED317D">
        <w:t xml:space="preserve"> and click </w:t>
      </w:r>
      <w:r w:rsidR="00ED317D" w:rsidRPr="0017487A">
        <w:rPr>
          <w:b/>
        </w:rPr>
        <w:t>OK</w:t>
      </w:r>
      <w:r w:rsidR="00ED317D">
        <w:t>.</w:t>
      </w:r>
    </w:p>
    <w:p w14:paraId="2D8E85E5" w14:textId="77777777" w:rsidR="00ED317D" w:rsidRDefault="00ED317D" w:rsidP="00ED317D">
      <w:pPr>
        <w:pStyle w:val="sunSubstepNext"/>
        <w:ind w:left="1800"/>
      </w:pPr>
      <w:r>
        <w:rPr>
          <w:noProof/>
        </w:rPr>
        <w:lastRenderedPageBreak/>
        <w:drawing>
          <wp:inline distT="0" distB="0" distL="0" distR="0" wp14:anchorId="0983CC20" wp14:editId="1F12397D">
            <wp:extent cx="2479853" cy="24641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494746" cy="2478957"/>
                    </a:xfrm>
                    <a:prstGeom prst="rect">
                      <a:avLst/>
                    </a:prstGeom>
                    <a:noFill/>
                    <a:ln>
                      <a:noFill/>
                    </a:ln>
                  </pic:spPr>
                </pic:pic>
              </a:graphicData>
            </a:graphic>
          </wp:inline>
        </w:drawing>
      </w:r>
    </w:p>
    <w:p w14:paraId="4FB36853" w14:textId="12FC5D94" w:rsidR="00ED317D" w:rsidRDefault="00BE7BE0" w:rsidP="001C61BF">
      <w:pPr>
        <w:pStyle w:val="sunSubstepNext"/>
        <w:numPr>
          <w:ilvl w:val="0"/>
          <w:numId w:val="167"/>
        </w:numPr>
      </w:pPr>
      <w:r>
        <w:t xml:space="preserve">Click </w:t>
      </w:r>
      <w:r>
        <w:rPr>
          <w:b/>
        </w:rPr>
        <w:t>Select Scripts</w:t>
      </w:r>
      <w:r w:rsidRPr="00BE7BE0">
        <w:t>,</w:t>
      </w:r>
      <w:r>
        <w:t xml:space="preserve"> e</w:t>
      </w:r>
      <w:r w:rsidR="00ED317D">
        <w:t xml:space="preserve">xpand the scripts tree and select </w:t>
      </w:r>
      <w:r w:rsidR="0017487A" w:rsidRPr="00BE7BE0">
        <w:rPr>
          <w:b/>
        </w:rPr>
        <w:t>iBank_dotNet_PC_s</w:t>
      </w:r>
      <w:r w:rsidR="00ED317D" w:rsidRPr="00BE7BE0">
        <w:rPr>
          <w:b/>
        </w:rPr>
        <w:t>cript</w:t>
      </w:r>
      <w:r w:rsidR="0017487A" w:rsidRPr="00BE7BE0">
        <w:rPr>
          <w:b/>
        </w:rPr>
        <w:t>s</w:t>
      </w:r>
      <w:r w:rsidRPr="00BE7BE0">
        <w:t>.</w:t>
      </w:r>
      <w:r>
        <w:t xml:space="preserve"> C</w:t>
      </w:r>
      <w:r w:rsidR="00ED317D">
        <w:t xml:space="preserve">lick </w:t>
      </w:r>
      <w:r w:rsidR="00ED317D">
        <w:rPr>
          <w:noProof/>
        </w:rPr>
        <w:drawing>
          <wp:inline distT="0" distB="0" distL="0" distR="0" wp14:anchorId="0220D459" wp14:editId="19342457">
            <wp:extent cx="247015" cy="201930"/>
            <wp:effectExtent l="0" t="0" r="635"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47015" cy="201930"/>
                    </a:xfrm>
                    <a:prstGeom prst="rect">
                      <a:avLst/>
                    </a:prstGeom>
                    <a:noFill/>
                    <a:ln>
                      <a:noFill/>
                    </a:ln>
                  </pic:spPr>
                </pic:pic>
              </a:graphicData>
            </a:graphic>
          </wp:inline>
        </w:drawing>
      </w:r>
      <w:r w:rsidR="00ED317D">
        <w:t xml:space="preserve"> to add the pc script.</w:t>
      </w:r>
    </w:p>
    <w:p w14:paraId="30B61298" w14:textId="18102930" w:rsidR="00ED317D" w:rsidRDefault="0017487A" w:rsidP="00ED317D">
      <w:pPr>
        <w:pStyle w:val="sunSubstepNext"/>
        <w:ind w:left="1800"/>
      </w:pPr>
      <w:r>
        <w:rPr>
          <w:noProof/>
        </w:rPr>
        <w:drawing>
          <wp:inline distT="0" distB="0" distL="0" distR="0" wp14:anchorId="213111DD" wp14:editId="0062CC5D">
            <wp:extent cx="5165678" cy="13770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02413" cy="1386794"/>
                    </a:xfrm>
                    <a:prstGeom prst="rect">
                      <a:avLst/>
                    </a:prstGeom>
                    <a:noFill/>
                    <a:ln>
                      <a:noFill/>
                    </a:ln>
                  </pic:spPr>
                </pic:pic>
              </a:graphicData>
            </a:graphic>
          </wp:inline>
        </w:drawing>
      </w:r>
    </w:p>
    <w:p w14:paraId="3413D36E" w14:textId="11376D4A" w:rsidR="0017487A" w:rsidRDefault="0017487A" w:rsidP="001C61BF">
      <w:pPr>
        <w:pStyle w:val="sunSubstepNext"/>
        <w:numPr>
          <w:ilvl w:val="0"/>
          <w:numId w:val="167"/>
        </w:numPr>
      </w:pPr>
      <w:r>
        <w:t xml:space="preserve">Select </w:t>
      </w:r>
      <w:r w:rsidRPr="0017487A">
        <w:rPr>
          <w:b/>
        </w:rPr>
        <w:t>Load Generators</w:t>
      </w:r>
      <w:r>
        <w:t xml:space="preserve"> and </w:t>
      </w:r>
      <w:r w:rsidRPr="0017487A">
        <w:rPr>
          <w:b/>
        </w:rPr>
        <w:t>Controller</w:t>
      </w:r>
      <w:r>
        <w:t>.</w:t>
      </w:r>
    </w:p>
    <w:p w14:paraId="53F40DE9" w14:textId="46972910" w:rsidR="00ED317D" w:rsidRDefault="0017487A" w:rsidP="00ED317D">
      <w:pPr>
        <w:pStyle w:val="sunSubstepNext"/>
        <w:ind w:left="1800"/>
      </w:pPr>
      <w:r>
        <w:rPr>
          <w:noProof/>
        </w:rPr>
        <w:drawing>
          <wp:inline distT="0" distB="0" distL="0" distR="0" wp14:anchorId="12A7CD2B" wp14:editId="6946CC72">
            <wp:extent cx="5172814" cy="1298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197268" cy="1304614"/>
                    </a:xfrm>
                    <a:prstGeom prst="rect">
                      <a:avLst/>
                    </a:prstGeom>
                    <a:noFill/>
                    <a:ln>
                      <a:noFill/>
                    </a:ln>
                  </pic:spPr>
                </pic:pic>
              </a:graphicData>
            </a:graphic>
          </wp:inline>
        </w:drawing>
      </w:r>
    </w:p>
    <w:p w14:paraId="54C6826E" w14:textId="7F2828B9" w:rsidR="00ED317D" w:rsidRDefault="00ED317D" w:rsidP="001C61BF">
      <w:pPr>
        <w:pStyle w:val="sunSubstepNext"/>
        <w:numPr>
          <w:ilvl w:val="0"/>
          <w:numId w:val="167"/>
        </w:numPr>
      </w:pPr>
      <w:r>
        <w:t xml:space="preserve">Configure the number of </w:t>
      </w:r>
      <w:r w:rsidRPr="001F54F1">
        <w:rPr>
          <w:b/>
        </w:rPr>
        <w:t>Vusers</w:t>
      </w:r>
      <w:r w:rsidR="0017487A">
        <w:t xml:space="preserve"> and</w:t>
      </w:r>
      <w:r>
        <w:t xml:space="preserve"> </w:t>
      </w:r>
      <w:r w:rsidRPr="001F54F1">
        <w:rPr>
          <w:b/>
        </w:rPr>
        <w:t>duration</w:t>
      </w:r>
      <w:r w:rsidR="0017487A" w:rsidRPr="0017487A">
        <w:t>,</w:t>
      </w:r>
      <w:r w:rsidR="0017487A">
        <w:rPr>
          <w:b/>
        </w:rPr>
        <w:t xml:space="preserve"> </w:t>
      </w:r>
      <w:r>
        <w:t xml:space="preserve">then click </w:t>
      </w:r>
      <w:r w:rsidRPr="00395103">
        <w:rPr>
          <w:b/>
        </w:rPr>
        <w:t>Save</w:t>
      </w:r>
      <w:r w:rsidRPr="00395103">
        <w:t>.</w:t>
      </w:r>
    </w:p>
    <w:p w14:paraId="5E86872F" w14:textId="77777777" w:rsidR="00ED317D" w:rsidRDefault="00ED317D" w:rsidP="00ED317D">
      <w:pPr>
        <w:pStyle w:val="sunSubstepNext"/>
        <w:ind w:left="1800"/>
      </w:pPr>
      <w:r>
        <w:rPr>
          <w:noProof/>
        </w:rPr>
        <w:drawing>
          <wp:inline distT="0" distB="0" distL="0" distR="0" wp14:anchorId="7F63CD3E" wp14:editId="5C1E2840">
            <wp:extent cx="5189677" cy="2223484"/>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195791" cy="2226103"/>
                    </a:xfrm>
                    <a:prstGeom prst="rect">
                      <a:avLst/>
                    </a:prstGeom>
                    <a:noFill/>
                    <a:ln>
                      <a:noFill/>
                    </a:ln>
                  </pic:spPr>
                </pic:pic>
              </a:graphicData>
            </a:graphic>
          </wp:inline>
        </w:drawing>
      </w:r>
    </w:p>
    <w:p w14:paraId="69FCEC04" w14:textId="077BE544" w:rsidR="00ED317D" w:rsidRDefault="00ED317D" w:rsidP="001C61BF">
      <w:pPr>
        <w:pStyle w:val="sunSubstepNext"/>
        <w:numPr>
          <w:ilvl w:val="0"/>
          <w:numId w:val="167"/>
        </w:numPr>
      </w:pPr>
      <w:r>
        <w:lastRenderedPageBreak/>
        <w:t xml:space="preserve">Click </w:t>
      </w:r>
      <w:r>
        <w:rPr>
          <w:b/>
        </w:rPr>
        <w:t>Summary</w:t>
      </w:r>
      <w:r>
        <w:t xml:space="preserve">, and under </w:t>
      </w:r>
      <w:r>
        <w:rPr>
          <w:b/>
        </w:rPr>
        <w:t xml:space="preserve">Service Level Agreement </w:t>
      </w:r>
      <w:r>
        <w:t xml:space="preserve">add </w:t>
      </w:r>
      <w:r w:rsidR="00E0769A">
        <w:t xml:space="preserve">new </w:t>
      </w:r>
      <w:r w:rsidR="00E0769A">
        <w:rPr>
          <w:b/>
        </w:rPr>
        <w:t>Transaction Response Time Percentile</w:t>
      </w:r>
      <w:r w:rsidRPr="00E0769A">
        <w:t xml:space="preserve"> SLA</w:t>
      </w:r>
      <w:r>
        <w:t>. C</w:t>
      </w:r>
      <w:r w:rsidRPr="001F54F1">
        <w:t>lick</w:t>
      </w:r>
      <w:r>
        <w:t xml:space="preserve"> </w:t>
      </w:r>
      <w:r>
        <w:rPr>
          <w:b/>
        </w:rPr>
        <w:t xml:space="preserve">Save </w:t>
      </w:r>
      <w:r>
        <w:t>and</w:t>
      </w:r>
      <w:r w:rsidRPr="001F54F1">
        <w:rPr>
          <w:b/>
        </w:rPr>
        <w:t xml:space="preserve"> Close.</w:t>
      </w:r>
    </w:p>
    <w:p w14:paraId="26F73C68" w14:textId="0888F5B9" w:rsidR="00ED317D" w:rsidRDefault="00BE7BE0" w:rsidP="00ED317D">
      <w:pPr>
        <w:pStyle w:val="sunSubstepNext"/>
        <w:ind w:left="1800"/>
      </w:pPr>
      <w:r>
        <w:rPr>
          <w:noProof/>
        </w:rPr>
        <w:drawing>
          <wp:inline distT="0" distB="0" distL="0" distR="0" wp14:anchorId="2D231040" wp14:editId="0BFB0AA0">
            <wp:extent cx="5179164" cy="2061584"/>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186981" cy="2064696"/>
                    </a:xfrm>
                    <a:prstGeom prst="rect">
                      <a:avLst/>
                    </a:prstGeom>
                    <a:noFill/>
                    <a:ln>
                      <a:noFill/>
                    </a:ln>
                  </pic:spPr>
                </pic:pic>
              </a:graphicData>
            </a:graphic>
          </wp:inline>
        </w:drawing>
      </w:r>
    </w:p>
    <w:p w14:paraId="75D52B48" w14:textId="0A04C95D" w:rsidR="00ED317D" w:rsidRDefault="00ED317D" w:rsidP="00ED317D">
      <w:pPr>
        <w:pStyle w:val="sfStepFirst"/>
        <w:numPr>
          <w:ilvl w:val="0"/>
          <w:numId w:val="54"/>
        </w:numPr>
      </w:pPr>
      <w:r>
        <w:t xml:space="preserve">To verify the new Test Set is working, select the </w:t>
      </w:r>
      <w:r w:rsidRPr="003A1F4E">
        <w:rPr>
          <w:b/>
        </w:rPr>
        <w:t>iBank-</w:t>
      </w:r>
      <w:r w:rsidR="00E0769A">
        <w:rPr>
          <w:b/>
        </w:rPr>
        <w:t>dotNET</w:t>
      </w:r>
      <w:r w:rsidRPr="003A1F4E">
        <w:rPr>
          <w:b/>
        </w:rPr>
        <w:t>(</w:t>
      </w:r>
      <w:r>
        <w:rPr>
          <w:b/>
        </w:rPr>
        <w:t>Performance</w:t>
      </w:r>
      <w:r w:rsidRPr="003A1F4E">
        <w:rPr>
          <w:b/>
        </w:rPr>
        <w:t xml:space="preserve"> Tests)</w:t>
      </w:r>
      <w:r>
        <w:t xml:space="preserve"> test set and click </w:t>
      </w:r>
      <w:r>
        <w:rPr>
          <w:noProof/>
        </w:rPr>
        <w:drawing>
          <wp:inline distT="0" distB="0" distL="0" distR="0" wp14:anchorId="28707A9A" wp14:editId="38D35AC4">
            <wp:extent cx="405994" cy="173997"/>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429" cy="179326"/>
                    </a:xfrm>
                    <a:prstGeom prst="rect">
                      <a:avLst/>
                    </a:prstGeom>
                    <a:noFill/>
                    <a:ln>
                      <a:noFill/>
                    </a:ln>
                  </pic:spPr>
                </pic:pic>
              </a:graphicData>
            </a:graphic>
          </wp:inline>
        </w:drawing>
      </w:r>
      <w:r>
        <w:t xml:space="preserve">. Click </w:t>
      </w:r>
      <w:r>
        <w:rPr>
          <w:b/>
        </w:rPr>
        <w:t xml:space="preserve">Run </w:t>
      </w:r>
      <w:r>
        <w:t>button.</w:t>
      </w:r>
    </w:p>
    <w:p w14:paraId="0DEA70A1" w14:textId="4C579E42" w:rsidR="00ED317D" w:rsidRDefault="00BE7BE0" w:rsidP="00ED317D">
      <w:pPr>
        <w:pStyle w:val="sfStepFirst"/>
        <w:numPr>
          <w:ilvl w:val="0"/>
          <w:numId w:val="0"/>
        </w:numPr>
        <w:ind w:left="1800"/>
        <w:rPr>
          <w:b/>
        </w:rPr>
      </w:pPr>
      <w:r>
        <w:rPr>
          <w:b/>
          <w:noProof/>
        </w:rPr>
        <w:drawing>
          <wp:inline distT="0" distB="0" distL="0" distR="0" wp14:anchorId="4AED2F83" wp14:editId="1F4DE55A">
            <wp:extent cx="2802425" cy="30366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18955" cy="3054538"/>
                    </a:xfrm>
                    <a:prstGeom prst="rect">
                      <a:avLst/>
                    </a:prstGeom>
                    <a:noFill/>
                    <a:ln>
                      <a:noFill/>
                    </a:ln>
                  </pic:spPr>
                </pic:pic>
              </a:graphicData>
            </a:graphic>
          </wp:inline>
        </w:drawing>
      </w:r>
    </w:p>
    <w:p w14:paraId="75EF938C" w14:textId="7BDBCBC6" w:rsidR="00ED317D" w:rsidRPr="004C1827" w:rsidRDefault="00ED317D" w:rsidP="00ED317D">
      <w:pPr>
        <w:pStyle w:val="snStepNext"/>
        <w:ind w:left="1800"/>
        <w:rPr>
          <w:noProof/>
        </w:rPr>
      </w:pPr>
      <w:r w:rsidRPr="00467B68">
        <w:rPr>
          <w:b/>
          <w:noProof/>
        </w:rPr>
        <w:t xml:space="preserve">Note: </w:t>
      </w:r>
      <w:r>
        <w:rPr>
          <w:noProof/>
        </w:rPr>
        <w:t xml:space="preserve">The PC script will read the </w:t>
      </w:r>
      <w:r w:rsidR="00E0769A">
        <w:rPr>
          <w:noProof/>
        </w:rPr>
        <w:t>c:\</w:t>
      </w:r>
      <w:r>
        <w:rPr>
          <w:noProof/>
        </w:rPr>
        <w:t>PC_UFT_Test.dat configuration file and based on the application URL for iBank-</w:t>
      </w:r>
      <w:r w:rsidR="00E0769A">
        <w:rPr>
          <w:noProof/>
        </w:rPr>
        <w:t>dotNet</w:t>
      </w:r>
      <w:r>
        <w:rPr>
          <w:noProof/>
        </w:rPr>
        <w:t>, it will run the performance test. If the iBank-</w:t>
      </w:r>
      <w:r w:rsidR="00E0769A">
        <w:rPr>
          <w:noProof/>
        </w:rPr>
        <w:t>dotNet</w:t>
      </w:r>
      <w:r>
        <w:rPr>
          <w:noProof/>
        </w:rPr>
        <w:t xml:space="preserve"> application is accessible, the test should be marked as </w:t>
      </w:r>
      <w:r>
        <w:rPr>
          <w:b/>
          <w:noProof/>
        </w:rPr>
        <w:t>Passed</w:t>
      </w:r>
      <w:r>
        <w:rPr>
          <w:noProof/>
        </w:rPr>
        <w:t>.</w:t>
      </w:r>
    </w:p>
    <w:p w14:paraId="791922B9" w14:textId="77777777" w:rsidR="00E0769A" w:rsidRPr="004C1827" w:rsidRDefault="00E0769A" w:rsidP="00E0769A">
      <w:pPr>
        <w:pStyle w:val="snStepNext"/>
        <w:ind w:left="1800"/>
        <w:rPr>
          <w:noProof/>
        </w:rPr>
      </w:pPr>
    </w:p>
    <w:p w14:paraId="5455F9A2" w14:textId="77777777" w:rsidR="00E0769A" w:rsidRDefault="00E0769A" w:rsidP="00E0769A">
      <w:pPr>
        <w:pStyle w:val="snStepNext"/>
        <w:ind w:left="1800"/>
        <w:rPr>
          <w:noProof/>
        </w:rPr>
      </w:pPr>
      <w:r>
        <w:rPr>
          <w:noProof/>
        </w:rPr>
        <w:lastRenderedPageBreak/>
        <w:drawing>
          <wp:inline distT="0" distB="0" distL="0" distR="0" wp14:anchorId="264B48CB" wp14:editId="0A646080">
            <wp:extent cx="5238466" cy="2245057"/>
            <wp:effectExtent l="0" t="0" r="635"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43763" cy="2247327"/>
                    </a:xfrm>
                    <a:prstGeom prst="rect">
                      <a:avLst/>
                    </a:prstGeom>
                    <a:noFill/>
                    <a:ln>
                      <a:noFill/>
                    </a:ln>
                  </pic:spPr>
                </pic:pic>
              </a:graphicData>
            </a:graphic>
          </wp:inline>
        </w:drawing>
      </w:r>
    </w:p>
    <w:p w14:paraId="0156A162" w14:textId="77777777" w:rsidR="00E0769A" w:rsidRDefault="00E0769A" w:rsidP="00E0769A">
      <w:pPr>
        <w:pStyle w:val="snStepNext"/>
        <w:ind w:left="1800"/>
        <w:rPr>
          <w:noProof/>
        </w:rPr>
      </w:pPr>
      <w:r>
        <w:rPr>
          <w:noProof/>
        </w:rPr>
        <w:drawing>
          <wp:inline distT="0" distB="0" distL="0" distR="0" wp14:anchorId="409F84B8" wp14:editId="47D6C7D2">
            <wp:extent cx="5268036" cy="2836273"/>
            <wp:effectExtent l="0" t="0" r="889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80320" cy="2842887"/>
                    </a:xfrm>
                    <a:prstGeom prst="rect">
                      <a:avLst/>
                    </a:prstGeom>
                    <a:noFill/>
                    <a:ln>
                      <a:noFill/>
                    </a:ln>
                  </pic:spPr>
                </pic:pic>
              </a:graphicData>
            </a:graphic>
          </wp:inline>
        </w:drawing>
      </w:r>
    </w:p>
    <w:p w14:paraId="7379E4CC" w14:textId="77777777" w:rsidR="00E0769A" w:rsidRDefault="00E0769A" w:rsidP="00E0769A">
      <w:pPr>
        <w:pStyle w:val="snStepNext"/>
        <w:ind w:left="1800"/>
      </w:pPr>
      <w:r>
        <w:rPr>
          <w:noProof/>
        </w:rPr>
        <w:drawing>
          <wp:inline distT="0" distB="0" distL="0" distR="0" wp14:anchorId="77B61E0D" wp14:editId="15BC9B68">
            <wp:extent cx="5254227" cy="1794546"/>
            <wp:effectExtent l="0" t="0" r="381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097" cy="1798942"/>
                    </a:xfrm>
                    <a:prstGeom prst="rect">
                      <a:avLst/>
                    </a:prstGeom>
                    <a:noFill/>
                    <a:ln>
                      <a:noFill/>
                    </a:ln>
                  </pic:spPr>
                </pic:pic>
              </a:graphicData>
            </a:graphic>
          </wp:inline>
        </w:drawing>
      </w:r>
    </w:p>
    <w:p w14:paraId="02FC5182" w14:textId="11318E29" w:rsidR="00ED317D" w:rsidRDefault="00ED317D" w:rsidP="00ED317D">
      <w:pPr>
        <w:pStyle w:val="snStepNext"/>
        <w:ind w:left="1800"/>
      </w:pPr>
    </w:p>
    <w:p w14:paraId="0C4F8534" w14:textId="77777777" w:rsidR="00ED317D" w:rsidRPr="00550C91" w:rsidRDefault="00ED317D" w:rsidP="00ED317D">
      <w:pPr>
        <w:pStyle w:val="Body"/>
        <w:ind w:left="2520"/>
      </w:pPr>
    </w:p>
    <w:p w14:paraId="2409F8F1" w14:textId="3C53961A" w:rsidR="002F4F77" w:rsidRPr="00550C91" w:rsidRDefault="002F4F77" w:rsidP="002F4F77">
      <w:pPr>
        <w:pStyle w:val="h1Head1"/>
        <w:tabs>
          <w:tab w:val="left" w:pos="6463"/>
        </w:tabs>
        <w:ind w:left="0"/>
      </w:pPr>
      <w:bookmarkStart w:id="562" w:name="_Toc403410130"/>
      <w:bookmarkStart w:id="563" w:name="_Toc390882439"/>
      <w:r w:rsidRPr="00106EF5">
        <w:lastRenderedPageBreak/>
        <w:t xml:space="preserve">Setup HP </w:t>
      </w:r>
      <w:r w:rsidR="00E217D9" w:rsidRPr="00106EF5">
        <w:t>Network Virtualization</w:t>
      </w:r>
      <w:bookmarkEnd w:id="562"/>
    </w:p>
    <w:p w14:paraId="2DA00846" w14:textId="6BC035DA" w:rsidR="002F4F77" w:rsidRPr="00550C91" w:rsidRDefault="00E217D9" w:rsidP="002F4F77">
      <w:pPr>
        <w:pStyle w:val="h2Head2"/>
      </w:pPr>
      <w:bookmarkStart w:id="564" w:name="_Toc403410131"/>
      <w:r w:rsidRPr="00106EF5">
        <w:t>iBank Java (iBank Internet Banking) performance testing</w:t>
      </w:r>
      <w:r w:rsidR="002F4F77" w:rsidRPr="00106EF5">
        <w:t xml:space="preserve"> </w:t>
      </w:r>
      <w:r w:rsidRPr="00106EF5">
        <w:t>with NV</w:t>
      </w:r>
      <w:r w:rsidR="002F4F77" w:rsidRPr="00106EF5">
        <w:t>:</w:t>
      </w:r>
      <w:bookmarkEnd w:id="564"/>
    </w:p>
    <w:p w14:paraId="4F07EF06" w14:textId="601A49FB" w:rsidR="002F4F77" w:rsidRDefault="002F4F77" w:rsidP="002F4F77">
      <w:pPr>
        <w:pStyle w:val="Body"/>
      </w:pPr>
      <w:r w:rsidRPr="00550C91">
        <w:t xml:space="preserve">To set up HP </w:t>
      </w:r>
      <w:r w:rsidR="00E217D9">
        <w:t>Network Virtualization for iBank Java (iBank Internet Banking)</w:t>
      </w:r>
      <w:r w:rsidRPr="00550C91">
        <w:t>, please read and follow the steps in the provided document:</w:t>
      </w:r>
    </w:p>
    <w:p w14:paraId="4E3D62F4" w14:textId="335D1218" w:rsidR="002F4F77" w:rsidRDefault="002F4F77" w:rsidP="002F4F77">
      <w:pPr>
        <w:pStyle w:val="Body"/>
        <w:rPr>
          <w:b/>
        </w:rPr>
      </w:pPr>
      <w:r w:rsidRPr="0043349C">
        <w:rPr>
          <w:b/>
        </w:rPr>
        <w:t>DevOps_R3.5_Solution</w:t>
      </w:r>
      <w:r w:rsidRPr="00550C91">
        <w:rPr>
          <w:b/>
        </w:rPr>
        <w:t>\</w:t>
      </w:r>
      <w:r w:rsidRPr="0043349C">
        <w:rPr>
          <w:b/>
        </w:rPr>
        <w:t>Documentation</w:t>
      </w:r>
      <w:r w:rsidRPr="00550C91">
        <w:rPr>
          <w:b/>
        </w:rPr>
        <w:t>\</w:t>
      </w:r>
      <w:r w:rsidR="0016298E" w:rsidRPr="0016298E">
        <w:rPr>
          <w:b/>
        </w:rPr>
        <w:t>HP_Network_Virtualization_R3.5_Guide</w:t>
      </w:r>
      <w:r w:rsidRPr="00550C91">
        <w:rPr>
          <w:b/>
        </w:rPr>
        <w:t>.</w:t>
      </w:r>
      <w:r w:rsidR="00E217D9">
        <w:rPr>
          <w:b/>
        </w:rPr>
        <w:t>docx</w:t>
      </w:r>
      <w:bookmarkEnd w:id="119"/>
      <w:bookmarkEnd w:id="120"/>
      <w:bookmarkEnd w:id="121"/>
      <w:bookmarkEnd w:id="122"/>
      <w:bookmarkEnd w:id="563"/>
    </w:p>
    <w:p w14:paraId="0380C0F5" w14:textId="77777777" w:rsidR="002A384E" w:rsidRDefault="002A384E" w:rsidP="002F4F77">
      <w:pPr>
        <w:pStyle w:val="Body"/>
        <w:rPr>
          <w:b/>
        </w:rPr>
      </w:pPr>
    </w:p>
    <w:p w14:paraId="583E5CBA" w14:textId="77777777" w:rsidR="002A384E" w:rsidRPr="00550C91" w:rsidRDefault="002A384E" w:rsidP="002A384E">
      <w:pPr>
        <w:pStyle w:val="h1Head1"/>
        <w:tabs>
          <w:tab w:val="left" w:pos="6463"/>
        </w:tabs>
        <w:ind w:left="0"/>
      </w:pPr>
      <w:bookmarkStart w:id="565" w:name="_Toc390882433"/>
      <w:bookmarkStart w:id="566" w:name="_Toc403121746"/>
      <w:bookmarkStart w:id="567" w:name="_Toc403410132"/>
      <w:r w:rsidRPr="002A384E">
        <w:lastRenderedPageBreak/>
        <w:t>HP ALM Customization for SM-ALM Synchronizer</w:t>
      </w:r>
      <w:bookmarkEnd w:id="565"/>
      <w:r w:rsidRPr="002A384E">
        <w:t xml:space="preserve">  and AGM-ALM Synchronizer</w:t>
      </w:r>
      <w:bookmarkEnd w:id="566"/>
      <w:bookmarkEnd w:id="567"/>
    </w:p>
    <w:p w14:paraId="6B781E83" w14:textId="77777777" w:rsidR="002A384E" w:rsidRPr="00550C91" w:rsidRDefault="002A384E" w:rsidP="002A384E">
      <w:pPr>
        <w:pStyle w:val="h3Head3"/>
        <w:ind w:left="720"/>
      </w:pPr>
      <w:bookmarkStart w:id="568" w:name="_Toc390882434"/>
      <w:bookmarkStart w:id="569" w:name="_Toc403121747"/>
      <w:bookmarkStart w:id="570" w:name="_Toc403410133"/>
      <w:bookmarkStart w:id="571" w:name="OLE_LINK1"/>
      <w:bookmarkStart w:id="572" w:name="OLE_LINK2"/>
      <w:r w:rsidRPr="002A384E">
        <w:t xml:space="preserve">Creating Customization Template Project </w:t>
      </w:r>
      <w:bookmarkEnd w:id="568"/>
      <w:r w:rsidRPr="002A384E">
        <w:t>in ALM</w:t>
      </w:r>
      <w:bookmarkEnd w:id="569"/>
      <w:bookmarkEnd w:id="570"/>
      <w:r w:rsidRPr="00550C91">
        <w:t xml:space="preserve"> </w:t>
      </w:r>
    </w:p>
    <w:p w14:paraId="7A378AB6" w14:textId="77777777" w:rsidR="002A384E" w:rsidRPr="00550C91" w:rsidRDefault="002A384E" w:rsidP="002A384E">
      <w:pPr>
        <w:pStyle w:val="Body"/>
        <w:numPr>
          <w:ilvl w:val="0"/>
          <w:numId w:val="92"/>
        </w:numPr>
      </w:pPr>
      <w:r w:rsidRPr="00550C91">
        <w:t>Login to ALM Site Admin</w:t>
      </w:r>
      <w:bookmarkEnd w:id="571"/>
      <w:bookmarkEnd w:id="572"/>
      <w:r w:rsidRPr="00550C91">
        <w:t>.</w:t>
      </w:r>
    </w:p>
    <w:p w14:paraId="3FD16386" w14:textId="77777777" w:rsidR="002A384E" w:rsidRPr="00550C91" w:rsidRDefault="002A384E" w:rsidP="002A384E">
      <w:pPr>
        <w:pStyle w:val="Body"/>
        <w:numPr>
          <w:ilvl w:val="0"/>
          <w:numId w:val="92"/>
        </w:numPr>
      </w:pPr>
      <w:r w:rsidRPr="00550C91">
        <w:t xml:space="preserve">Create a new template project by importing customization from </w:t>
      </w:r>
      <w:r>
        <w:t xml:space="preserve">existing template project file </w:t>
      </w:r>
      <w:r w:rsidRPr="00010E67">
        <w:rPr>
          <w:b/>
        </w:rPr>
        <w:t>ALMSync_Template.qcp</w:t>
      </w:r>
      <w:r w:rsidRPr="00010E67">
        <w:t xml:space="preserve"> file in the</w:t>
      </w:r>
      <w:r>
        <w:t xml:space="preserve"> the </w:t>
      </w:r>
      <w:r w:rsidRPr="00010E67">
        <w:rPr>
          <w:b/>
        </w:rPr>
        <w:t>Content files</w:t>
      </w:r>
      <w:r>
        <w:t xml:space="preserve"> </w:t>
      </w:r>
      <w:r w:rsidRPr="00010E67">
        <w:rPr>
          <w:b/>
        </w:rPr>
        <w:t>&gt;</w:t>
      </w:r>
      <w:r>
        <w:t xml:space="preserve"> </w:t>
      </w:r>
      <w:r w:rsidRPr="00010E67">
        <w:rPr>
          <w:b/>
        </w:rPr>
        <w:t>hp_alm</w:t>
      </w:r>
      <w:r>
        <w:t xml:space="preserve"> folder</w:t>
      </w:r>
      <w:r w:rsidRPr="00550C91">
        <w:t>.</w:t>
      </w:r>
    </w:p>
    <w:p w14:paraId="5EE3EBD0" w14:textId="77777777" w:rsidR="002A384E" w:rsidRPr="00550C91" w:rsidRDefault="002A384E" w:rsidP="002A384E">
      <w:pPr>
        <w:pStyle w:val="Body"/>
        <w:ind w:left="1800"/>
      </w:pPr>
      <w:r w:rsidRPr="00550C91">
        <w:rPr>
          <w:noProof/>
        </w:rPr>
        <w:drawing>
          <wp:inline distT="0" distB="0" distL="0" distR="0" wp14:anchorId="074338EC" wp14:editId="7FA2AFA2">
            <wp:extent cx="5248345" cy="26993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stretch>
                      <a:fillRect/>
                    </a:stretch>
                  </pic:blipFill>
                  <pic:spPr>
                    <a:xfrm>
                      <a:off x="0" y="0"/>
                      <a:ext cx="5252621" cy="2701508"/>
                    </a:xfrm>
                    <a:prstGeom prst="rect">
                      <a:avLst/>
                    </a:prstGeom>
                  </pic:spPr>
                </pic:pic>
              </a:graphicData>
            </a:graphic>
          </wp:inline>
        </w:drawing>
      </w:r>
    </w:p>
    <w:p w14:paraId="68DA661F" w14:textId="77777777" w:rsidR="002A384E" w:rsidRPr="00550C91" w:rsidRDefault="002A384E" w:rsidP="002A384E">
      <w:pPr>
        <w:pStyle w:val="Body"/>
        <w:ind w:left="1800"/>
      </w:pPr>
      <w:r w:rsidRPr="00550C91">
        <w:rPr>
          <w:b/>
        </w:rPr>
        <w:t>Note :</w:t>
      </w:r>
      <w:r w:rsidRPr="00550C91">
        <w:t xml:space="preserve"> This template has required custmization to be done at ALM with regard to integration of ALM with AGM and SM.</w:t>
      </w:r>
    </w:p>
    <w:p w14:paraId="3999F03B" w14:textId="77777777" w:rsidR="002A384E" w:rsidRPr="00550C91" w:rsidRDefault="002A384E" w:rsidP="002A384E">
      <w:pPr>
        <w:pStyle w:val="Body"/>
        <w:numPr>
          <w:ilvl w:val="0"/>
          <w:numId w:val="92"/>
        </w:numPr>
      </w:pPr>
      <w:r w:rsidRPr="00550C91">
        <w:t>Browse the temp</w:t>
      </w:r>
      <w:r>
        <w:t xml:space="preserve">late project file </w:t>
      </w:r>
      <w:r w:rsidRPr="00010E67">
        <w:rPr>
          <w:b/>
        </w:rPr>
        <w:t>ALMSync_Template.qcp</w:t>
      </w:r>
    </w:p>
    <w:p w14:paraId="61A1DE46" w14:textId="77777777" w:rsidR="002A384E" w:rsidRPr="00550C91" w:rsidRDefault="002A384E" w:rsidP="002A384E">
      <w:pPr>
        <w:pStyle w:val="Body"/>
        <w:ind w:left="1800"/>
      </w:pPr>
      <w:r w:rsidRPr="00550C91">
        <w:rPr>
          <w:noProof/>
        </w:rPr>
        <w:drawing>
          <wp:inline distT="0" distB="0" distL="0" distR="0" wp14:anchorId="39109B39" wp14:editId="1F38C54D">
            <wp:extent cx="5248275" cy="341725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253086" cy="3420386"/>
                    </a:xfrm>
                    <a:prstGeom prst="rect">
                      <a:avLst/>
                    </a:prstGeom>
                  </pic:spPr>
                </pic:pic>
              </a:graphicData>
            </a:graphic>
          </wp:inline>
        </w:drawing>
      </w:r>
    </w:p>
    <w:p w14:paraId="19D91147" w14:textId="77777777" w:rsidR="002A384E" w:rsidRPr="00550C91" w:rsidRDefault="002A384E" w:rsidP="002A384E">
      <w:pPr>
        <w:pStyle w:val="Body"/>
        <w:ind w:left="1800"/>
      </w:pPr>
    </w:p>
    <w:p w14:paraId="271AC9DC" w14:textId="77777777" w:rsidR="002A384E" w:rsidRPr="00550C91" w:rsidRDefault="002A384E" w:rsidP="002A384E">
      <w:pPr>
        <w:pStyle w:val="Body"/>
        <w:numPr>
          <w:ilvl w:val="0"/>
          <w:numId w:val="92"/>
        </w:numPr>
      </w:pPr>
      <w:r w:rsidRPr="00550C91">
        <w:lastRenderedPageBreak/>
        <w:t>Provide template name and select domain.</w:t>
      </w:r>
    </w:p>
    <w:p w14:paraId="49BEBC16" w14:textId="77777777" w:rsidR="002A384E" w:rsidRPr="00550C91" w:rsidRDefault="002A384E" w:rsidP="002A384E">
      <w:pPr>
        <w:pStyle w:val="Body"/>
        <w:numPr>
          <w:ilvl w:val="0"/>
          <w:numId w:val="92"/>
        </w:numPr>
      </w:pPr>
      <w:r w:rsidRPr="00550C91">
        <w:t>Continue with rest of ALM Project creation steps that include providing DB Credentials, Selecting Project Admin.</w:t>
      </w:r>
    </w:p>
    <w:p w14:paraId="3542768D" w14:textId="77777777" w:rsidR="002A384E" w:rsidRPr="00550C91" w:rsidRDefault="002A384E" w:rsidP="002A384E">
      <w:pPr>
        <w:pStyle w:val="Body"/>
        <w:numPr>
          <w:ilvl w:val="0"/>
          <w:numId w:val="92"/>
        </w:numPr>
      </w:pPr>
      <w:r w:rsidRPr="00550C91">
        <w:t>Select ALM template project extensions required for DevOps link.</w:t>
      </w:r>
      <w:r w:rsidRPr="00550C91">
        <w:rPr>
          <w:noProof/>
        </w:rPr>
        <w:drawing>
          <wp:inline distT="0" distB="0" distL="0" distR="0" wp14:anchorId="52AB2561" wp14:editId="5FF5E0BB">
            <wp:extent cx="5237683" cy="341715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5242544" cy="3420321"/>
                    </a:xfrm>
                    <a:prstGeom prst="rect">
                      <a:avLst/>
                    </a:prstGeom>
                  </pic:spPr>
                </pic:pic>
              </a:graphicData>
            </a:graphic>
          </wp:inline>
        </w:drawing>
      </w:r>
    </w:p>
    <w:p w14:paraId="51CAE1E7" w14:textId="77777777" w:rsidR="002A384E" w:rsidRPr="00550C91" w:rsidRDefault="002A384E" w:rsidP="002A384E">
      <w:pPr>
        <w:pStyle w:val="Body"/>
        <w:numPr>
          <w:ilvl w:val="0"/>
          <w:numId w:val="92"/>
        </w:numPr>
      </w:pPr>
      <w:r w:rsidRPr="00550C91">
        <w:t>Click on finish to complete the template project creation. Activate the project once it is created.</w:t>
      </w:r>
    </w:p>
    <w:p w14:paraId="6F493D39" w14:textId="77777777" w:rsidR="002A384E" w:rsidRPr="00550C91" w:rsidRDefault="002A384E" w:rsidP="002A384E">
      <w:pPr>
        <w:pStyle w:val="h3Head3"/>
        <w:ind w:left="720"/>
      </w:pPr>
      <w:bookmarkStart w:id="573" w:name="_Toc403121748"/>
      <w:bookmarkStart w:id="574" w:name="_Toc403410134"/>
      <w:bookmarkStart w:id="575" w:name="OLE_LINK3"/>
      <w:r w:rsidRPr="002A384E">
        <w:t>Link existing/new ALM project to Template Project in ALM</w:t>
      </w:r>
      <w:bookmarkEnd w:id="573"/>
      <w:bookmarkEnd w:id="574"/>
      <w:r w:rsidRPr="00550C91">
        <w:t xml:space="preserve"> </w:t>
      </w:r>
    </w:p>
    <w:bookmarkEnd w:id="575"/>
    <w:p w14:paraId="67BE9988" w14:textId="77777777" w:rsidR="002A384E" w:rsidRPr="00550C91" w:rsidRDefault="002A384E" w:rsidP="002A384E">
      <w:pPr>
        <w:pStyle w:val="Body"/>
        <w:numPr>
          <w:ilvl w:val="0"/>
          <w:numId w:val="93"/>
        </w:numPr>
      </w:pPr>
      <w:r w:rsidRPr="00550C91">
        <w:t>Login to ALM Site Admin.</w:t>
      </w:r>
    </w:p>
    <w:p w14:paraId="1614F0EB" w14:textId="77777777" w:rsidR="002A384E" w:rsidRPr="00550C91" w:rsidRDefault="002A384E" w:rsidP="002A384E">
      <w:pPr>
        <w:pStyle w:val="Body"/>
        <w:numPr>
          <w:ilvl w:val="0"/>
          <w:numId w:val="93"/>
        </w:numPr>
      </w:pPr>
      <w:r w:rsidRPr="00550C91">
        <w:t>Create new ALM Project if there is not existing project to be linked to template project for Synchronizer customizations.</w:t>
      </w:r>
    </w:p>
    <w:p w14:paraId="3C6B1A2C" w14:textId="77777777" w:rsidR="002A384E" w:rsidRPr="00550C91" w:rsidRDefault="002A384E" w:rsidP="002A384E">
      <w:pPr>
        <w:pStyle w:val="Body"/>
        <w:ind w:left="1800"/>
      </w:pPr>
      <w:r w:rsidRPr="00550C91">
        <w:rPr>
          <w:b/>
        </w:rPr>
        <w:t xml:space="preserve">Note: </w:t>
      </w:r>
      <w:r w:rsidRPr="00550C91">
        <w:t>New/Existing ALM Project need to have same project extensions as template project</w:t>
      </w:r>
    </w:p>
    <w:p w14:paraId="73D7E9AA" w14:textId="77777777" w:rsidR="002A384E" w:rsidRPr="00550C91" w:rsidRDefault="002A384E" w:rsidP="002A384E">
      <w:pPr>
        <w:pStyle w:val="Body"/>
        <w:ind w:left="1800"/>
      </w:pPr>
      <w:r>
        <w:rPr>
          <w:noProof/>
        </w:rPr>
        <w:drawing>
          <wp:inline distT="0" distB="0" distL="0" distR="0" wp14:anchorId="6151E15A" wp14:editId="76BB43E4">
            <wp:extent cx="5251156" cy="2381534"/>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258457" cy="2384845"/>
                    </a:xfrm>
                    <a:prstGeom prst="rect">
                      <a:avLst/>
                    </a:prstGeom>
                  </pic:spPr>
                </pic:pic>
              </a:graphicData>
            </a:graphic>
          </wp:inline>
        </w:drawing>
      </w:r>
    </w:p>
    <w:p w14:paraId="3D2C1D3D" w14:textId="77777777" w:rsidR="002A384E" w:rsidRPr="002A384E" w:rsidRDefault="002A384E" w:rsidP="002A384E">
      <w:pPr>
        <w:pStyle w:val="Body"/>
        <w:numPr>
          <w:ilvl w:val="0"/>
          <w:numId w:val="93"/>
        </w:numPr>
      </w:pPr>
      <w:r w:rsidRPr="002A384E">
        <w:t>Select ALM Synchronizer template project that was created and go to Linked Projects tab.</w:t>
      </w:r>
    </w:p>
    <w:p w14:paraId="606A7803" w14:textId="77777777" w:rsidR="002A384E" w:rsidRPr="00550C91" w:rsidRDefault="002A384E" w:rsidP="002A384E">
      <w:pPr>
        <w:pStyle w:val="Body"/>
        <w:ind w:left="1800"/>
      </w:pPr>
      <w:r w:rsidRPr="002A384E">
        <w:t>Select the ALM project that needs to be linked to template project.</w:t>
      </w:r>
    </w:p>
    <w:p w14:paraId="6F8AF689" w14:textId="77777777" w:rsidR="002A384E" w:rsidRPr="00550C91" w:rsidRDefault="002A384E" w:rsidP="002A384E">
      <w:pPr>
        <w:pStyle w:val="Body"/>
        <w:ind w:left="1800"/>
      </w:pPr>
      <w:r>
        <w:rPr>
          <w:noProof/>
        </w:rPr>
        <w:lastRenderedPageBreak/>
        <w:drawing>
          <wp:inline distT="0" distB="0" distL="0" distR="0" wp14:anchorId="1997EC87" wp14:editId="0928797E">
            <wp:extent cx="5257800" cy="202110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257800" cy="2021107"/>
                    </a:xfrm>
                    <a:prstGeom prst="rect">
                      <a:avLst/>
                    </a:prstGeom>
                  </pic:spPr>
                </pic:pic>
              </a:graphicData>
            </a:graphic>
          </wp:inline>
        </w:drawing>
      </w:r>
    </w:p>
    <w:p w14:paraId="4120D1BE" w14:textId="1E73C15C" w:rsidR="002A384E" w:rsidRPr="00550C91" w:rsidDel="00646666" w:rsidRDefault="002A384E" w:rsidP="002A384E">
      <w:pPr>
        <w:pStyle w:val="h3Head3"/>
        <w:ind w:left="0"/>
        <w:rPr>
          <w:del w:id="576" w:author="Niu, Cheng-Guang" w:date="2014-11-17T13:31:00Z"/>
        </w:rPr>
      </w:pPr>
    </w:p>
    <w:p w14:paraId="231B3620" w14:textId="77777777" w:rsidR="002A384E" w:rsidRPr="00550C91" w:rsidRDefault="002A384E" w:rsidP="002A384E">
      <w:pPr>
        <w:pStyle w:val="h3Head3"/>
        <w:ind w:left="720"/>
      </w:pPr>
      <w:bookmarkStart w:id="577" w:name="_Toc403121749"/>
      <w:bookmarkStart w:id="578" w:name="_Toc403410135"/>
      <w:r w:rsidRPr="002A384E">
        <w:t>Apply Customization to ALM Project</w:t>
      </w:r>
      <w:bookmarkEnd w:id="577"/>
      <w:bookmarkEnd w:id="578"/>
    </w:p>
    <w:p w14:paraId="65F823C4" w14:textId="77777777" w:rsidR="002A384E" w:rsidRPr="00550C91" w:rsidRDefault="002A384E" w:rsidP="002A384E">
      <w:pPr>
        <w:pStyle w:val="Body"/>
        <w:numPr>
          <w:ilvl w:val="0"/>
          <w:numId w:val="94"/>
        </w:numPr>
      </w:pPr>
      <w:r w:rsidRPr="00550C91">
        <w:t>Login to  Template Project and select Customization link.</w:t>
      </w:r>
    </w:p>
    <w:p w14:paraId="7B81149B" w14:textId="77777777" w:rsidR="002A384E" w:rsidRPr="00550C91" w:rsidRDefault="002A384E" w:rsidP="002A384E">
      <w:pPr>
        <w:pStyle w:val="Body"/>
        <w:ind w:left="1800"/>
      </w:pPr>
      <w:r w:rsidRPr="00550C91">
        <w:rPr>
          <w:noProof/>
        </w:rPr>
        <w:drawing>
          <wp:inline distT="0" distB="0" distL="0" distR="0" wp14:anchorId="317EE481" wp14:editId="70C98D65">
            <wp:extent cx="5254625" cy="1879945"/>
            <wp:effectExtent l="0" t="0" r="3175" b="6350"/>
            <wp:docPr id="103" name="Picture 103" descr="C:\Users\Administrator\AppData\Local\Microsoft\Windows\Temporary Internet Files\Content.Word\custom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Temporary Internet Files\Content.Word\customize.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268287" cy="1884833"/>
                    </a:xfrm>
                    <a:prstGeom prst="rect">
                      <a:avLst/>
                    </a:prstGeom>
                    <a:noFill/>
                    <a:ln>
                      <a:noFill/>
                    </a:ln>
                  </pic:spPr>
                </pic:pic>
              </a:graphicData>
            </a:graphic>
          </wp:inline>
        </w:drawing>
      </w:r>
    </w:p>
    <w:p w14:paraId="2200688F" w14:textId="77777777" w:rsidR="002A384E" w:rsidRPr="00550C91" w:rsidRDefault="002A384E" w:rsidP="002A384E">
      <w:pPr>
        <w:pStyle w:val="Body"/>
        <w:numPr>
          <w:ilvl w:val="0"/>
          <w:numId w:val="94"/>
        </w:numPr>
      </w:pPr>
      <w:r w:rsidRPr="00550C91">
        <w:t>Select Cross Project Customization link in left navigation panel.</w:t>
      </w:r>
    </w:p>
    <w:p w14:paraId="04B7FF4F" w14:textId="77777777" w:rsidR="002A384E" w:rsidRPr="002A384E" w:rsidRDefault="002A384E" w:rsidP="002A384E">
      <w:pPr>
        <w:pStyle w:val="Body"/>
        <w:numPr>
          <w:ilvl w:val="0"/>
          <w:numId w:val="94"/>
        </w:numPr>
      </w:pPr>
      <w:r w:rsidRPr="002A384E">
        <w:t>Select the project for which customization need to be applied and click on Verify Project.</w:t>
      </w:r>
    </w:p>
    <w:p w14:paraId="21CA2682" w14:textId="77777777" w:rsidR="002A384E" w:rsidRPr="00550C91" w:rsidRDefault="002A384E" w:rsidP="002A384E">
      <w:pPr>
        <w:pStyle w:val="Body"/>
        <w:ind w:left="1800"/>
      </w:pPr>
      <w:r>
        <w:rPr>
          <w:noProof/>
        </w:rPr>
        <w:drawing>
          <wp:inline distT="0" distB="0" distL="0" distR="0" wp14:anchorId="60C1A62B" wp14:editId="7F42457D">
            <wp:extent cx="5246884" cy="25998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262590" cy="2607681"/>
                    </a:xfrm>
                    <a:prstGeom prst="rect">
                      <a:avLst/>
                    </a:prstGeom>
                  </pic:spPr>
                </pic:pic>
              </a:graphicData>
            </a:graphic>
          </wp:inline>
        </w:drawing>
      </w:r>
    </w:p>
    <w:p w14:paraId="63341487" w14:textId="77777777" w:rsidR="002A384E" w:rsidRPr="002A384E" w:rsidRDefault="002A384E" w:rsidP="002A384E">
      <w:pPr>
        <w:pStyle w:val="Body"/>
        <w:numPr>
          <w:ilvl w:val="0"/>
          <w:numId w:val="94"/>
        </w:numPr>
      </w:pPr>
      <w:r w:rsidRPr="002A384E">
        <w:t>After successful verification, click on Apply Customization.</w:t>
      </w:r>
    </w:p>
    <w:p w14:paraId="60046DEF" w14:textId="77777777" w:rsidR="002A384E" w:rsidRPr="00550C91" w:rsidRDefault="002A384E" w:rsidP="002A384E">
      <w:pPr>
        <w:pStyle w:val="Body"/>
        <w:ind w:left="1800"/>
      </w:pPr>
      <w:r>
        <w:rPr>
          <w:noProof/>
        </w:rPr>
        <w:lastRenderedPageBreak/>
        <w:drawing>
          <wp:inline distT="0" distB="0" distL="0" distR="0" wp14:anchorId="1AB074F4" wp14:editId="2C70B889">
            <wp:extent cx="5239088" cy="29956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242943" cy="2997888"/>
                    </a:xfrm>
                    <a:prstGeom prst="rect">
                      <a:avLst/>
                    </a:prstGeom>
                  </pic:spPr>
                </pic:pic>
              </a:graphicData>
            </a:graphic>
          </wp:inline>
        </w:drawing>
      </w:r>
    </w:p>
    <w:p w14:paraId="24FA636F" w14:textId="77777777" w:rsidR="002A384E" w:rsidRPr="00550C91" w:rsidRDefault="002A384E" w:rsidP="002A384E">
      <w:pPr>
        <w:pStyle w:val="Body"/>
        <w:numPr>
          <w:ilvl w:val="0"/>
          <w:numId w:val="94"/>
        </w:numPr>
      </w:pPr>
      <w:r w:rsidRPr="00550C91">
        <w:t>After successful customization, logout of template project .</w:t>
      </w:r>
    </w:p>
    <w:p w14:paraId="34C56B99" w14:textId="5B7ADA89" w:rsidR="002A384E" w:rsidRPr="00550C91" w:rsidRDefault="002A384E" w:rsidP="002A384E">
      <w:pPr>
        <w:pStyle w:val="Body"/>
        <w:numPr>
          <w:ilvl w:val="0"/>
          <w:numId w:val="94"/>
        </w:numPr>
      </w:pPr>
      <w:r w:rsidRPr="00550C91">
        <w:t xml:space="preserve">Login to ALM Project to verify customization. </w:t>
      </w:r>
    </w:p>
    <w:p w14:paraId="14BD90FF" w14:textId="77777777" w:rsidR="002A384E" w:rsidRPr="00550C91" w:rsidRDefault="002A384E" w:rsidP="002A384E">
      <w:pPr>
        <w:pStyle w:val="Body"/>
        <w:ind w:left="1800"/>
      </w:pPr>
      <w:r w:rsidRPr="00550C91">
        <w:t>Select new defect and verify if new custom fields are apprearing.</w:t>
      </w:r>
    </w:p>
    <w:p w14:paraId="477033E5" w14:textId="77777777" w:rsidR="002A384E" w:rsidRPr="00550C91" w:rsidRDefault="002A384E" w:rsidP="002A384E">
      <w:pPr>
        <w:pStyle w:val="Body"/>
        <w:ind w:left="1800"/>
      </w:pPr>
      <w:r w:rsidRPr="00550C91">
        <w:rPr>
          <w:noProof/>
        </w:rPr>
        <w:drawing>
          <wp:inline distT="0" distB="0" distL="0" distR="0" wp14:anchorId="11C56BA9" wp14:editId="7B641770">
            <wp:extent cx="5237480" cy="3453603"/>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249004" cy="3461202"/>
                    </a:xfrm>
                    <a:prstGeom prst="rect">
                      <a:avLst/>
                    </a:prstGeom>
                  </pic:spPr>
                </pic:pic>
              </a:graphicData>
            </a:graphic>
          </wp:inline>
        </w:drawing>
      </w:r>
    </w:p>
    <w:p w14:paraId="3683A6F1" w14:textId="77777777" w:rsidR="002A384E" w:rsidRPr="00550C91" w:rsidRDefault="002A384E" w:rsidP="002A384E">
      <w:pPr>
        <w:pStyle w:val="Body"/>
        <w:ind w:left="1800"/>
      </w:pPr>
    </w:p>
    <w:p w14:paraId="73A841B7" w14:textId="77777777" w:rsidR="002A384E" w:rsidRPr="00550C91" w:rsidRDefault="002A384E" w:rsidP="002A384E">
      <w:pPr>
        <w:spacing w:before="0" w:after="0"/>
      </w:pPr>
      <w:r w:rsidRPr="00550C91">
        <w:br w:type="page"/>
      </w:r>
    </w:p>
    <w:p w14:paraId="18EE0557" w14:textId="77777777" w:rsidR="002A384E" w:rsidRPr="00550C91" w:rsidRDefault="002A384E" w:rsidP="002A384E">
      <w:pPr>
        <w:pStyle w:val="h1Head1"/>
        <w:ind w:left="0"/>
      </w:pPr>
      <w:bookmarkStart w:id="579" w:name="_Toc403121750"/>
      <w:bookmarkStart w:id="580" w:name="_Toc403410136"/>
      <w:r w:rsidRPr="00550C91">
        <w:lastRenderedPageBreak/>
        <w:t>Setup HP AGM-ALM Synchronizer</w:t>
      </w:r>
      <w:bookmarkEnd w:id="579"/>
      <w:bookmarkEnd w:id="580"/>
    </w:p>
    <w:p w14:paraId="7E4F97D2" w14:textId="77777777" w:rsidR="002A384E" w:rsidRPr="00550C91" w:rsidRDefault="002A384E" w:rsidP="002A384E">
      <w:pPr>
        <w:pStyle w:val="h2Head2"/>
        <w:rPr>
          <w:lang w:eastAsia="zh-CN"/>
        </w:rPr>
      </w:pPr>
      <w:bookmarkStart w:id="581" w:name="_Toc390882440"/>
      <w:bookmarkStart w:id="582" w:name="_Toc403121751"/>
      <w:bookmarkStart w:id="583" w:name="_Toc403410137"/>
      <w:r w:rsidRPr="002A384E">
        <w:rPr>
          <w:lang w:eastAsia="zh-CN"/>
        </w:rPr>
        <w:t>Install AGM-ALM Synchronizer</w:t>
      </w:r>
      <w:bookmarkEnd w:id="581"/>
      <w:bookmarkEnd w:id="582"/>
      <w:bookmarkEnd w:id="583"/>
    </w:p>
    <w:p w14:paraId="4E803C7D" w14:textId="77777777" w:rsidR="002A384E" w:rsidRPr="00550C91" w:rsidRDefault="002A384E" w:rsidP="001C61BF">
      <w:pPr>
        <w:pStyle w:val="sfStepFirst"/>
        <w:numPr>
          <w:ilvl w:val="0"/>
          <w:numId w:val="182"/>
        </w:numPr>
      </w:pPr>
      <w:r w:rsidRPr="00550C91">
        <w:t>Unzip the installation file to a location on your Synchronizer server machine and run the setup.exe file. The installation wizard opens.</w:t>
      </w:r>
    </w:p>
    <w:p w14:paraId="289D6226" w14:textId="77777777" w:rsidR="002A384E" w:rsidRPr="00550C91" w:rsidRDefault="002A384E" w:rsidP="002A384E">
      <w:pPr>
        <w:pStyle w:val="sfStepFirst"/>
        <w:numPr>
          <w:ilvl w:val="0"/>
          <w:numId w:val="38"/>
        </w:numPr>
      </w:pPr>
      <w:r w:rsidRPr="00550C91">
        <w:t>Provide installation path.</w:t>
      </w:r>
    </w:p>
    <w:p w14:paraId="38CB245F" w14:textId="77777777" w:rsidR="002A384E" w:rsidRPr="00550C91" w:rsidRDefault="002A384E" w:rsidP="002A384E">
      <w:pPr>
        <w:pStyle w:val="ListParagraph"/>
        <w:ind w:left="1800"/>
      </w:pPr>
      <w:r w:rsidRPr="00550C91">
        <w:rPr>
          <w:noProof/>
        </w:rPr>
        <w:drawing>
          <wp:inline distT="0" distB="0" distL="0" distR="0" wp14:anchorId="27ED9626" wp14:editId="49E42251">
            <wp:extent cx="3649980" cy="23898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692081" cy="2417365"/>
                    </a:xfrm>
                    <a:prstGeom prst="rect">
                      <a:avLst/>
                    </a:prstGeom>
                    <a:noFill/>
                    <a:ln>
                      <a:noFill/>
                    </a:ln>
                  </pic:spPr>
                </pic:pic>
              </a:graphicData>
            </a:graphic>
          </wp:inline>
        </w:drawing>
      </w:r>
    </w:p>
    <w:p w14:paraId="643F1ECF" w14:textId="77777777" w:rsidR="002A384E" w:rsidRPr="00550C91" w:rsidRDefault="002A384E" w:rsidP="002A384E">
      <w:pPr>
        <w:pStyle w:val="sfStepFirst"/>
        <w:numPr>
          <w:ilvl w:val="0"/>
          <w:numId w:val="38"/>
        </w:numPr>
      </w:pPr>
      <w:r w:rsidRPr="00550C91">
        <w:t>The Summary Information dialog box opens. Click Next to start the installation process.</w:t>
      </w:r>
    </w:p>
    <w:p w14:paraId="648DE448" w14:textId="77777777" w:rsidR="002A384E" w:rsidRPr="00550C91" w:rsidRDefault="002A384E" w:rsidP="002A384E">
      <w:pPr>
        <w:pStyle w:val="sfStepFirst"/>
        <w:numPr>
          <w:ilvl w:val="0"/>
          <w:numId w:val="38"/>
        </w:numPr>
      </w:pPr>
      <w:r w:rsidRPr="00550C91">
        <w:t>When the installation process completes, the Installation Complete dialog box opens. Click Finish to proceed to the server configuration process.</w:t>
      </w:r>
    </w:p>
    <w:p w14:paraId="327B8C60" w14:textId="77777777" w:rsidR="002A384E" w:rsidRPr="00550C91" w:rsidRDefault="002A384E" w:rsidP="002A384E">
      <w:pPr>
        <w:pStyle w:val="sfStepFirst"/>
        <w:numPr>
          <w:ilvl w:val="0"/>
          <w:numId w:val="38"/>
        </w:numPr>
      </w:pPr>
      <w:r w:rsidRPr="00550C91">
        <w:t>The HP ALM Synchronizer Server Configuration wizard opens.</w:t>
      </w:r>
    </w:p>
    <w:p w14:paraId="48C52022" w14:textId="77777777" w:rsidR="002A384E" w:rsidRPr="00550C91" w:rsidRDefault="002A384E" w:rsidP="002A384E">
      <w:pPr>
        <w:pStyle w:val="ListParagraph"/>
        <w:ind w:left="1800"/>
      </w:pPr>
      <w:r w:rsidRPr="00550C91">
        <w:rPr>
          <w:noProof/>
        </w:rPr>
        <w:drawing>
          <wp:inline distT="0" distB="0" distL="0" distR="0" wp14:anchorId="5990F5DC" wp14:editId="5005565D">
            <wp:extent cx="3649984" cy="2640841"/>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681646" cy="2663749"/>
                    </a:xfrm>
                    <a:prstGeom prst="rect">
                      <a:avLst/>
                    </a:prstGeom>
                    <a:noFill/>
                    <a:ln>
                      <a:noFill/>
                    </a:ln>
                  </pic:spPr>
                </pic:pic>
              </a:graphicData>
            </a:graphic>
          </wp:inline>
        </w:drawing>
      </w:r>
    </w:p>
    <w:p w14:paraId="249802BC" w14:textId="77777777" w:rsidR="002A384E" w:rsidRPr="00550C91" w:rsidRDefault="002A384E" w:rsidP="002A384E">
      <w:pPr>
        <w:pStyle w:val="sfStepFirst"/>
        <w:numPr>
          <w:ilvl w:val="0"/>
          <w:numId w:val="38"/>
        </w:numPr>
      </w:pPr>
      <w:r w:rsidRPr="00550C91">
        <w:t>The configuration wizard installs and configures the PostgreSQL database management system, and creates a service on the Synchronizer server machine.</w:t>
      </w:r>
    </w:p>
    <w:p w14:paraId="76ADB33F" w14:textId="77777777" w:rsidR="002A384E" w:rsidRPr="00550C91" w:rsidRDefault="002A384E" w:rsidP="002A384E">
      <w:pPr>
        <w:pStyle w:val="sfStepFirst"/>
        <w:numPr>
          <w:ilvl w:val="0"/>
          <w:numId w:val="38"/>
        </w:numPr>
      </w:pPr>
      <w:r w:rsidRPr="00550C91">
        <w:t xml:space="preserve">Select the ALM Version </w:t>
      </w:r>
    </w:p>
    <w:p w14:paraId="00C266A3" w14:textId="77777777" w:rsidR="002A384E" w:rsidRPr="00550C91" w:rsidRDefault="002A384E" w:rsidP="002A384E">
      <w:pPr>
        <w:pStyle w:val="sfStepFirst"/>
        <w:numPr>
          <w:ilvl w:val="0"/>
          <w:numId w:val="38"/>
        </w:numPr>
      </w:pPr>
      <w:r w:rsidRPr="00550C91">
        <w:t>Configure the Service - To allow the service to run using the Windows Local System account, leave all fields empty.</w:t>
      </w:r>
    </w:p>
    <w:p w14:paraId="3CE81A50" w14:textId="77777777" w:rsidR="002A384E" w:rsidRPr="00550C91" w:rsidRDefault="002A384E" w:rsidP="002A384E">
      <w:pPr>
        <w:pStyle w:val="sfStepFirst"/>
        <w:numPr>
          <w:ilvl w:val="0"/>
          <w:numId w:val="38"/>
        </w:numPr>
      </w:pPr>
      <w:r w:rsidRPr="00550C91">
        <w:t>Continue with default installation steps</w:t>
      </w:r>
    </w:p>
    <w:p w14:paraId="2F463127" w14:textId="77777777" w:rsidR="002A384E" w:rsidRPr="00550C91" w:rsidRDefault="002A384E" w:rsidP="002A384E">
      <w:pPr>
        <w:pStyle w:val="sfStepFirst"/>
        <w:numPr>
          <w:ilvl w:val="0"/>
          <w:numId w:val="38"/>
        </w:numPr>
      </w:pPr>
      <w:r w:rsidRPr="00550C91">
        <w:lastRenderedPageBreak/>
        <w:t>After you install the Synchronizer server, you can install the Synchronizer client</w:t>
      </w:r>
    </w:p>
    <w:p w14:paraId="32D86C0D" w14:textId="77777777" w:rsidR="002A384E" w:rsidRPr="00550C91" w:rsidRDefault="002A384E" w:rsidP="002A384E">
      <w:pPr>
        <w:pStyle w:val="Body"/>
        <w:ind w:left="720"/>
      </w:pPr>
    </w:p>
    <w:p w14:paraId="33B6021E" w14:textId="77777777" w:rsidR="002A384E" w:rsidRPr="00550C91" w:rsidRDefault="002A384E" w:rsidP="002A384E">
      <w:pPr>
        <w:pStyle w:val="h2Head2"/>
        <w:rPr>
          <w:lang w:eastAsia="zh-CN"/>
        </w:rPr>
      </w:pPr>
      <w:bookmarkStart w:id="584" w:name="_Toc390882441"/>
      <w:bookmarkStart w:id="585" w:name="_Toc403121752"/>
      <w:bookmarkStart w:id="586" w:name="_Toc403410138"/>
      <w:r w:rsidRPr="002A384E">
        <w:rPr>
          <w:lang w:eastAsia="zh-CN"/>
        </w:rPr>
        <w:t>Create Link in Synchronizer</w:t>
      </w:r>
      <w:bookmarkEnd w:id="584"/>
      <w:bookmarkEnd w:id="585"/>
      <w:bookmarkEnd w:id="586"/>
      <w:r w:rsidRPr="00550C91">
        <w:rPr>
          <w:lang w:eastAsia="zh-CN"/>
        </w:rPr>
        <w:t xml:space="preserve"> </w:t>
      </w:r>
    </w:p>
    <w:p w14:paraId="687C191B" w14:textId="77777777" w:rsidR="002A384E" w:rsidRPr="00550C91" w:rsidRDefault="002A384E" w:rsidP="001C61BF">
      <w:pPr>
        <w:pStyle w:val="sfStepFirst"/>
        <w:numPr>
          <w:ilvl w:val="0"/>
          <w:numId w:val="183"/>
        </w:numPr>
      </w:pPr>
      <w:r w:rsidRPr="00550C91">
        <w:t>Select Link &gt; Create or click the Create Link button. The Create Link wizard opens to the General Properties dialog box. Update Link name and Description</w:t>
      </w:r>
    </w:p>
    <w:p w14:paraId="7BDC0356" w14:textId="77777777" w:rsidR="002A384E" w:rsidRPr="00550C91" w:rsidRDefault="002A384E" w:rsidP="002A384E">
      <w:pPr>
        <w:pStyle w:val="Body"/>
        <w:ind w:left="1800"/>
      </w:pPr>
      <w:r>
        <w:rPr>
          <w:noProof/>
        </w:rPr>
        <w:drawing>
          <wp:inline distT="0" distB="0" distL="0" distR="0" wp14:anchorId="6A19196C" wp14:editId="77CF1EEC">
            <wp:extent cx="3647138" cy="26954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661520" cy="2706062"/>
                    </a:xfrm>
                    <a:prstGeom prst="rect">
                      <a:avLst/>
                    </a:prstGeom>
                  </pic:spPr>
                </pic:pic>
              </a:graphicData>
            </a:graphic>
          </wp:inline>
        </w:drawing>
      </w:r>
    </w:p>
    <w:p w14:paraId="4278F4FA" w14:textId="77777777" w:rsidR="002A384E" w:rsidRPr="00550C91" w:rsidRDefault="002A384E" w:rsidP="002A384E">
      <w:pPr>
        <w:pStyle w:val="sfStepFirst"/>
        <w:numPr>
          <w:ilvl w:val="0"/>
          <w:numId w:val="38"/>
        </w:numPr>
      </w:pPr>
      <w:r w:rsidRPr="00550C91">
        <w:t>Update ALM Server details.</w:t>
      </w:r>
    </w:p>
    <w:p w14:paraId="355AE2AD" w14:textId="77777777" w:rsidR="002A384E" w:rsidRPr="00550C91" w:rsidRDefault="002A384E" w:rsidP="002A384E">
      <w:pPr>
        <w:pStyle w:val="Body"/>
        <w:ind w:left="1800"/>
      </w:pPr>
      <w:r>
        <w:rPr>
          <w:noProof/>
        </w:rPr>
        <w:drawing>
          <wp:inline distT="0" distB="0" distL="0" distR="0" wp14:anchorId="4642C9B4" wp14:editId="5FE24E93">
            <wp:extent cx="3646365" cy="2736376"/>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662724" cy="2748653"/>
                    </a:xfrm>
                    <a:prstGeom prst="rect">
                      <a:avLst/>
                    </a:prstGeom>
                  </pic:spPr>
                </pic:pic>
              </a:graphicData>
            </a:graphic>
          </wp:inline>
        </w:drawing>
      </w:r>
    </w:p>
    <w:p w14:paraId="7AB6E81A" w14:textId="77777777" w:rsidR="002A384E" w:rsidRPr="00550C91" w:rsidRDefault="002A384E" w:rsidP="002A384E">
      <w:pPr>
        <w:pStyle w:val="Body"/>
      </w:pPr>
      <w:r w:rsidRPr="00550C91">
        <w:t>Check connectivity and click on next</w:t>
      </w:r>
    </w:p>
    <w:p w14:paraId="55F324CE" w14:textId="77777777" w:rsidR="002A384E" w:rsidRPr="00550C91" w:rsidRDefault="002A384E" w:rsidP="002A384E">
      <w:pPr>
        <w:pStyle w:val="Body"/>
      </w:pPr>
      <w:r w:rsidRPr="00550C91">
        <w:rPr>
          <w:b/>
        </w:rPr>
        <w:t xml:space="preserve">Note: </w:t>
      </w:r>
      <w:r w:rsidRPr="00550C91">
        <w:t>ALM Client need to be installed on Synchronizer server before configuring the link</w:t>
      </w:r>
    </w:p>
    <w:p w14:paraId="6BD7DA4F" w14:textId="77777777" w:rsidR="002A384E" w:rsidRPr="00550C91" w:rsidRDefault="00481F9A" w:rsidP="002A384E">
      <w:pPr>
        <w:pStyle w:val="Body"/>
      </w:pPr>
      <w:hyperlink w:history="1">
        <w:r w:rsidR="002A384E" w:rsidRPr="00550C91">
          <w:rPr>
            <w:rStyle w:val="Hyperlink"/>
          </w:rPr>
          <w:t>http://&lt;ALM</w:t>
        </w:r>
      </w:hyperlink>
      <w:r w:rsidR="002A384E" w:rsidRPr="00550C91">
        <w:t xml:space="preserve"> servername&gt;:&lt;port&gt;/qcbin/start_a.jsp?common=true</w:t>
      </w:r>
    </w:p>
    <w:p w14:paraId="508241CE" w14:textId="77777777" w:rsidR="002A384E" w:rsidRPr="00550C91" w:rsidRDefault="002A384E" w:rsidP="002A384E">
      <w:pPr>
        <w:pStyle w:val="sfStepFirst"/>
        <w:numPr>
          <w:ilvl w:val="0"/>
          <w:numId w:val="38"/>
        </w:numPr>
        <w:rPr>
          <w:b/>
        </w:rPr>
      </w:pPr>
      <w:r w:rsidRPr="00550C91">
        <w:t>Configure Agile Manager details</w:t>
      </w:r>
    </w:p>
    <w:p w14:paraId="302367E2" w14:textId="77777777" w:rsidR="002A384E" w:rsidRPr="00550C91" w:rsidRDefault="002A384E" w:rsidP="002A384E">
      <w:pPr>
        <w:pStyle w:val="Body"/>
        <w:ind w:left="1800"/>
        <w:rPr>
          <w:b/>
        </w:rPr>
      </w:pPr>
      <w:r>
        <w:rPr>
          <w:noProof/>
        </w:rPr>
        <w:lastRenderedPageBreak/>
        <w:drawing>
          <wp:inline distT="0" distB="0" distL="0" distR="0" wp14:anchorId="52665916" wp14:editId="07ED4D93">
            <wp:extent cx="3655048" cy="2715904"/>
            <wp:effectExtent l="0" t="0" r="317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664298" cy="2722777"/>
                    </a:xfrm>
                    <a:prstGeom prst="rect">
                      <a:avLst/>
                    </a:prstGeom>
                  </pic:spPr>
                </pic:pic>
              </a:graphicData>
            </a:graphic>
          </wp:inline>
        </w:drawing>
      </w:r>
    </w:p>
    <w:p w14:paraId="59552018" w14:textId="77777777" w:rsidR="002A384E" w:rsidRPr="00550C91" w:rsidRDefault="002A384E" w:rsidP="002A384E">
      <w:pPr>
        <w:pStyle w:val="sfStepFirst"/>
        <w:numPr>
          <w:ilvl w:val="0"/>
          <w:numId w:val="38"/>
        </w:numPr>
        <w:rPr>
          <w:b/>
        </w:rPr>
      </w:pPr>
      <w:r w:rsidRPr="00550C91">
        <w:t xml:space="preserve">Select Entity Types </w:t>
      </w:r>
    </w:p>
    <w:p w14:paraId="31BD0E23" w14:textId="77777777" w:rsidR="002A384E" w:rsidRPr="00550C91" w:rsidRDefault="002A384E" w:rsidP="002A384E">
      <w:pPr>
        <w:pStyle w:val="Body"/>
        <w:ind w:left="1800"/>
        <w:rPr>
          <w:b/>
        </w:rPr>
      </w:pPr>
      <w:r>
        <w:rPr>
          <w:noProof/>
        </w:rPr>
        <w:drawing>
          <wp:inline distT="0" distB="0" distL="0" distR="0" wp14:anchorId="007BF954" wp14:editId="35C5B0A8">
            <wp:extent cx="3654425" cy="2720163"/>
            <wp:effectExtent l="0" t="0" r="317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74148" cy="2734843"/>
                    </a:xfrm>
                    <a:prstGeom prst="rect">
                      <a:avLst/>
                    </a:prstGeom>
                  </pic:spPr>
                </pic:pic>
              </a:graphicData>
            </a:graphic>
          </wp:inline>
        </w:drawing>
      </w:r>
    </w:p>
    <w:p w14:paraId="3CD43140" w14:textId="77777777" w:rsidR="002A384E" w:rsidRPr="002A384E" w:rsidRDefault="002A384E" w:rsidP="002A384E">
      <w:pPr>
        <w:pStyle w:val="Body"/>
      </w:pPr>
      <w:r w:rsidRPr="002A384E">
        <w:t>You need to create three links based on Entity types  and for each ALM project</w:t>
      </w:r>
    </w:p>
    <w:p w14:paraId="33724A9A" w14:textId="77777777" w:rsidR="002A384E" w:rsidRPr="002A384E" w:rsidRDefault="002A384E" w:rsidP="002A384E">
      <w:pPr>
        <w:pStyle w:val="Body"/>
        <w:numPr>
          <w:ilvl w:val="6"/>
          <w:numId w:val="38"/>
        </w:numPr>
      </w:pPr>
      <w:r w:rsidRPr="002A384E">
        <w:t>ALM  - Release, AGM-Release</w:t>
      </w:r>
    </w:p>
    <w:p w14:paraId="42A4D46E" w14:textId="77777777" w:rsidR="002A384E" w:rsidRPr="002A384E" w:rsidRDefault="002A384E" w:rsidP="002A384E">
      <w:pPr>
        <w:pStyle w:val="Body"/>
        <w:numPr>
          <w:ilvl w:val="6"/>
          <w:numId w:val="38"/>
        </w:numPr>
      </w:pPr>
      <w:r w:rsidRPr="002A384E">
        <w:t>ALM – Requirements, AGM – Requirement</w:t>
      </w:r>
    </w:p>
    <w:p w14:paraId="48765BAC" w14:textId="77777777" w:rsidR="002A384E" w:rsidRPr="002A384E" w:rsidRDefault="002A384E" w:rsidP="002A384E">
      <w:pPr>
        <w:pStyle w:val="Body"/>
        <w:numPr>
          <w:ilvl w:val="6"/>
          <w:numId w:val="38"/>
        </w:numPr>
      </w:pPr>
      <w:r w:rsidRPr="002A384E">
        <w:t>ALM – Defect, AGM -  Defect</w:t>
      </w:r>
    </w:p>
    <w:p w14:paraId="7FA7BBE8" w14:textId="77777777" w:rsidR="002A384E" w:rsidRPr="00550C91" w:rsidRDefault="002A384E" w:rsidP="002A384E">
      <w:pPr>
        <w:pStyle w:val="Body"/>
        <w:ind w:left="2160"/>
      </w:pPr>
      <w:r>
        <w:rPr>
          <w:noProof/>
        </w:rPr>
        <w:lastRenderedPageBreak/>
        <w:drawing>
          <wp:inline distT="0" distB="0" distL="0" distR="0" wp14:anchorId="630DABD3" wp14:editId="7C16F5F8">
            <wp:extent cx="1801504" cy="2276319"/>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808825" cy="2285570"/>
                    </a:xfrm>
                    <a:prstGeom prst="rect">
                      <a:avLst/>
                    </a:prstGeom>
                  </pic:spPr>
                </pic:pic>
              </a:graphicData>
            </a:graphic>
          </wp:inline>
        </w:drawing>
      </w:r>
    </w:p>
    <w:p w14:paraId="60E0BF19" w14:textId="77777777" w:rsidR="002A384E" w:rsidRPr="00550C91" w:rsidRDefault="002A384E" w:rsidP="002A384E">
      <w:pPr>
        <w:pStyle w:val="Body"/>
        <w:ind w:left="0"/>
      </w:pPr>
    </w:p>
    <w:p w14:paraId="290FF9D3" w14:textId="77777777" w:rsidR="002A384E" w:rsidRPr="00550C91" w:rsidRDefault="002A384E" w:rsidP="002A384E">
      <w:pPr>
        <w:pStyle w:val="h2Head2"/>
        <w:rPr>
          <w:lang w:eastAsia="zh-CN"/>
        </w:rPr>
      </w:pPr>
      <w:bookmarkStart w:id="587" w:name="_Toc390882442"/>
      <w:bookmarkStart w:id="588" w:name="_Toc403121753"/>
      <w:bookmarkStart w:id="589" w:name="_Toc403410139"/>
      <w:r w:rsidRPr="002A384E">
        <w:rPr>
          <w:lang w:eastAsia="zh-CN"/>
        </w:rPr>
        <w:t>Configure Release Link</w:t>
      </w:r>
      <w:bookmarkEnd w:id="587"/>
      <w:bookmarkEnd w:id="588"/>
      <w:bookmarkEnd w:id="589"/>
      <w:r w:rsidRPr="00550C91">
        <w:rPr>
          <w:lang w:eastAsia="zh-CN"/>
        </w:rPr>
        <w:t xml:space="preserve"> </w:t>
      </w:r>
    </w:p>
    <w:p w14:paraId="64EFE207" w14:textId="77777777" w:rsidR="002A384E" w:rsidRDefault="002A384E" w:rsidP="001C61BF">
      <w:pPr>
        <w:pStyle w:val="sfStepFirst"/>
        <w:numPr>
          <w:ilvl w:val="0"/>
          <w:numId w:val="184"/>
        </w:numPr>
      </w:pPr>
      <w:r w:rsidRPr="00550C91">
        <w:t>Following field mapping between ALM and AGM has to be done for Release</w:t>
      </w:r>
    </w:p>
    <w:p w14:paraId="61BF003B" w14:textId="77777777" w:rsidR="002A384E" w:rsidRPr="00CD1901" w:rsidRDefault="002A384E" w:rsidP="002A384E">
      <w:pPr>
        <w:pStyle w:val="snStepNext"/>
        <w:ind w:left="1890"/>
      </w:pPr>
      <w:r>
        <w:rPr>
          <w:noProof/>
        </w:rPr>
        <w:drawing>
          <wp:inline distT="0" distB="0" distL="0" distR="0" wp14:anchorId="09013CAB" wp14:editId="17E71C3D">
            <wp:extent cx="5192973" cy="2192034"/>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224963" cy="2205537"/>
                    </a:xfrm>
                    <a:prstGeom prst="rect">
                      <a:avLst/>
                    </a:prstGeom>
                  </pic:spPr>
                </pic:pic>
              </a:graphicData>
            </a:graphic>
          </wp:inline>
        </w:drawing>
      </w:r>
    </w:p>
    <w:p w14:paraId="6EA56009" w14:textId="77777777" w:rsidR="002A384E" w:rsidRPr="00550C91" w:rsidRDefault="002A384E" w:rsidP="002A384E">
      <w:pPr>
        <w:pStyle w:val="Body"/>
      </w:pPr>
      <w:r w:rsidRPr="00550C91">
        <w:t>Fields to be mapped (along with directions) are :</w:t>
      </w:r>
    </w:p>
    <w:p w14:paraId="59622D2F" w14:textId="77777777" w:rsidR="002A384E" w:rsidRPr="00550C91" w:rsidRDefault="002A384E" w:rsidP="002A384E">
      <w:pPr>
        <w:pStyle w:val="Body"/>
        <w:ind w:left="1800"/>
      </w:pPr>
      <w:r w:rsidRPr="00550C91">
        <w:rPr>
          <w:noProof/>
        </w:rPr>
        <w:drawing>
          <wp:inline distT="0" distB="0" distL="0" distR="0" wp14:anchorId="6794C307" wp14:editId="18330E6E">
            <wp:extent cx="3643952" cy="1800641"/>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716644" cy="1836561"/>
                    </a:xfrm>
                    <a:prstGeom prst="rect">
                      <a:avLst/>
                    </a:prstGeom>
                    <a:noFill/>
                    <a:ln>
                      <a:noFill/>
                    </a:ln>
                  </pic:spPr>
                </pic:pic>
              </a:graphicData>
            </a:graphic>
          </wp:inline>
        </w:drawing>
      </w:r>
    </w:p>
    <w:p w14:paraId="21900BAF" w14:textId="77777777" w:rsidR="002A384E" w:rsidRPr="00550C91" w:rsidRDefault="002A384E" w:rsidP="002A384E">
      <w:pPr>
        <w:pStyle w:val="sfStepFirst"/>
        <w:numPr>
          <w:ilvl w:val="0"/>
          <w:numId w:val="38"/>
        </w:numPr>
      </w:pPr>
      <w:r w:rsidRPr="00550C91">
        <w:t>Following rules has to be configured for Release link</w:t>
      </w:r>
    </w:p>
    <w:p w14:paraId="2E1CEB9A" w14:textId="77777777" w:rsidR="002A384E" w:rsidRPr="00550C91" w:rsidRDefault="002A384E" w:rsidP="002A384E">
      <w:pPr>
        <w:pStyle w:val="Body"/>
        <w:ind w:left="1800"/>
      </w:pPr>
      <w:r w:rsidRPr="00550C91">
        <w:rPr>
          <w:noProof/>
        </w:rPr>
        <w:lastRenderedPageBreak/>
        <w:drawing>
          <wp:inline distT="0" distB="0" distL="0" distR="0" wp14:anchorId="27B38060" wp14:editId="79BD4343">
            <wp:extent cx="5257751" cy="2896819"/>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stretch>
                      <a:fillRect/>
                    </a:stretch>
                  </pic:blipFill>
                  <pic:spPr>
                    <a:xfrm>
                      <a:off x="0" y="0"/>
                      <a:ext cx="5293171" cy="2916334"/>
                    </a:xfrm>
                    <a:prstGeom prst="rect">
                      <a:avLst/>
                    </a:prstGeom>
                  </pic:spPr>
                </pic:pic>
              </a:graphicData>
            </a:graphic>
          </wp:inline>
        </w:drawing>
      </w:r>
    </w:p>
    <w:p w14:paraId="2DDC00BD" w14:textId="77777777" w:rsidR="002A384E" w:rsidRPr="00550C91" w:rsidRDefault="002A384E" w:rsidP="002A384E">
      <w:pPr>
        <w:pStyle w:val="sfStepFirst"/>
        <w:numPr>
          <w:ilvl w:val="0"/>
          <w:numId w:val="38"/>
        </w:numPr>
      </w:pPr>
      <w:r w:rsidRPr="00550C91">
        <w:t>Save configuration to run integrity check.</w:t>
      </w:r>
    </w:p>
    <w:p w14:paraId="6C151EA3" w14:textId="77777777" w:rsidR="002A384E" w:rsidRPr="00550C91" w:rsidRDefault="002A384E" w:rsidP="002A384E">
      <w:pPr>
        <w:pStyle w:val="sfStepFirst"/>
        <w:numPr>
          <w:ilvl w:val="0"/>
          <w:numId w:val="38"/>
        </w:numPr>
      </w:pPr>
      <w:r w:rsidRPr="00550C91">
        <w:t>Enable the link</w:t>
      </w:r>
    </w:p>
    <w:p w14:paraId="0145341A" w14:textId="77777777" w:rsidR="002A384E" w:rsidRPr="00550C91" w:rsidRDefault="002A384E" w:rsidP="002A384E">
      <w:pPr>
        <w:pStyle w:val="h2Head2"/>
        <w:rPr>
          <w:lang w:eastAsia="zh-CN"/>
        </w:rPr>
      </w:pPr>
      <w:bookmarkStart w:id="590" w:name="_Toc390882443"/>
      <w:bookmarkStart w:id="591" w:name="_Toc403121754"/>
      <w:bookmarkStart w:id="592" w:name="_Toc403410140"/>
      <w:r w:rsidRPr="002A384E">
        <w:rPr>
          <w:lang w:eastAsia="zh-CN"/>
        </w:rPr>
        <w:t>Configure Defect Link</w:t>
      </w:r>
      <w:bookmarkEnd w:id="590"/>
      <w:bookmarkEnd w:id="591"/>
      <w:bookmarkEnd w:id="592"/>
      <w:r w:rsidRPr="00550C91">
        <w:rPr>
          <w:lang w:eastAsia="zh-CN"/>
        </w:rPr>
        <w:t xml:space="preserve"> </w:t>
      </w:r>
    </w:p>
    <w:p w14:paraId="56EC77AD" w14:textId="77777777" w:rsidR="002A384E" w:rsidRPr="00550C91" w:rsidRDefault="002A384E" w:rsidP="001C61BF">
      <w:pPr>
        <w:pStyle w:val="sfStepFirst"/>
        <w:numPr>
          <w:ilvl w:val="0"/>
          <w:numId w:val="185"/>
        </w:numPr>
      </w:pPr>
      <w:r w:rsidRPr="00550C91">
        <w:t>Following field mapping between ALM and AGM has to be done for Defect.</w:t>
      </w:r>
    </w:p>
    <w:p w14:paraId="48B80476" w14:textId="77777777" w:rsidR="002A384E" w:rsidRPr="00550C91" w:rsidRDefault="002A384E" w:rsidP="002A384E">
      <w:pPr>
        <w:pStyle w:val="Body"/>
        <w:ind w:left="1800"/>
      </w:pPr>
      <w:r w:rsidRPr="00550C91">
        <w:rPr>
          <w:noProof/>
        </w:rPr>
        <w:drawing>
          <wp:inline distT="0" distB="0" distL="0" distR="0" wp14:anchorId="2BB30036" wp14:editId="6CCA4F1B">
            <wp:extent cx="3625850" cy="3042971"/>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658387" cy="3070277"/>
                    </a:xfrm>
                    <a:prstGeom prst="rect">
                      <a:avLst/>
                    </a:prstGeom>
                    <a:noFill/>
                    <a:ln>
                      <a:noFill/>
                    </a:ln>
                  </pic:spPr>
                </pic:pic>
              </a:graphicData>
            </a:graphic>
          </wp:inline>
        </w:drawing>
      </w:r>
    </w:p>
    <w:p w14:paraId="568FF54A" w14:textId="77777777" w:rsidR="002A384E" w:rsidRPr="00550C91" w:rsidRDefault="002A384E" w:rsidP="001C61BF">
      <w:pPr>
        <w:pStyle w:val="Body"/>
        <w:numPr>
          <w:ilvl w:val="2"/>
          <w:numId w:val="180"/>
        </w:numPr>
      </w:pPr>
      <w:r w:rsidRPr="00550C91">
        <w:t>Created From is Constant and the value is AGM</w:t>
      </w:r>
    </w:p>
    <w:p w14:paraId="6BC1EA3A" w14:textId="77777777" w:rsidR="002A384E" w:rsidRPr="00550C91" w:rsidRDefault="002A384E" w:rsidP="001C61BF">
      <w:pPr>
        <w:pStyle w:val="Body"/>
        <w:numPr>
          <w:ilvl w:val="2"/>
          <w:numId w:val="180"/>
        </w:numPr>
      </w:pPr>
      <w:r w:rsidRPr="00550C91">
        <w:t>Status values in ALM and Defect Status values in AGM has to be mapped</w:t>
      </w:r>
    </w:p>
    <w:p w14:paraId="0943A4D1" w14:textId="77777777" w:rsidR="002A384E" w:rsidRPr="00550C91" w:rsidRDefault="002A384E" w:rsidP="002A384E">
      <w:pPr>
        <w:pStyle w:val="Body"/>
        <w:ind w:left="2160"/>
      </w:pPr>
      <w:r w:rsidRPr="00550C91">
        <w:rPr>
          <w:noProof/>
        </w:rPr>
        <w:lastRenderedPageBreak/>
        <w:drawing>
          <wp:inline distT="0" distB="0" distL="0" distR="0" wp14:anchorId="0369EE6C" wp14:editId="2849C30F">
            <wp:extent cx="5025543" cy="1261218"/>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5099063" cy="1279669"/>
                    </a:xfrm>
                    <a:prstGeom prst="rect">
                      <a:avLst/>
                    </a:prstGeom>
                  </pic:spPr>
                </pic:pic>
              </a:graphicData>
            </a:graphic>
          </wp:inline>
        </w:drawing>
      </w:r>
    </w:p>
    <w:p w14:paraId="03168F37" w14:textId="77777777" w:rsidR="002A384E" w:rsidRPr="00550C91" w:rsidRDefault="002A384E" w:rsidP="001C61BF">
      <w:pPr>
        <w:pStyle w:val="Body"/>
        <w:numPr>
          <w:ilvl w:val="2"/>
          <w:numId w:val="180"/>
        </w:numPr>
      </w:pPr>
      <w:r w:rsidRPr="00550C91">
        <w:t xml:space="preserve">AssignedTo users in ALM and AGM have to be value mapped. </w:t>
      </w:r>
    </w:p>
    <w:p w14:paraId="1380E7AE" w14:textId="77777777" w:rsidR="002A384E" w:rsidRPr="00550C91" w:rsidRDefault="002A384E" w:rsidP="001C61BF">
      <w:pPr>
        <w:pStyle w:val="Body"/>
        <w:numPr>
          <w:ilvl w:val="2"/>
          <w:numId w:val="180"/>
        </w:numPr>
      </w:pPr>
      <w:r w:rsidRPr="00550C91">
        <w:t>Priority, Severity in ALM and AGM has to be value mapped.</w:t>
      </w:r>
    </w:p>
    <w:p w14:paraId="5344C89E" w14:textId="77777777" w:rsidR="002A384E" w:rsidRDefault="002A384E" w:rsidP="002A384E">
      <w:pPr>
        <w:pStyle w:val="sfStepFirst"/>
        <w:numPr>
          <w:ilvl w:val="0"/>
          <w:numId w:val="38"/>
        </w:numPr>
      </w:pPr>
      <w:r w:rsidRPr="00550C91">
        <w:t xml:space="preserve">Configure Rules for Defect link as shown below </w:t>
      </w:r>
    </w:p>
    <w:p w14:paraId="10D12E0B" w14:textId="77777777" w:rsidR="002A384E" w:rsidRPr="00D00379" w:rsidRDefault="002A384E" w:rsidP="002A384E">
      <w:pPr>
        <w:pStyle w:val="snStepNext"/>
        <w:ind w:left="1890"/>
      </w:pPr>
      <w:r>
        <w:rPr>
          <w:noProof/>
        </w:rPr>
        <w:drawing>
          <wp:inline distT="0" distB="0" distL="0" distR="0" wp14:anchorId="3319CF88" wp14:editId="30CCE0DB">
            <wp:extent cx="5202811" cy="2472240"/>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209207" cy="2475279"/>
                    </a:xfrm>
                    <a:prstGeom prst="rect">
                      <a:avLst/>
                    </a:prstGeom>
                  </pic:spPr>
                </pic:pic>
              </a:graphicData>
            </a:graphic>
          </wp:inline>
        </w:drawing>
      </w:r>
    </w:p>
    <w:p w14:paraId="3C0732BB" w14:textId="77777777" w:rsidR="002A384E" w:rsidRPr="00550C91" w:rsidRDefault="002A384E" w:rsidP="002A384E">
      <w:pPr>
        <w:pStyle w:val="h2Head2"/>
        <w:rPr>
          <w:lang w:eastAsia="zh-CN"/>
        </w:rPr>
      </w:pPr>
      <w:bookmarkStart w:id="593" w:name="_Toc390882444"/>
      <w:bookmarkStart w:id="594" w:name="_Toc403121755"/>
      <w:bookmarkStart w:id="595" w:name="_Toc403410141"/>
      <w:r w:rsidRPr="002A384E">
        <w:rPr>
          <w:lang w:eastAsia="zh-CN"/>
        </w:rPr>
        <w:t>Configure Requirement Link</w:t>
      </w:r>
      <w:bookmarkEnd w:id="593"/>
      <w:bookmarkEnd w:id="594"/>
      <w:bookmarkEnd w:id="595"/>
    </w:p>
    <w:p w14:paraId="7B3211A3" w14:textId="77777777" w:rsidR="002A384E" w:rsidRPr="002A384E" w:rsidRDefault="002A384E" w:rsidP="001C61BF">
      <w:pPr>
        <w:pStyle w:val="sfStepFirst"/>
        <w:numPr>
          <w:ilvl w:val="0"/>
          <w:numId w:val="186"/>
        </w:numPr>
        <w:rPr>
          <w:lang w:eastAsia="zh-CN"/>
        </w:rPr>
      </w:pPr>
      <w:r w:rsidRPr="002A384E">
        <w:rPr>
          <w:lang w:eastAsia="zh-CN"/>
        </w:rPr>
        <w:t>To configure, requirement link, Field mapping has to be done for 3 requirement subtypes by mapping ALM Requirement Types with AGM requirement type</w:t>
      </w:r>
    </w:p>
    <w:p w14:paraId="064BE1A2" w14:textId="77777777" w:rsidR="002A384E" w:rsidRPr="00CD1901" w:rsidRDefault="002A384E" w:rsidP="002A384E">
      <w:pPr>
        <w:pStyle w:val="Body"/>
        <w:ind w:left="1800"/>
        <w:rPr>
          <w:b/>
          <w:lang w:eastAsia="zh-CN"/>
        </w:rPr>
      </w:pPr>
      <w:r>
        <w:rPr>
          <w:b/>
          <w:noProof/>
        </w:rPr>
        <w:drawing>
          <wp:inline distT="0" distB="0" distL="0" distR="0" wp14:anchorId="01B3C791" wp14:editId="3EDAF332">
            <wp:extent cx="5257402" cy="1358684"/>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5482" cy="1363356"/>
                    </a:xfrm>
                    <a:prstGeom prst="rect">
                      <a:avLst/>
                    </a:prstGeom>
                    <a:noFill/>
                    <a:ln>
                      <a:noFill/>
                    </a:ln>
                  </pic:spPr>
                </pic:pic>
              </a:graphicData>
            </a:graphic>
          </wp:inline>
        </w:drawing>
      </w:r>
    </w:p>
    <w:p w14:paraId="281BB2FC" w14:textId="77777777" w:rsidR="002A384E" w:rsidRPr="00550C91" w:rsidRDefault="002A384E" w:rsidP="002A384E">
      <w:pPr>
        <w:pStyle w:val="Body"/>
        <w:rPr>
          <w:lang w:eastAsia="zh-CN"/>
        </w:rPr>
      </w:pPr>
      <w:r w:rsidRPr="00550C91">
        <w:rPr>
          <w:b/>
          <w:lang w:eastAsia="zh-CN"/>
        </w:rPr>
        <w:t xml:space="preserve">Note: </w:t>
      </w:r>
      <w:r w:rsidRPr="00550C91">
        <w:rPr>
          <w:lang w:eastAsia="zh-CN"/>
        </w:rPr>
        <w:t xml:space="preserve">Mapping of requirement subtypes has to be done in following order </w:t>
      </w:r>
    </w:p>
    <w:p w14:paraId="49AE2AB0" w14:textId="77777777" w:rsidR="002A384E" w:rsidRPr="00E5413C" w:rsidRDefault="002A384E" w:rsidP="001C61BF">
      <w:pPr>
        <w:pStyle w:val="Body"/>
        <w:numPr>
          <w:ilvl w:val="0"/>
          <w:numId w:val="181"/>
        </w:numPr>
        <w:ind w:left="2520"/>
        <w:rPr>
          <w:i/>
          <w:lang w:eastAsia="zh-CN"/>
          <w:rPrChange w:id="596" w:author="Niu, Cheng-Guang" w:date="2014-11-17T13:38:00Z">
            <w:rPr>
              <w:lang w:eastAsia="zh-CN"/>
            </w:rPr>
          </w:rPrChange>
        </w:rPr>
      </w:pPr>
      <w:r w:rsidRPr="00E5413C">
        <w:rPr>
          <w:i/>
          <w:lang w:eastAsia="zh-CN"/>
          <w:rPrChange w:id="597" w:author="Niu, Cheng-Guang" w:date="2014-11-17T13:38:00Z">
            <w:rPr>
              <w:lang w:eastAsia="zh-CN"/>
            </w:rPr>
          </w:rPrChange>
        </w:rPr>
        <w:t>Theme</w:t>
      </w:r>
    </w:p>
    <w:p w14:paraId="39A8842B" w14:textId="77777777" w:rsidR="002A384E" w:rsidRPr="00E5413C" w:rsidRDefault="002A384E" w:rsidP="001C61BF">
      <w:pPr>
        <w:pStyle w:val="Body"/>
        <w:numPr>
          <w:ilvl w:val="0"/>
          <w:numId w:val="181"/>
        </w:numPr>
        <w:ind w:left="2520"/>
        <w:rPr>
          <w:i/>
          <w:lang w:eastAsia="zh-CN"/>
          <w:rPrChange w:id="598" w:author="Niu, Cheng-Guang" w:date="2014-11-17T13:38:00Z">
            <w:rPr>
              <w:lang w:eastAsia="zh-CN"/>
            </w:rPr>
          </w:rPrChange>
        </w:rPr>
      </w:pPr>
      <w:r w:rsidRPr="00E5413C">
        <w:rPr>
          <w:i/>
          <w:lang w:eastAsia="zh-CN"/>
          <w:rPrChange w:id="599" w:author="Niu, Cheng-Guang" w:date="2014-11-17T13:38:00Z">
            <w:rPr>
              <w:lang w:eastAsia="zh-CN"/>
            </w:rPr>
          </w:rPrChange>
        </w:rPr>
        <w:t>Feature</w:t>
      </w:r>
    </w:p>
    <w:p w14:paraId="10E3447C" w14:textId="77777777" w:rsidR="002A384E" w:rsidRPr="00E5413C" w:rsidRDefault="002A384E" w:rsidP="001C61BF">
      <w:pPr>
        <w:pStyle w:val="Body"/>
        <w:numPr>
          <w:ilvl w:val="0"/>
          <w:numId w:val="181"/>
        </w:numPr>
        <w:ind w:left="2520"/>
        <w:rPr>
          <w:i/>
          <w:lang w:eastAsia="zh-CN"/>
          <w:rPrChange w:id="600" w:author="Niu, Cheng-Guang" w:date="2014-11-17T13:38:00Z">
            <w:rPr>
              <w:lang w:eastAsia="zh-CN"/>
            </w:rPr>
          </w:rPrChange>
        </w:rPr>
      </w:pPr>
      <w:r w:rsidRPr="00E5413C">
        <w:rPr>
          <w:i/>
          <w:lang w:eastAsia="zh-CN"/>
          <w:rPrChange w:id="601" w:author="Niu, Cheng-Guang" w:date="2014-11-17T13:38:00Z">
            <w:rPr>
              <w:lang w:eastAsia="zh-CN"/>
            </w:rPr>
          </w:rPrChange>
        </w:rPr>
        <w:t>User Story</w:t>
      </w:r>
    </w:p>
    <w:p w14:paraId="79C6FADF" w14:textId="77777777" w:rsidR="002A384E" w:rsidRPr="00550C91" w:rsidRDefault="002A384E" w:rsidP="002A384E">
      <w:pPr>
        <w:pStyle w:val="sfStepFirst"/>
        <w:numPr>
          <w:ilvl w:val="0"/>
          <w:numId w:val="38"/>
        </w:numPr>
        <w:rPr>
          <w:lang w:eastAsia="zh-CN"/>
        </w:rPr>
      </w:pPr>
      <w:r w:rsidRPr="00550C91">
        <w:rPr>
          <w:lang w:eastAsia="zh-CN"/>
        </w:rPr>
        <w:t>Three Sub types links will be created for each requirement type.</w:t>
      </w:r>
    </w:p>
    <w:p w14:paraId="61933532" w14:textId="77777777" w:rsidR="002A384E" w:rsidRPr="00550C91" w:rsidRDefault="002A384E" w:rsidP="002A384E">
      <w:pPr>
        <w:pStyle w:val="sfStepFirst"/>
        <w:numPr>
          <w:ilvl w:val="0"/>
          <w:numId w:val="38"/>
        </w:numPr>
        <w:rPr>
          <w:lang w:eastAsia="zh-CN"/>
        </w:rPr>
      </w:pPr>
      <w:r w:rsidRPr="00550C91">
        <w:rPr>
          <w:lang w:eastAsia="zh-CN"/>
        </w:rPr>
        <w:t>Configure each sub type requirement link.</w:t>
      </w:r>
    </w:p>
    <w:p w14:paraId="676CA67D" w14:textId="77777777" w:rsidR="002A384E" w:rsidRPr="00550C91" w:rsidRDefault="002A384E" w:rsidP="002A384E">
      <w:pPr>
        <w:pStyle w:val="sfStepFirst"/>
        <w:numPr>
          <w:ilvl w:val="0"/>
          <w:numId w:val="38"/>
        </w:numPr>
        <w:rPr>
          <w:lang w:eastAsia="zh-CN"/>
        </w:rPr>
      </w:pPr>
      <w:r w:rsidRPr="00550C91">
        <w:t>Following field mapping between ALM and AGM has to be done for Requirement Type Theme</w:t>
      </w:r>
    </w:p>
    <w:p w14:paraId="4E3BF5C2" w14:textId="77777777" w:rsidR="002A384E" w:rsidRPr="00550C91" w:rsidRDefault="002A384E" w:rsidP="002A384E">
      <w:pPr>
        <w:pStyle w:val="Body"/>
        <w:ind w:left="1800"/>
        <w:rPr>
          <w:lang w:eastAsia="zh-CN"/>
        </w:rPr>
      </w:pPr>
      <w:r w:rsidRPr="00550C91">
        <w:rPr>
          <w:noProof/>
        </w:rPr>
        <w:lastRenderedPageBreak/>
        <w:drawing>
          <wp:inline distT="0" distB="0" distL="0" distR="0" wp14:anchorId="18D051B0" wp14:editId="70B0A37F">
            <wp:extent cx="3645834" cy="1733266"/>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680558" cy="1749774"/>
                    </a:xfrm>
                    <a:prstGeom prst="rect">
                      <a:avLst/>
                    </a:prstGeom>
                    <a:noFill/>
                    <a:ln>
                      <a:noFill/>
                    </a:ln>
                  </pic:spPr>
                </pic:pic>
              </a:graphicData>
            </a:graphic>
          </wp:inline>
        </w:drawing>
      </w:r>
    </w:p>
    <w:p w14:paraId="6D4FDFFA" w14:textId="77777777" w:rsidR="002A384E" w:rsidRPr="00550C91" w:rsidRDefault="002A384E" w:rsidP="001C61BF">
      <w:pPr>
        <w:pStyle w:val="Body"/>
        <w:numPr>
          <w:ilvl w:val="2"/>
          <w:numId w:val="180"/>
        </w:numPr>
      </w:pPr>
      <w:r w:rsidRPr="00550C91">
        <w:t>Created From is Constant and the value is AGM</w:t>
      </w:r>
    </w:p>
    <w:p w14:paraId="2C50651F" w14:textId="77777777" w:rsidR="002A384E" w:rsidRPr="00550C91" w:rsidRDefault="002A384E" w:rsidP="001C61BF">
      <w:pPr>
        <w:pStyle w:val="Body"/>
        <w:numPr>
          <w:ilvl w:val="2"/>
          <w:numId w:val="180"/>
        </w:numPr>
      </w:pPr>
      <w:r w:rsidRPr="00550C91">
        <w:t xml:space="preserve">Author users in ALM and AGM have to be value mapped. </w:t>
      </w:r>
    </w:p>
    <w:p w14:paraId="04D76218" w14:textId="77777777" w:rsidR="002A384E" w:rsidRPr="002A384E" w:rsidRDefault="002A384E" w:rsidP="002A384E">
      <w:pPr>
        <w:pStyle w:val="sfStepFirst"/>
        <w:numPr>
          <w:ilvl w:val="0"/>
          <w:numId w:val="38"/>
        </w:numPr>
        <w:rPr>
          <w:lang w:eastAsia="zh-CN"/>
        </w:rPr>
      </w:pPr>
      <w:r w:rsidRPr="002A384E">
        <w:t>Configure Rules for Requirement Type Theme link are as shown below .</w:t>
      </w:r>
    </w:p>
    <w:p w14:paraId="0C1A69AA" w14:textId="77777777" w:rsidR="002A384E" w:rsidRPr="00550C91" w:rsidRDefault="002A384E" w:rsidP="002A384E">
      <w:pPr>
        <w:pStyle w:val="Body"/>
        <w:ind w:left="1800"/>
        <w:rPr>
          <w:lang w:eastAsia="zh-CN"/>
        </w:rPr>
      </w:pPr>
      <w:r>
        <w:rPr>
          <w:noProof/>
        </w:rPr>
        <w:drawing>
          <wp:inline distT="0" distB="0" distL="0" distR="0" wp14:anchorId="7C6609B3" wp14:editId="437D3347">
            <wp:extent cx="5261212" cy="2187114"/>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92744" cy="2200222"/>
                    </a:xfrm>
                    <a:prstGeom prst="rect">
                      <a:avLst/>
                    </a:prstGeom>
                  </pic:spPr>
                </pic:pic>
              </a:graphicData>
            </a:graphic>
          </wp:inline>
        </w:drawing>
      </w:r>
    </w:p>
    <w:p w14:paraId="7D1C9459" w14:textId="77777777" w:rsidR="002A384E" w:rsidRPr="00550C91" w:rsidRDefault="002A384E" w:rsidP="002A384E">
      <w:pPr>
        <w:pStyle w:val="sfStepFirst"/>
        <w:numPr>
          <w:ilvl w:val="0"/>
          <w:numId w:val="38"/>
        </w:numPr>
        <w:rPr>
          <w:lang w:eastAsia="zh-CN"/>
        </w:rPr>
      </w:pPr>
      <w:r w:rsidRPr="00550C91">
        <w:t>Following field mapping between ALM and AGM has to be done for Requirement Type Feature.</w:t>
      </w:r>
    </w:p>
    <w:p w14:paraId="4C7420AE" w14:textId="77777777" w:rsidR="002A384E" w:rsidRPr="00550C91" w:rsidRDefault="002A384E" w:rsidP="002A384E">
      <w:pPr>
        <w:pStyle w:val="Body"/>
        <w:ind w:left="1800"/>
        <w:rPr>
          <w:lang w:eastAsia="zh-CN"/>
        </w:rPr>
      </w:pPr>
      <w:r w:rsidRPr="00550C91">
        <w:rPr>
          <w:noProof/>
        </w:rPr>
        <w:drawing>
          <wp:inline distT="0" distB="0" distL="0" distR="0" wp14:anchorId="1B47EE3F" wp14:editId="3524F340">
            <wp:extent cx="3651275" cy="2470245"/>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664094" cy="2478917"/>
                    </a:xfrm>
                    <a:prstGeom prst="rect">
                      <a:avLst/>
                    </a:prstGeom>
                    <a:noFill/>
                    <a:ln>
                      <a:noFill/>
                    </a:ln>
                  </pic:spPr>
                </pic:pic>
              </a:graphicData>
            </a:graphic>
          </wp:inline>
        </w:drawing>
      </w:r>
    </w:p>
    <w:p w14:paraId="1E1680EA" w14:textId="77777777" w:rsidR="002A384E" w:rsidRPr="00550C91" w:rsidRDefault="002A384E" w:rsidP="001C61BF">
      <w:pPr>
        <w:pStyle w:val="Body"/>
        <w:numPr>
          <w:ilvl w:val="2"/>
          <w:numId w:val="180"/>
        </w:numPr>
      </w:pPr>
      <w:r w:rsidRPr="00550C91">
        <w:t>Created From is Constant and the value is AGM</w:t>
      </w:r>
    </w:p>
    <w:p w14:paraId="605C5258" w14:textId="77777777" w:rsidR="002A384E" w:rsidRPr="00550C91" w:rsidRDefault="002A384E" w:rsidP="001C61BF">
      <w:pPr>
        <w:pStyle w:val="Body"/>
        <w:numPr>
          <w:ilvl w:val="2"/>
          <w:numId w:val="180"/>
        </w:numPr>
      </w:pPr>
      <w:r w:rsidRPr="00550C91">
        <w:t xml:space="preserve">Author users in ALM and AGM have to be value mapped. </w:t>
      </w:r>
    </w:p>
    <w:p w14:paraId="50CFE2CB" w14:textId="77777777" w:rsidR="002A384E" w:rsidRPr="00550C91" w:rsidRDefault="002A384E" w:rsidP="001C61BF">
      <w:pPr>
        <w:pStyle w:val="Body"/>
        <w:numPr>
          <w:ilvl w:val="2"/>
          <w:numId w:val="180"/>
        </w:numPr>
      </w:pPr>
      <w:r w:rsidRPr="00550C91">
        <w:t>Priority in ALM and AGM has to be value mapped.</w:t>
      </w:r>
    </w:p>
    <w:p w14:paraId="523C6401" w14:textId="77777777" w:rsidR="002A384E" w:rsidRPr="00550C91" w:rsidRDefault="002A384E" w:rsidP="001C61BF">
      <w:pPr>
        <w:pStyle w:val="Body"/>
        <w:numPr>
          <w:ilvl w:val="2"/>
          <w:numId w:val="180"/>
        </w:numPr>
      </w:pPr>
      <w:r w:rsidRPr="00550C91">
        <w:t>Feature Status in ALM and AGM has to be value mapped</w:t>
      </w:r>
    </w:p>
    <w:p w14:paraId="71D56788" w14:textId="77777777" w:rsidR="002A384E" w:rsidRPr="00550C91" w:rsidRDefault="002A384E" w:rsidP="001C61BF">
      <w:pPr>
        <w:pStyle w:val="Body"/>
        <w:numPr>
          <w:ilvl w:val="2"/>
          <w:numId w:val="180"/>
        </w:numPr>
      </w:pPr>
      <w:r w:rsidRPr="00550C91">
        <w:t>Direct Cover Status in ALM and AGM has to be value mapped.</w:t>
      </w:r>
    </w:p>
    <w:p w14:paraId="2F40C57F" w14:textId="77777777" w:rsidR="002A384E" w:rsidRPr="002A384E" w:rsidRDefault="002A384E" w:rsidP="002A384E">
      <w:pPr>
        <w:pStyle w:val="sfStepFirst"/>
        <w:numPr>
          <w:ilvl w:val="0"/>
          <w:numId w:val="38"/>
        </w:numPr>
      </w:pPr>
      <w:r w:rsidRPr="002A384E">
        <w:lastRenderedPageBreak/>
        <w:t>Configure Rules for Requirement Type Feature link are as shown below.</w:t>
      </w:r>
    </w:p>
    <w:p w14:paraId="62E554ED" w14:textId="77777777" w:rsidR="002A384E" w:rsidRPr="00550C91" w:rsidRDefault="002A384E" w:rsidP="002A384E">
      <w:pPr>
        <w:pStyle w:val="Body"/>
        <w:ind w:left="1800"/>
      </w:pPr>
      <w:r>
        <w:rPr>
          <w:noProof/>
        </w:rPr>
        <w:drawing>
          <wp:inline distT="0" distB="0" distL="0" distR="0" wp14:anchorId="56E98E36" wp14:editId="6594AA86">
            <wp:extent cx="5237480" cy="2187880"/>
            <wp:effectExtent l="0" t="0" r="127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44488" cy="2190807"/>
                    </a:xfrm>
                    <a:prstGeom prst="rect">
                      <a:avLst/>
                    </a:prstGeom>
                  </pic:spPr>
                </pic:pic>
              </a:graphicData>
            </a:graphic>
          </wp:inline>
        </w:drawing>
      </w:r>
    </w:p>
    <w:p w14:paraId="50188702" w14:textId="77777777" w:rsidR="002A384E" w:rsidRPr="00550C91" w:rsidRDefault="002A384E" w:rsidP="002A384E">
      <w:pPr>
        <w:pStyle w:val="sfStepFirst"/>
        <w:numPr>
          <w:ilvl w:val="0"/>
          <w:numId w:val="38"/>
        </w:numPr>
        <w:rPr>
          <w:lang w:eastAsia="zh-CN"/>
        </w:rPr>
      </w:pPr>
      <w:r w:rsidRPr="00550C91">
        <w:t>Following field mapping between ALM and AGM has to be done for Requirement Type User Story</w:t>
      </w:r>
    </w:p>
    <w:p w14:paraId="5800292C" w14:textId="77777777" w:rsidR="002A384E" w:rsidRPr="00550C91" w:rsidRDefault="002A384E" w:rsidP="002A384E">
      <w:pPr>
        <w:pStyle w:val="Body"/>
        <w:ind w:left="1800"/>
      </w:pPr>
      <w:r w:rsidRPr="00550C91">
        <w:rPr>
          <w:noProof/>
        </w:rPr>
        <w:drawing>
          <wp:inline distT="0" distB="0" distL="0" distR="0" wp14:anchorId="2B0121D1" wp14:editId="135ED370">
            <wp:extent cx="3637128" cy="2355964"/>
            <wp:effectExtent l="0" t="0" r="190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668647" cy="2376381"/>
                    </a:xfrm>
                    <a:prstGeom prst="rect">
                      <a:avLst/>
                    </a:prstGeom>
                    <a:noFill/>
                    <a:ln>
                      <a:noFill/>
                    </a:ln>
                  </pic:spPr>
                </pic:pic>
              </a:graphicData>
            </a:graphic>
          </wp:inline>
        </w:drawing>
      </w:r>
    </w:p>
    <w:p w14:paraId="193867D6" w14:textId="77777777" w:rsidR="002A384E" w:rsidRPr="00550C91" w:rsidRDefault="002A384E" w:rsidP="001C61BF">
      <w:pPr>
        <w:pStyle w:val="Body"/>
        <w:numPr>
          <w:ilvl w:val="2"/>
          <w:numId w:val="180"/>
        </w:numPr>
      </w:pPr>
      <w:r w:rsidRPr="00550C91">
        <w:t>Created From is Constant and the value is AGM</w:t>
      </w:r>
    </w:p>
    <w:p w14:paraId="23F430F8" w14:textId="77777777" w:rsidR="002A384E" w:rsidRPr="00550C91" w:rsidRDefault="002A384E" w:rsidP="001C61BF">
      <w:pPr>
        <w:pStyle w:val="Body"/>
        <w:numPr>
          <w:ilvl w:val="2"/>
          <w:numId w:val="180"/>
        </w:numPr>
      </w:pPr>
      <w:r w:rsidRPr="00550C91">
        <w:t xml:space="preserve">Author users in ALM and AGM have to be value mapped. </w:t>
      </w:r>
    </w:p>
    <w:p w14:paraId="6A0764B8" w14:textId="77777777" w:rsidR="002A384E" w:rsidRPr="00550C91" w:rsidRDefault="002A384E" w:rsidP="001C61BF">
      <w:pPr>
        <w:pStyle w:val="Body"/>
        <w:numPr>
          <w:ilvl w:val="2"/>
          <w:numId w:val="180"/>
        </w:numPr>
      </w:pPr>
      <w:r w:rsidRPr="00550C91">
        <w:t>Priority, User Story Status and Direct Cover Status in ALM and AGM has to be value mapped.</w:t>
      </w:r>
    </w:p>
    <w:p w14:paraId="4EC10EB9" w14:textId="77777777" w:rsidR="002A384E" w:rsidRPr="002A384E" w:rsidRDefault="002A384E" w:rsidP="002A384E">
      <w:pPr>
        <w:pStyle w:val="sfStepFirst"/>
        <w:numPr>
          <w:ilvl w:val="0"/>
          <w:numId w:val="38"/>
        </w:numPr>
      </w:pPr>
      <w:r w:rsidRPr="002A384E">
        <w:t>Configure Rules for Requirement Type User Story link are as shown below</w:t>
      </w:r>
    </w:p>
    <w:p w14:paraId="5F5E9E1B" w14:textId="77777777" w:rsidR="002A384E" w:rsidRPr="00550C91" w:rsidRDefault="002A384E" w:rsidP="002A384E">
      <w:pPr>
        <w:pStyle w:val="Body"/>
        <w:ind w:left="1800"/>
      </w:pPr>
      <w:r>
        <w:rPr>
          <w:noProof/>
        </w:rPr>
        <w:drawing>
          <wp:inline distT="0" distB="0" distL="0" distR="0" wp14:anchorId="3C376E28" wp14:editId="37E233B9">
            <wp:extent cx="5227093" cy="2200852"/>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238320" cy="2205579"/>
                    </a:xfrm>
                    <a:prstGeom prst="rect">
                      <a:avLst/>
                    </a:prstGeom>
                  </pic:spPr>
                </pic:pic>
              </a:graphicData>
            </a:graphic>
          </wp:inline>
        </w:drawing>
      </w:r>
    </w:p>
    <w:p w14:paraId="4BE455EA" w14:textId="77777777" w:rsidR="002A384E" w:rsidRPr="00550C91" w:rsidRDefault="002A384E" w:rsidP="002A384E">
      <w:pPr>
        <w:pStyle w:val="Body"/>
        <w:ind w:left="0"/>
      </w:pPr>
    </w:p>
    <w:p w14:paraId="11C0BF43" w14:textId="77777777" w:rsidR="002A384E" w:rsidRPr="002A384E" w:rsidRDefault="002A384E" w:rsidP="002A384E">
      <w:pPr>
        <w:pStyle w:val="h2Head2"/>
        <w:rPr>
          <w:lang w:eastAsia="zh-CN"/>
        </w:rPr>
      </w:pPr>
      <w:bookmarkStart w:id="602" w:name="_Toc390882445"/>
      <w:bookmarkStart w:id="603" w:name="_Toc403121756"/>
      <w:bookmarkStart w:id="604" w:name="_Toc403410142"/>
      <w:r w:rsidRPr="002A384E">
        <w:rPr>
          <w:lang w:eastAsia="zh-CN"/>
        </w:rPr>
        <w:lastRenderedPageBreak/>
        <w:t>Test the Link (Requirement)</w:t>
      </w:r>
      <w:bookmarkEnd w:id="602"/>
      <w:bookmarkEnd w:id="603"/>
      <w:bookmarkEnd w:id="604"/>
    </w:p>
    <w:p w14:paraId="2A762B3B" w14:textId="77777777" w:rsidR="002A384E" w:rsidRPr="002A384E" w:rsidRDefault="002A384E" w:rsidP="001C61BF">
      <w:pPr>
        <w:pStyle w:val="sfStepFirst"/>
        <w:numPr>
          <w:ilvl w:val="0"/>
          <w:numId w:val="187"/>
        </w:numPr>
      </w:pPr>
      <w:r w:rsidRPr="002A384E">
        <w:rPr>
          <w:lang w:eastAsia="zh-CN"/>
        </w:rPr>
        <w:t>Create a User Story, under given Theme and Feature in Agile Manager</w:t>
      </w:r>
    </w:p>
    <w:p w14:paraId="126551A0" w14:textId="77777777" w:rsidR="002A384E" w:rsidRPr="00550C91" w:rsidRDefault="002A384E" w:rsidP="002A384E">
      <w:pPr>
        <w:pStyle w:val="Body"/>
        <w:ind w:left="1800"/>
      </w:pPr>
      <w:r>
        <w:rPr>
          <w:noProof/>
        </w:rPr>
        <w:drawing>
          <wp:inline distT="0" distB="0" distL="0" distR="0" wp14:anchorId="042913E4" wp14:editId="7BE71758">
            <wp:extent cx="5254388" cy="1644443"/>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60166" cy="1646251"/>
                    </a:xfrm>
                    <a:prstGeom prst="rect">
                      <a:avLst/>
                    </a:prstGeom>
                    <a:noFill/>
                    <a:ln>
                      <a:noFill/>
                    </a:ln>
                  </pic:spPr>
                </pic:pic>
              </a:graphicData>
            </a:graphic>
          </wp:inline>
        </w:drawing>
      </w:r>
    </w:p>
    <w:p w14:paraId="05EE209F" w14:textId="77777777" w:rsidR="002A384E" w:rsidRPr="002A384E" w:rsidRDefault="002A384E" w:rsidP="002A384E">
      <w:pPr>
        <w:pStyle w:val="sfStepFirst"/>
        <w:numPr>
          <w:ilvl w:val="0"/>
          <w:numId w:val="38"/>
        </w:numPr>
        <w:rPr>
          <w:noProof/>
        </w:rPr>
      </w:pPr>
      <w:r w:rsidRPr="002A384E">
        <w:t xml:space="preserve">Run Synchronization link and verify in ALM </w:t>
      </w:r>
      <w:r w:rsidRPr="002A384E">
        <w:tab/>
      </w:r>
    </w:p>
    <w:p w14:paraId="1B66267E" w14:textId="77777777" w:rsidR="002A384E" w:rsidRPr="003376CF" w:rsidRDefault="002A384E" w:rsidP="002A384E">
      <w:pPr>
        <w:pStyle w:val="snStepNext"/>
        <w:ind w:left="1890"/>
      </w:pPr>
      <w:r>
        <w:rPr>
          <w:noProof/>
        </w:rPr>
        <w:drawing>
          <wp:inline distT="0" distB="0" distL="0" distR="0" wp14:anchorId="36F4F501" wp14:editId="6B7794AF">
            <wp:extent cx="5199399" cy="2197524"/>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12114" cy="2202898"/>
                    </a:xfrm>
                    <a:prstGeom prst="rect">
                      <a:avLst/>
                    </a:prstGeom>
                  </pic:spPr>
                </pic:pic>
              </a:graphicData>
            </a:graphic>
          </wp:inline>
        </w:drawing>
      </w:r>
    </w:p>
    <w:p w14:paraId="401F85C4" w14:textId="77777777" w:rsidR="002A384E" w:rsidRPr="00550C91" w:rsidRDefault="002A384E" w:rsidP="002A384E">
      <w:pPr>
        <w:pStyle w:val="h2Head2"/>
        <w:rPr>
          <w:lang w:eastAsia="zh-CN"/>
        </w:rPr>
      </w:pPr>
      <w:bookmarkStart w:id="605" w:name="_Toc390882446"/>
      <w:bookmarkStart w:id="606" w:name="_Toc403121757"/>
      <w:bookmarkStart w:id="607" w:name="_Toc403410143"/>
      <w:r w:rsidRPr="00550C91">
        <w:rPr>
          <w:lang w:eastAsia="zh-CN"/>
        </w:rPr>
        <w:t>Test the Link (Release)</w:t>
      </w:r>
      <w:bookmarkEnd w:id="605"/>
      <w:bookmarkEnd w:id="606"/>
      <w:bookmarkEnd w:id="607"/>
    </w:p>
    <w:p w14:paraId="145B78F6" w14:textId="77777777" w:rsidR="002A384E" w:rsidRPr="00550C91" w:rsidRDefault="002A384E" w:rsidP="001C61BF">
      <w:pPr>
        <w:pStyle w:val="sfStepFirst"/>
        <w:numPr>
          <w:ilvl w:val="0"/>
          <w:numId w:val="188"/>
        </w:numPr>
      </w:pPr>
      <w:r w:rsidRPr="00550C91">
        <w:t>Create release in HP Agile Manager</w:t>
      </w:r>
    </w:p>
    <w:p w14:paraId="143C3728" w14:textId="77777777" w:rsidR="002A384E" w:rsidRPr="00550C91" w:rsidRDefault="002A384E" w:rsidP="002A384E">
      <w:pPr>
        <w:pStyle w:val="Body"/>
        <w:ind w:left="1800"/>
      </w:pPr>
      <w:r w:rsidRPr="00550C91">
        <w:rPr>
          <w:noProof/>
        </w:rPr>
        <w:drawing>
          <wp:inline distT="0" distB="0" distL="0" distR="0" wp14:anchorId="2764B52B" wp14:editId="658FF861">
            <wp:extent cx="5229936" cy="287957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252461" cy="2891980"/>
                    </a:xfrm>
                    <a:prstGeom prst="rect">
                      <a:avLst/>
                    </a:prstGeom>
                    <a:noFill/>
                    <a:ln>
                      <a:noFill/>
                    </a:ln>
                  </pic:spPr>
                </pic:pic>
              </a:graphicData>
            </a:graphic>
          </wp:inline>
        </w:drawing>
      </w:r>
    </w:p>
    <w:p w14:paraId="651CBF70" w14:textId="77777777" w:rsidR="002A384E" w:rsidRPr="00550C91" w:rsidRDefault="002A384E" w:rsidP="002A384E">
      <w:pPr>
        <w:pStyle w:val="Body"/>
        <w:ind w:left="720"/>
      </w:pPr>
    </w:p>
    <w:p w14:paraId="1AE91796" w14:textId="77777777" w:rsidR="002A384E" w:rsidRPr="00550C91" w:rsidRDefault="002A384E" w:rsidP="001C61BF">
      <w:pPr>
        <w:pStyle w:val="sfStepFirst"/>
        <w:numPr>
          <w:ilvl w:val="0"/>
          <w:numId w:val="188"/>
        </w:numPr>
      </w:pPr>
      <w:r w:rsidRPr="00550C91">
        <w:lastRenderedPageBreak/>
        <w:t xml:space="preserve">Run the link and verify in ALM </w:t>
      </w:r>
    </w:p>
    <w:p w14:paraId="7B3A9E8B" w14:textId="77777777" w:rsidR="002A384E" w:rsidRPr="00550C91" w:rsidRDefault="002A384E" w:rsidP="002A384E">
      <w:pPr>
        <w:pStyle w:val="Body"/>
        <w:ind w:left="1800"/>
      </w:pPr>
      <w:r w:rsidRPr="00550C91">
        <w:rPr>
          <w:noProof/>
        </w:rPr>
        <w:drawing>
          <wp:inline distT="0" distB="0" distL="0" distR="0" wp14:anchorId="1D248883" wp14:editId="5F38965A">
            <wp:extent cx="5261822" cy="346740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stretch>
                      <a:fillRect/>
                    </a:stretch>
                  </pic:blipFill>
                  <pic:spPr>
                    <a:xfrm>
                      <a:off x="0" y="0"/>
                      <a:ext cx="5269494" cy="3472460"/>
                    </a:xfrm>
                    <a:prstGeom prst="rect">
                      <a:avLst/>
                    </a:prstGeom>
                  </pic:spPr>
                </pic:pic>
              </a:graphicData>
            </a:graphic>
          </wp:inline>
        </w:drawing>
      </w:r>
    </w:p>
    <w:p w14:paraId="12E13E86" w14:textId="77777777" w:rsidR="002A384E" w:rsidRPr="00550C91" w:rsidRDefault="002A384E" w:rsidP="002A384E">
      <w:pPr>
        <w:pStyle w:val="h1Head1"/>
        <w:ind w:left="0"/>
      </w:pPr>
      <w:bookmarkStart w:id="608" w:name="_Toc390882447"/>
      <w:bookmarkStart w:id="609" w:name="_Toc403121758"/>
      <w:bookmarkStart w:id="610" w:name="_Toc403410144"/>
      <w:r w:rsidRPr="00550C91">
        <w:lastRenderedPageBreak/>
        <w:t>Setup HP SM-ALM Synchronizer</w:t>
      </w:r>
      <w:bookmarkEnd w:id="608"/>
      <w:bookmarkEnd w:id="609"/>
      <w:bookmarkEnd w:id="610"/>
    </w:p>
    <w:p w14:paraId="66285040" w14:textId="77777777" w:rsidR="002A384E" w:rsidRPr="00550C91" w:rsidRDefault="002A384E" w:rsidP="002A384E">
      <w:pPr>
        <w:pStyle w:val="h2Head2"/>
        <w:rPr>
          <w:lang w:eastAsia="zh-CN"/>
        </w:rPr>
      </w:pPr>
      <w:bookmarkStart w:id="611" w:name="_Toc390882448"/>
      <w:bookmarkStart w:id="612" w:name="_Toc403121759"/>
      <w:bookmarkStart w:id="613" w:name="_Toc403410145"/>
      <w:r w:rsidRPr="00550C91">
        <w:rPr>
          <w:lang w:eastAsia="zh-CN"/>
        </w:rPr>
        <w:t>Install HP Synchronizer</w:t>
      </w:r>
      <w:bookmarkEnd w:id="611"/>
      <w:bookmarkEnd w:id="612"/>
      <w:bookmarkEnd w:id="613"/>
    </w:p>
    <w:p w14:paraId="339BA295" w14:textId="698B337C" w:rsidR="002A384E" w:rsidRPr="00550C91" w:rsidRDefault="002A384E" w:rsidP="001C61BF">
      <w:pPr>
        <w:pStyle w:val="sfStepFirst"/>
        <w:numPr>
          <w:ilvl w:val="0"/>
          <w:numId w:val="189"/>
        </w:numPr>
      </w:pPr>
      <w:r w:rsidRPr="00550C91">
        <w:t>Install HP Synchronizer and follow default installation steps</w:t>
      </w:r>
      <w:ins w:id="614" w:author="Niu, Cheng-Guang" w:date="2014-11-17T13:41:00Z">
        <w:r w:rsidR="00E5413C">
          <w:t>.</w:t>
        </w:r>
      </w:ins>
    </w:p>
    <w:p w14:paraId="74B90737" w14:textId="77777777" w:rsidR="002A384E" w:rsidRPr="00550C91" w:rsidRDefault="002A384E" w:rsidP="001C61BF">
      <w:pPr>
        <w:pStyle w:val="sfStepFirst"/>
        <w:numPr>
          <w:ilvl w:val="0"/>
          <w:numId w:val="188"/>
        </w:numPr>
      </w:pPr>
      <w:r w:rsidRPr="00550C91">
        <w:t>Following items need to be considered while installing HP Synchronizer :</w:t>
      </w:r>
    </w:p>
    <w:p w14:paraId="7956C80E" w14:textId="77777777" w:rsidR="002A384E" w:rsidRPr="00550C91" w:rsidRDefault="002A384E" w:rsidP="001C61BF">
      <w:pPr>
        <w:pStyle w:val="ListParagraph"/>
        <w:numPr>
          <w:ilvl w:val="2"/>
          <w:numId w:val="178"/>
        </w:numPr>
        <w:rPr>
          <w:lang w:eastAsia="zh-CN"/>
        </w:rPr>
      </w:pPr>
      <w:r w:rsidRPr="00550C91">
        <w:rPr>
          <w:lang w:eastAsia="zh-CN"/>
        </w:rPr>
        <w:t>When installing the ALM Synchronizer, select the ALM 12 mode so that it supports synchronization with ALM 12.</w:t>
      </w:r>
    </w:p>
    <w:p w14:paraId="1145C3B0" w14:textId="77777777" w:rsidR="002A384E" w:rsidRPr="00550C91" w:rsidRDefault="002A384E" w:rsidP="001C61BF">
      <w:pPr>
        <w:pStyle w:val="ListParagraph"/>
        <w:numPr>
          <w:ilvl w:val="2"/>
          <w:numId w:val="178"/>
        </w:numPr>
        <w:rPr>
          <w:lang w:eastAsia="zh-CN"/>
        </w:rPr>
      </w:pPr>
      <w:r w:rsidRPr="00550C91">
        <w:rPr>
          <w:lang w:eastAsia="zh-CN"/>
        </w:rPr>
        <w:t>The ALM client is installed when you are logging into ALM. The correct ALM client should be installed on the ALM Synchronizer server</w:t>
      </w:r>
    </w:p>
    <w:p w14:paraId="3C71017E" w14:textId="77777777" w:rsidR="002A384E" w:rsidRPr="00550C91" w:rsidRDefault="002A384E" w:rsidP="001C61BF">
      <w:pPr>
        <w:pStyle w:val="ListParagraph"/>
        <w:numPr>
          <w:ilvl w:val="2"/>
          <w:numId w:val="178"/>
        </w:numPr>
        <w:rPr>
          <w:lang w:eastAsia="zh-CN"/>
        </w:rPr>
      </w:pPr>
      <w:r w:rsidRPr="00550C91">
        <w:rPr>
          <w:lang w:eastAsia="zh-CN"/>
        </w:rPr>
        <w:t>The ALM Synchronizer machine should have the same time zone with the ALM machine.</w:t>
      </w:r>
    </w:p>
    <w:p w14:paraId="56530E59" w14:textId="77777777" w:rsidR="002A384E" w:rsidRPr="00550C91" w:rsidRDefault="002A384E" w:rsidP="001C61BF">
      <w:pPr>
        <w:pStyle w:val="ListParagraph"/>
        <w:numPr>
          <w:ilvl w:val="2"/>
          <w:numId w:val="178"/>
        </w:numPr>
        <w:rPr>
          <w:lang w:eastAsia="zh-CN"/>
        </w:rPr>
      </w:pPr>
      <w:r w:rsidRPr="00550C91">
        <w:rPr>
          <w:lang w:eastAsia="zh-CN"/>
        </w:rPr>
        <w:t>Make sure that the time difference in UTC between SM and ALM Synchronizer is within 5 minutes, otherwise the data might be lost during synchronization</w:t>
      </w:r>
    </w:p>
    <w:p w14:paraId="4B5A426D" w14:textId="77777777" w:rsidR="002A384E" w:rsidRPr="00550C91" w:rsidRDefault="002A384E" w:rsidP="002A384E">
      <w:pPr>
        <w:pStyle w:val="h2Head2"/>
        <w:rPr>
          <w:lang w:eastAsia="zh-CN"/>
        </w:rPr>
      </w:pPr>
      <w:bookmarkStart w:id="615" w:name="_Toc390882449"/>
      <w:bookmarkStart w:id="616" w:name="_Toc403121760"/>
      <w:bookmarkStart w:id="617" w:name="_Toc403410146"/>
      <w:r w:rsidRPr="002A384E">
        <w:rPr>
          <w:highlight w:val="red"/>
          <w:lang w:eastAsia="zh-CN"/>
        </w:rPr>
        <w:t>Setting up HP SM-ALM Synchronizer</w:t>
      </w:r>
      <w:bookmarkEnd w:id="615"/>
      <w:bookmarkEnd w:id="616"/>
      <w:bookmarkEnd w:id="617"/>
      <w:r w:rsidRPr="00550C91">
        <w:rPr>
          <w:lang w:eastAsia="zh-CN"/>
        </w:rPr>
        <w:t xml:space="preserve"> </w:t>
      </w:r>
    </w:p>
    <w:p w14:paraId="60B31E1F" w14:textId="77777777" w:rsidR="002A384E" w:rsidRPr="00550C91" w:rsidRDefault="002A384E">
      <w:pPr>
        <w:pStyle w:val="h3Head3"/>
        <w:rPr>
          <w:lang w:eastAsia="zh-CN"/>
        </w:rPr>
        <w:pPrChange w:id="618" w:author="Niu, Cheng-Guang" w:date="2014-11-17T13:42:00Z">
          <w:pPr>
            <w:pStyle w:val="Body"/>
          </w:pPr>
        </w:pPrChange>
      </w:pPr>
      <w:r w:rsidRPr="00550C91">
        <w:rPr>
          <w:lang w:eastAsia="zh-CN"/>
        </w:rPr>
        <w:t>Deploy Adapters</w:t>
      </w:r>
    </w:p>
    <w:p w14:paraId="529772E3" w14:textId="77777777" w:rsidR="002A384E" w:rsidRPr="00550C91" w:rsidRDefault="002A384E" w:rsidP="002A384E">
      <w:pPr>
        <w:ind w:left="1440"/>
        <w:rPr>
          <w:lang w:eastAsia="zh-CN"/>
        </w:rPr>
      </w:pPr>
      <w:r w:rsidRPr="00550C91">
        <w:rPr>
          <w:lang w:eastAsia="zh-CN"/>
        </w:rPr>
        <w:t xml:space="preserve">Copy all files under the &lt;release-package&gt;\adapter directory to the &lt;QCS_Install_Dir&gt;\adapters\lib directory. </w:t>
      </w:r>
    </w:p>
    <w:p w14:paraId="171F5053" w14:textId="77777777" w:rsidR="002A384E" w:rsidRPr="00550C91" w:rsidRDefault="002A384E" w:rsidP="002A384E">
      <w:pPr>
        <w:ind w:left="1440"/>
        <w:rPr>
          <w:lang w:eastAsia="zh-CN"/>
        </w:rPr>
      </w:pPr>
      <w:r w:rsidRPr="002A384E">
        <w:rPr>
          <w:highlight w:val="red"/>
          <w:lang w:eastAsia="zh-CN"/>
        </w:rPr>
        <w:t>Adapters include:</w:t>
      </w:r>
    </w:p>
    <w:p w14:paraId="27593C2C" w14:textId="77777777" w:rsidR="002A384E" w:rsidRPr="00550C91" w:rsidRDefault="002A384E" w:rsidP="002A384E">
      <w:pPr>
        <w:ind w:left="2160"/>
        <w:rPr>
          <w:lang w:eastAsia="zh-CN"/>
        </w:rPr>
      </w:pPr>
      <w:r w:rsidRPr="00550C91">
        <w:rPr>
          <w:lang w:eastAsia="zh-CN"/>
        </w:rPr>
        <w:t>sm-adapter-XX.XX.XXX.jar (XX.XX.XXX is the version number for the current release)</w:t>
      </w:r>
    </w:p>
    <w:p w14:paraId="25662A6B" w14:textId="77777777" w:rsidR="002A384E" w:rsidRPr="00550C91" w:rsidRDefault="002A384E" w:rsidP="002A384E">
      <w:pPr>
        <w:ind w:left="2160"/>
        <w:rPr>
          <w:lang w:eastAsia="zh-CN"/>
        </w:rPr>
      </w:pPr>
      <w:r w:rsidRPr="00550C91">
        <w:rPr>
          <w:lang w:eastAsia="zh-CN"/>
        </w:rPr>
        <w:t>sm-adapter-axis-1.4.jar</w:t>
      </w:r>
    </w:p>
    <w:p w14:paraId="5B761AD1" w14:textId="77777777" w:rsidR="002A384E" w:rsidRPr="00550C91" w:rsidRDefault="002A384E" w:rsidP="002A384E">
      <w:pPr>
        <w:ind w:left="2160"/>
        <w:rPr>
          <w:lang w:eastAsia="zh-CN"/>
        </w:rPr>
      </w:pPr>
      <w:r w:rsidRPr="00550C91">
        <w:rPr>
          <w:lang w:eastAsia="zh-CN"/>
        </w:rPr>
        <w:t>sm-adapter-commons-discovery-0.2.jar</w:t>
      </w:r>
    </w:p>
    <w:p w14:paraId="5CEFBCDC" w14:textId="77777777" w:rsidR="002A384E" w:rsidRPr="00550C91" w:rsidRDefault="002A384E" w:rsidP="002A384E">
      <w:pPr>
        <w:ind w:left="2160"/>
        <w:rPr>
          <w:lang w:eastAsia="zh-CN"/>
        </w:rPr>
      </w:pPr>
      <w:r w:rsidRPr="00550C91">
        <w:rPr>
          <w:lang w:eastAsia="zh-CN"/>
        </w:rPr>
        <w:t>sm-adapter-commons-lang-2.3.jar</w:t>
      </w:r>
    </w:p>
    <w:p w14:paraId="742D2434" w14:textId="77777777" w:rsidR="002A384E" w:rsidRPr="00550C91" w:rsidRDefault="002A384E" w:rsidP="002A384E">
      <w:pPr>
        <w:ind w:left="2160"/>
        <w:rPr>
          <w:lang w:eastAsia="zh-CN"/>
        </w:rPr>
      </w:pPr>
      <w:r w:rsidRPr="00550C91">
        <w:rPr>
          <w:lang w:eastAsia="zh-CN"/>
        </w:rPr>
        <w:t>sm-adapter-jaxrpc-1.1.jar</w:t>
      </w:r>
    </w:p>
    <w:p w14:paraId="02D2C865" w14:textId="77777777" w:rsidR="002A384E" w:rsidRPr="00550C91" w:rsidRDefault="002A384E" w:rsidP="002A384E">
      <w:pPr>
        <w:ind w:left="2160"/>
        <w:rPr>
          <w:lang w:eastAsia="zh-CN"/>
        </w:rPr>
      </w:pPr>
      <w:r w:rsidRPr="00550C91">
        <w:rPr>
          <w:lang w:eastAsia="zh-CN"/>
        </w:rPr>
        <w:t>sm-adapter-jdom-1.1.jar</w:t>
      </w:r>
    </w:p>
    <w:p w14:paraId="6B5E7493" w14:textId="77777777" w:rsidR="002A384E" w:rsidRPr="00550C91" w:rsidRDefault="002A384E" w:rsidP="002A384E">
      <w:pPr>
        <w:ind w:left="2160"/>
        <w:rPr>
          <w:lang w:eastAsia="zh-CN"/>
        </w:rPr>
      </w:pPr>
      <w:r w:rsidRPr="00550C91">
        <w:rPr>
          <w:lang w:eastAsia="zh-CN"/>
        </w:rPr>
        <w:t>sm-adapter-saaj-1.2.jar</w:t>
      </w:r>
    </w:p>
    <w:p w14:paraId="21AB19DA" w14:textId="77777777" w:rsidR="002A384E" w:rsidRPr="00550C91" w:rsidRDefault="002A384E" w:rsidP="002A384E">
      <w:pPr>
        <w:ind w:left="2160"/>
        <w:rPr>
          <w:lang w:eastAsia="zh-CN"/>
        </w:rPr>
      </w:pPr>
      <w:r w:rsidRPr="00550C91">
        <w:rPr>
          <w:lang w:eastAsia="zh-CN"/>
        </w:rPr>
        <w:t>sm-adapter-wsdl4j-1.5.1.jar</w:t>
      </w:r>
    </w:p>
    <w:p w14:paraId="3C0B80B6" w14:textId="77777777" w:rsidR="002A384E" w:rsidRPr="00550C91" w:rsidRDefault="002A384E" w:rsidP="002A384E">
      <w:pPr>
        <w:ind w:left="2160"/>
        <w:rPr>
          <w:lang w:eastAsia="zh-CN"/>
        </w:rPr>
      </w:pPr>
      <w:r w:rsidRPr="00550C91">
        <w:rPr>
          <w:lang w:eastAsia="zh-CN"/>
        </w:rPr>
        <w:t>sm-adapter-commons-codec-1.3.jar</w:t>
      </w:r>
    </w:p>
    <w:p w14:paraId="205588A8" w14:textId="77777777" w:rsidR="002A384E" w:rsidRPr="00550C91" w:rsidRDefault="002A384E" w:rsidP="002A384E">
      <w:pPr>
        <w:ind w:left="2160"/>
        <w:rPr>
          <w:lang w:eastAsia="zh-CN"/>
        </w:rPr>
      </w:pPr>
      <w:r w:rsidRPr="00550C91">
        <w:rPr>
          <w:lang w:eastAsia="zh-CN"/>
        </w:rPr>
        <w:t>sm-adapter-commons-httpclient-3.1.jar</w:t>
      </w:r>
    </w:p>
    <w:p w14:paraId="0C6853E6" w14:textId="77777777" w:rsidR="002A384E" w:rsidRPr="00550C91" w:rsidRDefault="002A384E">
      <w:pPr>
        <w:pStyle w:val="h3Head3"/>
        <w:pPrChange w:id="619" w:author="Niu, Cheng-Guang" w:date="2014-11-17T13:42:00Z">
          <w:pPr>
            <w:pStyle w:val="Body"/>
          </w:pPr>
        </w:pPrChange>
      </w:pPr>
      <w:r w:rsidRPr="00550C91">
        <w:t>Generating/Deploying Stub</w:t>
      </w:r>
    </w:p>
    <w:p w14:paraId="1967613E" w14:textId="77777777" w:rsidR="002A384E" w:rsidRPr="00550C91" w:rsidRDefault="002A384E" w:rsidP="001C61BF">
      <w:pPr>
        <w:pStyle w:val="sfStepFirst"/>
        <w:numPr>
          <w:ilvl w:val="0"/>
          <w:numId w:val="190"/>
        </w:numPr>
        <w:tabs>
          <w:tab w:val="num" w:pos="3240"/>
        </w:tabs>
      </w:pPr>
      <w:r w:rsidRPr="00550C91">
        <w:t>Ensure SM service is running</w:t>
      </w:r>
    </w:p>
    <w:p w14:paraId="2E0A5454" w14:textId="77777777" w:rsidR="002A384E" w:rsidRPr="00550C91" w:rsidRDefault="002A384E" w:rsidP="001C61BF">
      <w:pPr>
        <w:pStyle w:val="sfStepFirst"/>
        <w:numPr>
          <w:ilvl w:val="0"/>
          <w:numId w:val="190"/>
        </w:numPr>
        <w:tabs>
          <w:tab w:val="num" w:pos="3240"/>
        </w:tabs>
      </w:pPr>
      <w:r w:rsidRPr="00550C91">
        <w:rPr>
          <w:rFonts w:cs="ArialMT"/>
          <w:color w:val="222222"/>
          <w:lang w:eastAsia="zh-CN"/>
        </w:rPr>
        <w:t xml:space="preserve">Edit the following lines in </w:t>
      </w:r>
      <w:r w:rsidRPr="00550C91">
        <w:rPr>
          <w:rFonts w:cs="Consolas"/>
          <w:color w:val="333333"/>
          <w:lang w:eastAsia="zh-CN"/>
        </w:rPr>
        <w:t xml:space="preserve">&lt;release-package&gt;\bin\build.properties </w:t>
      </w:r>
      <w:r w:rsidRPr="00550C91">
        <w:rPr>
          <w:rFonts w:cs="ArialMT"/>
          <w:color w:val="222222"/>
          <w:lang w:eastAsia="zh-CN"/>
        </w:rPr>
        <w:t>as required for access to Service Manager</w:t>
      </w:r>
    </w:p>
    <w:p w14:paraId="5D51D4F5"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r w:rsidRPr="00550C91">
        <w:rPr>
          <w:rFonts w:cs="Consolas"/>
          <w:color w:val="333333"/>
          <w:sz w:val="19"/>
          <w:szCs w:val="19"/>
          <w:lang w:eastAsia="zh-CN"/>
        </w:rPr>
        <w:t>#Set up WSDL URL, please change the URL to your actual SM server, eg,</w:t>
      </w:r>
    </w:p>
    <w:p w14:paraId="2763AEEB" w14:textId="77777777" w:rsidR="002A384E" w:rsidRPr="00550C91" w:rsidRDefault="00481F9A" w:rsidP="002A384E">
      <w:pPr>
        <w:autoSpaceDE w:val="0"/>
        <w:autoSpaceDN w:val="0"/>
        <w:adjustRightInd w:val="0"/>
        <w:spacing w:before="0" w:after="0"/>
        <w:ind w:left="2880"/>
        <w:rPr>
          <w:rFonts w:cs="Consolas"/>
          <w:color w:val="333333"/>
          <w:sz w:val="19"/>
          <w:szCs w:val="19"/>
          <w:lang w:eastAsia="zh-CN"/>
        </w:rPr>
      </w:pPr>
      <w:hyperlink w:history="1">
        <w:r w:rsidR="002A384E" w:rsidRPr="00550C91">
          <w:rPr>
            <w:rStyle w:val="Hyperlink"/>
            <w:rFonts w:cs="Consolas"/>
            <w:sz w:val="19"/>
            <w:szCs w:val="19"/>
            <w:lang w:eastAsia="zh-CN"/>
          </w:rPr>
          <w:t>http://&lt;your-server&gt;:&lt;port&gt;/.../&lt;service-name&gt;.wsdl</w:t>
        </w:r>
      </w:hyperlink>
    </w:p>
    <w:p w14:paraId="363A4723"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p>
    <w:p w14:paraId="74C7D46A"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r w:rsidRPr="00550C91">
        <w:rPr>
          <w:rFonts w:cs="Consolas"/>
          <w:color w:val="333333"/>
          <w:sz w:val="19"/>
          <w:szCs w:val="19"/>
          <w:lang w:eastAsia="zh-CN"/>
        </w:rPr>
        <w:t>#Comment this line by this sign "#" if you do not generate stub jar for change management module</w:t>
      </w:r>
    </w:p>
    <w:p w14:paraId="312CEA62"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r w:rsidRPr="00550C91">
        <w:rPr>
          <w:rFonts w:cs="Consolas"/>
          <w:color w:val="333333"/>
          <w:sz w:val="19"/>
          <w:szCs w:val="19"/>
          <w:lang w:eastAsia="zh-CN"/>
        </w:rPr>
        <w:t>sm.change.wsdl=http://localhost:13080/sc62server/PWS/QCIntChangeService.wsdl</w:t>
      </w:r>
    </w:p>
    <w:p w14:paraId="23287F74"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p>
    <w:p w14:paraId="63AE546A"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r w:rsidRPr="00550C91">
        <w:rPr>
          <w:rFonts w:cs="Consolas"/>
          <w:color w:val="333333"/>
          <w:sz w:val="19"/>
          <w:szCs w:val="19"/>
          <w:lang w:eastAsia="zh-CN"/>
        </w:rPr>
        <w:t>#Comment this line by this sign "#" if you do not generate stub jar for problem management module</w:t>
      </w:r>
    </w:p>
    <w:p w14:paraId="31E94717"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r w:rsidRPr="00550C91">
        <w:rPr>
          <w:rFonts w:cs="Consolas"/>
          <w:color w:val="333333"/>
          <w:sz w:val="19"/>
          <w:szCs w:val="19"/>
          <w:lang w:eastAsia="zh-CN"/>
        </w:rPr>
        <w:t>sm.problem.wsdl=http://localhost:13080/sc62server/PWS/QCIntProblemService.wsdl</w:t>
      </w:r>
    </w:p>
    <w:p w14:paraId="5D591C5D" w14:textId="77777777" w:rsidR="002A384E" w:rsidRPr="00550C91" w:rsidRDefault="002A384E" w:rsidP="002A384E">
      <w:pPr>
        <w:autoSpaceDE w:val="0"/>
        <w:autoSpaceDN w:val="0"/>
        <w:adjustRightInd w:val="0"/>
        <w:spacing w:before="0" w:after="0"/>
        <w:ind w:left="2880"/>
        <w:rPr>
          <w:rFonts w:cs="Consolas"/>
          <w:color w:val="333333"/>
          <w:sz w:val="19"/>
          <w:szCs w:val="19"/>
          <w:lang w:eastAsia="zh-CN"/>
        </w:rPr>
      </w:pPr>
    </w:p>
    <w:p w14:paraId="3EA201EA" w14:textId="77777777" w:rsidR="002A384E" w:rsidRPr="00550C91" w:rsidRDefault="002A384E" w:rsidP="001C61BF">
      <w:pPr>
        <w:pStyle w:val="sfStepFirst"/>
        <w:numPr>
          <w:ilvl w:val="0"/>
          <w:numId w:val="190"/>
        </w:numPr>
        <w:tabs>
          <w:tab w:val="num" w:pos="3240"/>
        </w:tabs>
      </w:pPr>
      <w:r w:rsidRPr="002A384E">
        <w:rPr>
          <w:rFonts w:cs="ArialMT"/>
          <w:color w:val="222222"/>
          <w:lang w:eastAsia="zh-CN"/>
        </w:rPr>
        <w:t>Run</w:t>
      </w:r>
      <w:r w:rsidRPr="00550C91">
        <w:t xml:space="preserve"> the script build.bat from the operating system’s command prompt (check the console output for errors). The stub &lt;Release_Package&gt;\build\sm-adapter-ws-client.jar is generated.</w:t>
      </w:r>
    </w:p>
    <w:p w14:paraId="68303796" w14:textId="77777777" w:rsidR="002A384E" w:rsidRPr="00550C91" w:rsidRDefault="002A384E" w:rsidP="001C61BF">
      <w:pPr>
        <w:pStyle w:val="sfStepFirst"/>
        <w:numPr>
          <w:ilvl w:val="0"/>
          <w:numId w:val="190"/>
        </w:numPr>
        <w:tabs>
          <w:tab w:val="num" w:pos="3240"/>
        </w:tabs>
      </w:pPr>
      <w:r w:rsidRPr="00E5413C">
        <w:rPr>
          <w:rPrChange w:id="620" w:author="Niu, Cheng-Guang" w:date="2014-11-17T13:43:00Z">
            <w:rPr>
              <w:rFonts w:ascii="ArialMT" w:hAnsi="ArialMT" w:cs="ArialMT"/>
              <w:color w:val="222222"/>
              <w:lang w:eastAsia="zh-CN"/>
            </w:rPr>
          </w:rPrChange>
        </w:rPr>
        <w:t>Copy the stub to the</w:t>
      </w:r>
      <w:r w:rsidRPr="00550C91">
        <w:rPr>
          <w:rFonts w:ascii="ArialMT" w:hAnsi="ArialMT" w:cs="ArialMT"/>
          <w:color w:val="222222"/>
          <w:lang w:eastAsia="zh-CN"/>
        </w:rPr>
        <w:t xml:space="preserve"> </w:t>
      </w:r>
      <w:r w:rsidRPr="00E5413C">
        <w:rPr>
          <w:rFonts w:ascii="Consolas" w:hAnsi="Consolas" w:cs="Consolas"/>
          <w:i/>
          <w:color w:val="333333"/>
          <w:lang w:eastAsia="zh-CN"/>
          <w:rPrChange w:id="621" w:author="Niu, Cheng-Guang" w:date="2014-11-17T13:43:00Z">
            <w:rPr>
              <w:rFonts w:ascii="Consolas" w:hAnsi="Consolas" w:cs="Consolas"/>
              <w:color w:val="333333"/>
              <w:lang w:eastAsia="zh-CN"/>
            </w:rPr>
          </w:rPrChange>
        </w:rPr>
        <w:t>&lt;QCS_Install_Dir&gt;\adapters\lib</w:t>
      </w:r>
      <w:r w:rsidRPr="00550C91">
        <w:rPr>
          <w:rFonts w:ascii="Consolas" w:hAnsi="Consolas" w:cs="Consolas"/>
          <w:color w:val="333333"/>
          <w:lang w:eastAsia="zh-CN"/>
        </w:rPr>
        <w:t xml:space="preserve"> </w:t>
      </w:r>
      <w:r w:rsidRPr="00E5413C">
        <w:rPr>
          <w:rPrChange w:id="622" w:author="Niu, Cheng-Guang" w:date="2014-11-17T13:43:00Z">
            <w:rPr>
              <w:rFonts w:ascii="ArialMT" w:hAnsi="ArialMT" w:cs="ArialMT"/>
              <w:color w:val="222222"/>
              <w:lang w:eastAsia="zh-CN"/>
            </w:rPr>
          </w:rPrChange>
        </w:rPr>
        <w:t>directory.</w:t>
      </w:r>
    </w:p>
    <w:p w14:paraId="1CD15D92" w14:textId="77777777" w:rsidR="002A384E" w:rsidRPr="00550C91" w:rsidRDefault="002A384E">
      <w:pPr>
        <w:pStyle w:val="h3Head3"/>
        <w:pPrChange w:id="623" w:author="Niu, Cheng-Guang" w:date="2014-11-17T13:43:00Z">
          <w:pPr>
            <w:autoSpaceDE w:val="0"/>
            <w:autoSpaceDN w:val="0"/>
            <w:adjustRightInd w:val="0"/>
            <w:spacing w:before="0" w:after="0"/>
            <w:ind w:left="1440"/>
          </w:pPr>
        </w:pPrChange>
      </w:pPr>
      <w:r w:rsidRPr="00550C91">
        <w:t>Copying SM Adapter Configuration Files</w:t>
      </w:r>
    </w:p>
    <w:p w14:paraId="26FF68FB" w14:textId="77777777" w:rsidR="002A384E" w:rsidRPr="00550C91" w:rsidRDefault="002A384E" w:rsidP="002A384E">
      <w:pPr>
        <w:autoSpaceDE w:val="0"/>
        <w:autoSpaceDN w:val="0"/>
        <w:adjustRightInd w:val="0"/>
        <w:spacing w:before="0" w:after="0"/>
        <w:ind w:left="1440"/>
        <w:rPr>
          <w:b/>
        </w:rPr>
      </w:pPr>
    </w:p>
    <w:p w14:paraId="2F6B2ED7" w14:textId="77777777" w:rsidR="002A384E" w:rsidRPr="00550C91" w:rsidRDefault="002A384E" w:rsidP="001C61BF">
      <w:pPr>
        <w:pStyle w:val="sfStepFirst"/>
        <w:numPr>
          <w:ilvl w:val="0"/>
          <w:numId w:val="191"/>
        </w:numPr>
        <w:tabs>
          <w:tab w:val="num" w:pos="3240"/>
        </w:tabs>
      </w:pPr>
      <w:r w:rsidRPr="00550C91">
        <w:t xml:space="preserve">Restart Synchronizer Service </w:t>
      </w:r>
    </w:p>
    <w:p w14:paraId="3DF0B6C9" w14:textId="77777777" w:rsidR="002A384E" w:rsidRPr="00550C91" w:rsidRDefault="002A384E" w:rsidP="002A384E">
      <w:pPr>
        <w:pStyle w:val="ListParagraph"/>
        <w:autoSpaceDE w:val="0"/>
        <w:autoSpaceDN w:val="0"/>
        <w:adjustRightInd w:val="0"/>
        <w:spacing w:before="0" w:after="0"/>
        <w:ind w:left="2160"/>
      </w:pPr>
      <w:r w:rsidRPr="00550C91">
        <w:t>Click Start &gt; All Programs &gt; HP Quality Center Synchronizer &gt; Start/Stop Synchronizer.</w:t>
      </w:r>
    </w:p>
    <w:p w14:paraId="56A11E33" w14:textId="77777777" w:rsidR="002A384E" w:rsidRPr="00550C91" w:rsidRDefault="002A384E" w:rsidP="001C61BF">
      <w:pPr>
        <w:pStyle w:val="sfStepFirst"/>
        <w:numPr>
          <w:ilvl w:val="0"/>
          <w:numId w:val="191"/>
        </w:numPr>
        <w:tabs>
          <w:tab w:val="num" w:pos="3240"/>
        </w:tabs>
      </w:pPr>
      <w:r w:rsidRPr="00550C91">
        <w:t>The directories &lt;QCS_Install_Dir&gt;\adapters\dat\SM ChangeManagement and SM ProblemManagement appear after the synchronizer service is started (this can take up to one minute).</w:t>
      </w:r>
    </w:p>
    <w:p w14:paraId="7E107AEB" w14:textId="77777777" w:rsidR="002A384E" w:rsidRPr="00550C91" w:rsidRDefault="002A384E" w:rsidP="002A384E">
      <w:pPr>
        <w:pStyle w:val="Body"/>
        <w:ind w:left="2520"/>
        <w:rPr>
          <w:b/>
        </w:rPr>
      </w:pPr>
      <w:r w:rsidRPr="00550C91">
        <w:rPr>
          <w:b/>
          <w:noProof/>
        </w:rPr>
        <w:drawing>
          <wp:inline distT="0" distB="0" distL="0" distR="0" wp14:anchorId="177424F8" wp14:editId="18ECD0DE">
            <wp:extent cx="3193576" cy="1102641"/>
            <wp:effectExtent l="0" t="0" r="6985"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233656" cy="1116480"/>
                    </a:xfrm>
                    <a:prstGeom prst="rect">
                      <a:avLst/>
                    </a:prstGeom>
                    <a:noFill/>
                    <a:ln>
                      <a:noFill/>
                    </a:ln>
                  </pic:spPr>
                </pic:pic>
              </a:graphicData>
            </a:graphic>
          </wp:inline>
        </w:drawing>
      </w:r>
    </w:p>
    <w:p w14:paraId="594874E4" w14:textId="77777777" w:rsidR="002A384E" w:rsidRPr="00550C91" w:rsidRDefault="002A384E" w:rsidP="001C61BF">
      <w:pPr>
        <w:pStyle w:val="sfStepFirst"/>
        <w:numPr>
          <w:ilvl w:val="0"/>
          <w:numId w:val="191"/>
        </w:numPr>
        <w:tabs>
          <w:tab w:val="num" w:pos="3240"/>
        </w:tabs>
      </w:pPr>
      <w:r w:rsidRPr="00550C91">
        <w:t>Copy the file &lt;Release_Package&gt;\sample\configuration_file_default.xml to the following folders:</w:t>
      </w:r>
    </w:p>
    <w:p w14:paraId="4BB941D8" w14:textId="77777777" w:rsidR="002A384E" w:rsidRPr="00550C91" w:rsidRDefault="002A384E" w:rsidP="001C61BF">
      <w:pPr>
        <w:pStyle w:val="ListParagraph"/>
        <w:numPr>
          <w:ilvl w:val="2"/>
          <w:numId w:val="179"/>
        </w:numPr>
        <w:autoSpaceDE w:val="0"/>
        <w:autoSpaceDN w:val="0"/>
        <w:adjustRightInd w:val="0"/>
        <w:spacing w:before="0" w:after="0"/>
        <w:ind w:left="3600"/>
      </w:pPr>
      <w:r w:rsidRPr="00550C91">
        <w:t>SM ChangeManagement</w:t>
      </w:r>
    </w:p>
    <w:p w14:paraId="1D1FCE58" w14:textId="77777777" w:rsidR="002A384E" w:rsidRPr="00550C91" w:rsidRDefault="002A384E" w:rsidP="001C61BF">
      <w:pPr>
        <w:pStyle w:val="ListParagraph"/>
        <w:numPr>
          <w:ilvl w:val="2"/>
          <w:numId w:val="179"/>
        </w:numPr>
        <w:autoSpaceDE w:val="0"/>
        <w:autoSpaceDN w:val="0"/>
        <w:adjustRightInd w:val="0"/>
        <w:spacing w:before="0" w:after="0"/>
        <w:ind w:left="3600"/>
      </w:pPr>
      <w:r w:rsidRPr="00550C91">
        <w:t>SM ProblemManagement</w:t>
      </w:r>
    </w:p>
    <w:p w14:paraId="17D5FB4A" w14:textId="77777777" w:rsidR="002A384E" w:rsidRPr="00550C91" w:rsidRDefault="002A384E" w:rsidP="002A384E">
      <w:pPr>
        <w:pStyle w:val="h2Head2"/>
        <w:rPr>
          <w:lang w:eastAsia="zh-CN"/>
        </w:rPr>
      </w:pPr>
      <w:bookmarkStart w:id="624" w:name="_Toc390882450"/>
      <w:bookmarkStart w:id="625" w:name="_Toc403121761"/>
      <w:bookmarkStart w:id="626" w:name="_Toc403410147"/>
      <w:r w:rsidRPr="00550C91">
        <w:rPr>
          <w:lang w:eastAsia="zh-CN"/>
        </w:rPr>
        <w:t>Creating link in Synchronizer</w:t>
      </w:r>
      <w:bookmarkEnd w:id="624"/>
      <w:bookmarkEnd w:id="625"/>
      <w:bookmarkEnd w:id="626"/>
      <w:r w:rsidRPr="00550C91">
        <w:rPr>
          <w:lang w:eastAsia="zh-CN"/>
        </w:rPr>
        <w:t xml:space="preserve"> </w:t>
      </w:r>
    </w:p>
    <w:p w14:paraId="0715FFE2" w14:textId="77777777" w:rsidR="002A384E" w:rsidRPr="002A384E" w:rsidRDefault="002A384E" w:rsidP="001C61BF">
      <w:pPr>
        <w:pStyle w:val="sfStepFirst"/>
        <w:numPr>
          <w:ilvl w:val="0"/>
          <w:numId w:val="192"/>
        </w:numPr>
        <w:rPr>
          <w:b/>
        </w:rPr>
      </w:pPr>
      <w:r w:rsidRPr="00550C91">
        <w:t>Connect to synchronization server  using Synchronization client</w:t>
      </w:r>
    </w:p>
    <w:p w14:paraId="720624D7" w14:textId="77777777" w:rsidR="002A384E" w:rsidRPr="00550C91" w:rsidRDefault="002A384E" w:rsidP="002A384E">
      <w:pPr>
        <w:pStyle w:val="Body"/>
        <w:ind w:left="2520"/>
        <w:rPr>
          <w:b/>
        </w:rPr>
      </w:pPr>
      <w:r w:rsidRPr="00550C91">
        <w:rPr>
          <w:noProof/>
        </w:rPr>
        <w:drawing>
          <wp:inline distT="0" distB="0" distL="0" distR="0" wp14:anchorId="66EC4A0E" wp14:editId="501583C7">
            <wp:extent cx="3193415" cy="3509789"/>
            <wp:effectExtent l="0" t="0" r="698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3228951" cy="3548846"/>
                    </a:xfrm>
                    <a:prstGeom prst="rect">
                      <a:avLst/>
                    </a:prstGeom>
                  </pic:spPr>
                </pic:pic>
              </a:graphicData>
            </a:graphic>
          </wp:inline>
        </w:drawing>
      </w:r>
    </w:p>
    <w:p w14:paraId="70C03E98" w14:textId="77777777" w:rsidR="002A384E" w:rsidRPr="00550C91" w:rsidRDefault="002A384E" w:rsidP="001C61BF">
      <w:pPr>
        <w:pStyle w:val="sfStepFirst"/>
        <w:numPr>
          <w:ilvl w:val="0"/>
          <w:numId w:val="188"/>
        </w:numPr>
        <w:rPr>
          <w:b/>
        </w:rPr>
      </w:pPr>
      <w:r w:rsidRPr="00550C91">
        <w:lastRenderedPageBreak/>
        <w:t xml:space="preserve">Create link for </w:t>
      </w:r>
      <w:r w:rsidRPr="00550C91">
        <w:rPr>
          <w:b/>
        </w:rPr>
        <w:t>SM Problem -&gt; ALM Defect</w:t>
      </w:r>
    </w:p>
    <w:p w14:paraId="1A2E3C0A" w14:textId="77777777" w:rsidR="002A384E" w:rsidRPr="00550C91" w:rsidRDefault="002A384E" w:rsidP="002A384E">
      <w:pPr>
        <w:pStyle w:val="Body"/>
        <w:ind w:left="2520"/>
        <w:rPr>
          <w:b/>
        </w:rPr>
      </w:pPr>
      <w:r w:rsidRPr="00550C91">
        <w:rPr>
          <w:b/>
          <w:noProof/>
        </w:rPr>
        <w:drawing>
          <wp:inline distT="0" distB="0" distL="0" distR="0" wp14:anchorId="230AF33C" wp14:editId="646D4CCC">
            <wp:extent cx="3215242" cy="2372626"/>
            <wp:effectExtent l="0" t="0" r="4445"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225855" cy="2380458"/>
                    </a:xfrm>
                    <a:prstGeom prst="rect">
                      <a:avLst/>
                    </a:prstGeom>
                    <a:noFill/>
                    <a:ln>
                      <a:noFill/>
                    </a:ln>
                  </pic:spPr>
                </pic:pic>
              </a:graphicData>
            </a:graphic>
          </wp:inline>
        </w:drawing>
      </w:r>
    </w:p>
    <w:p w14:paraId="031EFBE9" w14:textId="77777777" w:rsidR="002A384E" w:rsidRPr="00550C91" w:rsidRDefault="002A384E" w:rsidP="001C61BF">
      <w:pPr>
        <w:pStyle w:val="sfStepFirst"/>
        <w:numPr>
          <w:ilvl w:val="0"/>
          <w:numId w:val="188"/>
        </w:numPr>
        <w:rPr>
          <w:b/>
        </w:rPr>
      </w:pPr>
      <w:r w:rsidRPr="00550C91">
        <w:t>Update ALM server details</w:t>
      </w:r>
    </w:p>
    <w:p w14:paraId="56B2D9B5" w14:textId="77777777" w:rsidR="002A384E" w:rsidRPr="00550C91" w:rsidRDefault="002A384E" w:rsidP="002A384E">
      <w:pPr>
        <w:pStyle w:val="Body"/>
        <w:ind w:left="2520"/>
        <w:rPr>
          <w:b/>
        </w:rPr>
      </w:pPr>
      <w:r>
        <w:rPr>
          <w:noProof/>
        </w:rPr>
        <w:drawing>
          <wp:inline distT="0" distB="0" distL="0" distR="0" wp14:anchorId="101BE8A8" wp14:editId="50281057">
            <wp:extent cx="3215063" cy="2361063"/>
            <wp:effectExtent l="0" t="0" r="4445"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225688" cy="2368865"/>
                    </a:xfrm>
                    <a:prstGeom prst="rect">
                      <a:avLst/>
                    </a:prstGeom>
                  </pic:spPr>
                </pic:pic>
              </a:graphicData>
            </a:graphic>
          </wp:inline>
        </w:drawing>
      </w:r>
    </w:p>
    <w:p w14:paraId="2656DA36" w14:textId="77777777" w:rsidR="002A384E" w:rsidRPr="00550C91" w:rsidRDefault="002A384E" w:rsidP="002A384E">
      <w:pPr>
        <w:pStyle w:val="Body"/>
        <w:ind w:left="2520"/>
      </w:pPr>
      <w:r w:rsidRPr="00550C91">
        <w:t xml:space="preserve">Server URL : </w:t>
      </w:r>
      <w:hyperlink w:history="1">
        <w:r w:rsidRPr="00550C91">
          <w:rPr>
            <w:rStyle w:val="Hyperlink"/>
          </w:rPr>
          <w:t>http://&lt;ALM</w:t>
        </w:r>
      </w:hyperlink>
      <w:r w:rsidRPr="00550C91">
        <w:t xml:space="preserve"> servername&gt;:&lt;port&gt;/qcbin</w:t>
      </w:r>
    </w:p>
    <w:p w14:paraId="6CFE11D8" w14:textId="77777777" w:rsidR="002A384E" w:rsidRPr="00550C91" w:rsidRDefault="002A384E" w:rsidP="001C61BF">
      <w:pPr>
        <w:pStyle w:val="sfStepFirst"/>
        <w:numPr>
          <w:ilvl w:val="0"/>
          <w:numId w:val="188"/>
        </w:numPr>
      </w:pPr>
      <w:r w:rsidRPr="00550C91">
        <w:t>Update SM Server details</w:t>
      </w:r>
    </w:p>
    <w:p w14:paraId="69FF8F91" w14:textId="77777777" w:rsidR="002A384E" w:rsidRPr="00550C91" w:rsidRDefault="002A384E" w:rsidP="002A384E">
      <w:pPr>
        <w:pStyle w:val="Body"/>
        <w:ind w:left="2520"/>
      </w:pPr>
      <w:r>
        <w:rPr>
          <w:noProof/>
        </w:rPr>
        <w:drawing>
          <wp:inline distT="0" distB="0" distL="0" distR="0" wp14:anchorId="70F1C246" wp14:editId="2C07B877">
            <wp:extent cx="3208688" cy="238153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214973" cy="2386199"/>
                    </a:xfrm>
                    <a:prstGeom prst="rect">
                      <a:avLst/>
                    </a:prstGeom>
                  </pic:spPr>
                </pic:pic>
              </a:graphicData>
            </a:graphic>
          </wp:inline>
        </w:drawing>
      </w:r>
    </w:p>
    <w:p w14:paraId="0C339082" w14:textId="77777777" w:rsidR="002A384E" w:rsidRPr="00550C91" w:rsidRDefault="002A384E" w:rsidP="001C61BF">
      <w:pPr>
        <w:pStyle w:val="sfStepFirst"/>
        <w:numPr>
          <w:ilvl w:val="0"/>
          <w:numId w:val="188"/>
        </w:numPr>
      </w:pPr>
      <w:r w:rsidRPr="00550C91">
        <w:t>Select the entity type  and click on finish</w:t>
      </w:r>
    </w:p>
    <w:p w14:paraId="313B951B" w14:textId="77777777" w:rsidR="002A384E" w:rsidRPr="00550C91" w:rsidRDefault="002A384E" w:rsidP="002A384E">
      <w:pPr>
        <w:pStyle w:val="Body"/>
        <w:ind w:left="2520"/>
      </w:pPr>
      <w:r w:rsidRPr="00550C91">
        <w:rPr>
          <w:noProof/>
        </w:rPr>
        <w:lastRenderedPageBreak/>
        <w:drawing>
          <wp:inline distT="0" distB="0" distL="0" distR="0" wp14:anchorId="5483B369" wp14:editId="3F3C856C">
            <wp:extent cx="3179928" cy="2321678"/>
            <wp:effectExtent l="0" t="0" r="1905" b="2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cstate="print"/>
                    <a:stretch>
                      <a:fillRect/>
                    </a:stretch>
                  </pic:blipFill>
                  <pic:spPr>
                    <a:xfrm>
                      <a:off x="0" y="0"/>
                      <a:ext cx="3212830" cy="2345700"/>
                    </a:xfrm>
                    <a:prstGeom prst="rect">
                      <a:avLst/>
                    </a:prstGeom>
                  </pic:spPr>
                </pic:pic>
              </a:graphicData>
            </a:graphic>
          </wp:inline>
        </w:drawing>
      </w:r>
    </w:p>
    <w:p w14:paraId="55D40A65" w14:textId="77777777" w:rsidR="002A384E" w:rsidRPr="00550C91" w:rsidRDefault="002A384E" w:rsidP="002A384E">
      <w:pPr>
        <w:pStyle w:val="Body"/>
        <w:rPr>
          <w:b/>
        </w:rPr>
      </w:pPr>
    </w:p>
    <w:p w14:paraId="429F9983" w14:textId="77777777" w:rsidR="002A384E" w:rsidRPr="00550C91" w:rsidRDefault="002A384E" w:rsidP="002A384E">
      <w:pPr>
        <w:pStyle w:val="h2Head2"/>
        <w:rPr>
          <w:lang w:eastAsia="zh-CN"/>
        </w:rPr>
      </w:pPr>
      <w:bookmarkStart w:id="627" w:name="_Toc390882451"/>
      <w:bookmarkStart w:id="628" w:name="_Toc403121762"/>
      <w:bookmarkStart w:id="629" w:name="_Toc403410148"/>
      <w:r w:rsidRPr="00550C91">
        <w:rPr>
          <w:lang w:eastAsia="zh-CN"/>
        </w:rPr>
        <w:t>Define Field mappings Synchronizer</w:t>
      </w:r>
      <w:bookmarkEnd w:id="627"/>
      <w:bookmarkEnd w:id="628"/>
      <w:bookmarkEnd w:id="629"/>
      <w:r w:rsidRPr="00550C91">
        <w:rPr>
          <w:lang w:eastAsia="zh-CN"/>
        </w:rPr>
        <w:t xml:space="preserve"> </w:t>
      </w:r>
    </w:p>
    <w:p w14:paraId="7FD101BD" w14:textId="77777777" w:rsidR="002A384E" w:rsidRPr="002A384E" w:rsidRDefault="002A384E" w:rsidP="001C61BF">
      <w:pPr>
        <w:pStyle w:val="sfStepFirst"/>
        <w:numPr>
          <w:ilvl w:val="0"/>
          <w:numId w:val="193"/>
        </w:numPr>
        <w:rPr>
          <w:b/>
        </w:rPr>
      </w:pPr>
      <w:r w:rsidRPr="00550C91">
        <w:t xml:space="preserve"> In Field mapping tab, select the below columns of ALM and SM and map the same. </w:t>
      </w:r>
    </w:p>
    <w:tbl>
      <w:tblPr>
        <w:tblStyle w:val="TableGrid"/>
        <w:tblW w:w="7308" w:type="dxa"/>
        <w:tblInd w:w="2767" w:type="dxa"/>
        <w:tblBorders>
          <w:top w:val="single" w:sz="12" w:space="0" w:color="4BACC6" w:themeColor="accent5"/>
          <w:left w:val="none" w:sz="0" w:space="0" w:color="auto"/>
          <w:bottom w:val="single" w:sz="4" w:space="0" w:color="4BACC6" w:themeColor="accent5"/>
          <w:right w:val="none" w:sz="0" w:space="0" w:color="auto"/>
          <w:insideH w:val="single" w:sz="4" w:space="0" w:color="4BACC6" w:themeColor="accent5"/>
          <w:insideV w:val="none" w:sz="0" w:space="0" w:color="auto"/>
        </w:tblBorders>
        <w:tblLook w:val="04A0" w:firstRow="1" w:lastRow="0" w:firstColumn="1" w:lastColumn="0" w:noHBand="0" w:noVBand="1"/>
        <w:tblPrChange w:id="630" w:author="Niu, Cheng-Guang" w:date="2014-11-17T13:45:00Z">
          <w:tblPr>
            <w:tblStyle w:val="TableGrid"/>
            <w:tblW w:w="7308" w:type="dxa"/>
            <w:tblInd w:w="2767" w:type="dxa"/>
            <w:tblLook w:val="04A0" w:firstRow="1" w:lastRow="0" w:firstColumn="1" w:lastColumn="0" w:noHBand="0" w:noVBand="1"/>
          </w:tblPr>
        </w:tblPrChange>
      </w:tblPr>
      <w:tblGrid>
        <w:gridCol w:w="2712"/>
        <w:gridCol w:w="996"/>
        <w:gridCol w:w="3600"/>
        <w:tblGridChange w:id="631">
          <w:tblGrid>
            <w:gridCol w:w="2712"/>
            <w:gridCol w:w="996"/>
            <w:gridCol w:w="3600"/>
          </w:tblGrid>
        </w:tblGridChange>
      </w:tblGrid>
      <w:tr w:rsidR="002A384E" w:rsidRPr="00550C91" w14:paraId="75C6E9F5" w14:textId="77777777" w:rsidTr="00CF01DF">
        <w:trPr>
          <w:trHeight w:val="468"/>
          <w:trPrChange w:id="632" w:author="Niu, Cheng-Guang" w:date="2014-11-17T13:45:00Z">
            <w:trPr>
              <w:trHeight w:val="468"/>
            </w:trPr>
          </w:trPrChange>
        </w:trPr>
        <w:tc>
          <w:tcPr>
            <w:tcW w:w="2712" w:type="dxa"/>
            <w:tcPrChange w:id="633" w:author="Niu, Cheng-Guang" w:date="2014-11-17T13:45:00Z">
              <w:tcPr>
                <w:tcW w:w="2712" w:type="dxa"/>
              </w:tcPr>
            </w:tcPrChange>
          </w:tcPr>
          <w:p w14:paraId="103CB6FC" w14:textId="77777777" w:rsidR="002A384E" w:rsidRPr="00550C91" w:rsidRDefault="002A384E" w:rsidP="002A384E">
            <w:pPr>
              <w:pStyle w:val="Body"/>
              <w:ind w:left="0"/>
              <w:rPr>
                <w:b/>
              </w:rPr>
            </w:pPr>
            <w:r w:rsidRPr="00550C91">
              <w:rPr>
                <w:b/>
              </w:rPr>
              <w:t>ALM Field</w:t>
            </w:r>
          </w:p>
        </w:tc>
        <w:tc>
          <w:tcPr>
            <w:tcW w:w="996" w:type="dxa"/>
            <w:tcPrChange w:id="634" w:author="Niu, Cheng-Guang" w:date="2014-11-17T13:45:00Z">
              <w:tcPr>
                <w:tcW w:w="996" w:type="dxa"/>
              </w:tcPr>
            </w:tcPrChange>
          </w:tcPr>
          <w:p w14:paraId="044496D3" w14:textId="77777777" w:rsidR="002A384E" w:rsidRPr="00550C91" w:rsidRDefault="002A384E" w:rsidP="002A384E">
            <w:pPr>
              <w:pStyle w:val="Body"/>
              <w:ind w:left="0"/>
              <w:rPr>
                <w:b/>
              </w:rPr>
            </w:pPr>
            <w:r w:rsidRPr="00550C91">
              <w:rPr>
                <w:b/>
              </w:rPr>
              <w:t>Link</w:t>
            </w:r>
          </w:p>
        </w:tc>
        <w:tc>
          <w:tcPr>
            <w:tcW w:w="3600" w:type="dxa"/>
            <w:tcPrChange w:id="635" w:author="Niu, Cheng-Guang" w:date="2014-11-17T13:45:00Z">
              <w:tcPr>
                <w:tcW w:w="3600" w:type="dxa"/>
              </w:tcPr>
            </w:tcPrChange>
          </w:tcPr>
          <w:p w14:paraId="565AD5BF" w14:textId="77777777" w:rsidR="002A384E" w:rsidRPr="00550C91" w:rsidRDefault="002A384E" w:rsidP="002A384E">
            <w:pPr>
              <w:pStyle w:val="Body"/>
              <w:ind w:left="0"/>
              <w:rPr>
                <w:b/>
              </w:rPr>
            </w:pPr>
            <w:r w:rsidRPr="00550C91">
              <w:rPr>
                <w:b/>
              </w:rPr>
              <w:t>SM Field</w:t>
            </w:r>
          </w:p>
        </w:tc>
      </w:tr>
      <w:tr w:rsidR="002A384E" w:rsidRPr="00550C91" w14:paraId="0DAD596A" w14:textId="77777777" w:rsidTr="00CF01DF">
        <w:trPr>
          <w:trHeight w:val="456"/>
          <w:trPrChange w:id="636" w:author="Niu, Cheng-Guang" w:date="2014-11-17T13:45:00Z">
            <w:trPr>
              <w:trHeight w:val="456"/>
            </w:trPr>
          </w:trPrChange>
        </w:trPr>
        <w:tc>
          <w:tcPr>
            <w:tcW w:w="2712" w:type="dxa"/>
            <w:tcPrChange w:id="637" w:author="Niu, Cheng-Guang" w:date="2014-11-17T13:45:00Z">
              <w:tcPr>
                <w:tcW w:w="2712" w:type="dxa"/>
              </w:tcPr>
            </w:tcPrChange>
          </w:tcPr>
          <w:p w14:paraId="6B0A5995" w14:textId="77777777" w:rsidR="002A384E" w:rsidRPr="00550C91" w:rsidRDefault="002A384E" w:rsidP="002A384E">
            <w:pPr>
              <w:pStyle w:val="Body"/>
              <w:ind w:left="0"/>
            </w:pPr>
            <w:r w:rsidRPr="00550C91">
              <w:t>Summary</w:t>
            </w:r>
          </w:p>
        </w:tc>
        <w:tc>
          <w:tcPr>
            <w:tcW w:w="996" w:type="dxa"/>
            <w:tcPrChange w:id="638" w:author="Niu, Cheng-Guang" w:date="2014-11-17T13:45:00Z">
              <w:tcPr>
                <w:tcW w:w="996" w:type="dxa"/>
              </w:tcPr>
            </w:tcPrChange>
          </w:tcPr>
          <w:p w14:paraId="071B9375" w14:textId="77777777" w:rsidR="002A384E" w:rsidRPr="00550C91" w:rsidRDefault="002A384E" w:rsidP="002A384E">
            <w:pPr>
              <w:pStyle w:val="Body"/>
              <w:ind w:left="0"/>
              <w:rPr>
                <w:b/>
              </w:rPr>
            </w:pPr>
            <w:r w:rsidRPr="00550C91">
              <w:rPr>
                <w:rFonts w:ascii="Arial" w:hAnsi="Arial" w:cs="Arial"/>
                <w:b/>
              </w:rPr>
              <w:t>↔</w:t>
            </w:r>
          </w:p>
        </w:tc>
        <w:tc>
          <w:tcPr>
            <w:tcW w:w="3600" w:type="dxa"/>
            <w:tcPrChange w:id="639" w:author="Niu, Cheng-Guang" w:date="2014-11-17T13:45:00Z">
              <w:tcPr>
                <w:tcW w:w="3600" w:type="dxa"/>
              </w:tcPr>
            </w:tcPrChange>
          </w:tcPr>
          <w:p w14:paraId="47F49963" w14:textId="77777777" w:rsidR="002A384E" w:rsidRPr="00550C91" w:rsidRDefault="002A384E" w:rsidP="002A384E">
            <w:pPr>
              <w:pStyle w:val="Body"/>
              <w:ind w:left="0"/>
            </w:pPr>
            <w:r w:rsidRPr="00550C91">
              <w:t>Description</w:t>
            </w:r>
          </w:p>
        </w:tc>
      </w:tr>
      <w:tr w:rsidR="002A384E" w:rsidRPr="00550C91" w14:paraId="70FFB759" w14:textId="77777777" w:rsidTr="00CF01DF">
        <w:trPr>
          <w:trHeight w:val="468"/>
          <w:trPrChange w:id="640" w:author="Niu, Cheng-Guang" w:date="2014-11-17T13:45:00Z">
            <w:trPr>
              <w:trHeight w:val="468"/>
            </w:trPr>
          </w:trPrChange>
        </w:trPr>
        <w:tc>
          <w:tcPr>
            <w:tcW w:w="2712" w:type="dxa"/>
            <w:tcPrChange w:id="641" w:author="Niu, Cheng-Guang" w:date="2014-11-17T13:45:00Z">
              <w:tcPr>
                <w:tcW w:w="2712" w:type="dxa"/>
              </w:tcPr>
            </w:tcPrChange>
          </w:tcPr>
          <w:p w14:paraId="4E4BE0F1" w14:textId="77777777" w:rsidR="002A384E" w:rsidRPr="00550C91" w:rsidRDefault="002A384E" w:rsidP="002A384E">
            <w:pPr>
              <w:pStyle w:val="Body"/>
              <w:ind w:left="0"/>
            </w:pPr>
            <w:r w:rsidRPr="00550C91">
              <w:t>Severity</w:t>
            </w:r>
          </w:p>
        </w:tc>
        <w:tc>
          <w:tcPr>
            <w:tcW w:w="996" w:type="dxa"/>
            <w:tcPrChange w:id="642" w:author="Niu, Cheng-Guang" w:date="2014-11-17T13:45:00Z">
              <w:tcPr>
                <w:tcW w:w="996" w:type="dxa"/>
              </w:tcPr>
            </w:tcPrChange>
          </w:tcPr>
          <w:p w14:paraId="5001688C" w14:textId="77777777" w:rsidR="002A384E" w:rsidRPr="00550C91" w:rsidRDefault="002A384E" w:rsidP="002A384E">
            <w:pPr>
              <w:pStyle w:val="Body"/>
              <w:ind w:left="0"/>
            </w:pPr>
            <w:r w:rsidRPr="00550C91">
              <w:rPr>
                <w:rFonts w:ascii="Arial" w:hAnsi="Arial" w:cs="Arial"/>
              </w:rPr>
              <w:t>↔</w:t>
            </w:r>
          </w:p>
        </w:tc>
        <w:tc>
          <w:tcPr>
            <w:tcW w:w="3600" w:type="dxa"/>
            <w:tcPrChange w:id="643" w:author="Niu, Cheng-Guang" w:date="2014-11-17T13:45:00Z">
              <w:tcPr>
                <w:tcW w:w="3600" w:type="dxa"/>
              </w:tcPr>
            </w:tcPrChange>
          </w:tcPr>
          <w:p w14:paraId="6114AB62" w14:textId="77777777" w:rsidR="002A384E" w:rsidRPr="00550C91" w:rsidRDefault="002A384E" w:rsidP="002A384E">
            <w:pPr>
              <w:pStyle w:val="Body"/>
              <w:ind w:left="0"/>
            </w:pPr>
            <w:r w:rsidRPr="00550C91">
              <w:t>Severity</w:t>
            </w:r>
          </w:p>
        </w:tc>
      </w:tr>
      <w:tr w:rsidR="002A384E" w:rsidRPr="00550C91" w14:paraId="31C01E46" w14:textId="77777777" w:rsidTr="00CF01DF">
        <w:trPr>
          <w:trHeight w:val="456"/>
          <w:trPrChange w:id="644" w:author="Niu, Cheng-Guang" w:date="2014-11-17T13:45:00Z">
            <w:trPr>
              <w:trHeight w:val="456"/>
            </w:trPr>
          </w:trPrChange>
        </w:trPr>
        <w:tc>
          <w:tcPr>
            <w:tcW w:w="2712" w:type="dxa"/>
            <w:tcPrChange w:id="645" w:author="Niu, Cheng-Guang" w:date="2014-11-17T13:45:00Z">
              <w:tcPr>
                <w:tcW w:w="2712" w:type="dxa"/>
              </w:tcPr>
            </w:tcPrChange>
          </w:tcPr>
          <w:p w14:paraId="1D29CEFD" w14:textId="77777777" w:rsidR="002A384E" w:rsidRPr="00550C91" w:rsidRDefault="002A384E" w:rsidP="002A384E">
            <w:pPr>
              <w:pStyle w:val="Body"/>
              <w:ind w:left="0"/>
            </w:pPr>
            <w:r w:rsidRPr="00550C91">
              <w:t>DefectID</w:t>
            </w:r>
          </w:p>
        </w:tc>
        <w:tc>
          <w:tcPr>
            <w:tcW w:w="996" w:type="dxa"/>
            <w:tcPrChange w:id="646" w:author="Niu, Cheng-Guang" w:date="2014-11-17T13:45:00Z">
              <w:tcPr>
                <w:tcW w:w="996" w:type="dxa"/>
              </w:tcPr>
            </w:tcPrChange>
          </w:tcPr>
          <w:p w14:paraId="67F68AE9" w14:textId="77777777" w:rsidR="002A384E" w:rsidRPr="00550C91" w:rsidRDefault="002A384E" w:rsidP="002A384E">
            <w:pPr>
              <w:pStyle w:val="Body"/>
              <w:ind w:left="0"/>
            </w:pPr>
            <w:r w:rsidRPr="00550C91">
              <w:rPr>
                <w:rFonts w:hint="eastAsia"/>
              </w:rPr>
              <w:t>→</w:t>
            </w:r>
          </w:p>
        </w:tc>
        <w:tc>
          <w:tcPr>
            <w:tcW w:w="3600" w:type="dxa"/>
            <w:tcPrChange w:id="647" w:author="Niu, Cheng-Guang" w:date="2014-11-17T13:45:00Z">
              <w:tcPr>
                <w:tcW w:w="3600" w:type="dxa"/>
              </w:tcPr>
            </w:tcPrChange>
          </w:tcPr>
          <w:p w14:paraId="783C0606" w14:textId="77777777" w:rsidR="002A384E" w:rsidRPr="00550C91" w:rsidRDefault="002A384E" w:rsidP="002A384E">
            <w:pPr>
              <w:pStyle w:val="Body"/>
              <w:ind w:left="0"/>
            </w:pPr>
            <w:r w:rsidRPr="00550C91">
              <w:t>QCEntityID</w:t>
            </w:r>
          </w:p>
        </w:tc>
      </w:tr>
      <w:tr w:rsidR="002A384E" w:rsidRPr="00550C91" w14:paraId="61D3BD9D" w14:textId="77777777" w:rsidTr="00CF01DF">
        <w:trPr>
          <w:trHeight w:val="456"/>
          <w:trPrChange w:id="648" w:author="Niu, Cheng-Guang" w:date="2014-11-17T13:45:00Z">
            <w:trPr>
              <w:trHeight w:val="456"/>
            </w:trPr>
          </w:trPrChange>
        </w:trPr>
        <w:tc>
          <w:tcPr>
            <w:tcW w:w="2712" w:type="dxa"/>
            <w:tcPrChange w:id="649" w:author="Niu, Cheng-Guang" w:date="2014-11-17T13:45:00Z">
              <w:tcPr>
                <w:tcW w:w="2712" w:type="dxa"/>
              </w:tcPr>
            </w:tcPrChange>
          </w:tcPr>
          <w:p w14:paraId="32563447" w14:textId="77777777" w:rsidR="002A384E" w:rsidRPr="00550C91" w:rsidRDefault="002A384E" w:rsidP="002A384E">
            <w:pPr>
              <w:pStyle w:val="Body"/>
              <w:ind w:left="0"/>
            </w:pPr>
            <w:r w:rsidRPr="00550C91">
              <w:t>Problem ID</w:t>
            </w:r>
          </w:p>
        </w:tc>
        <w:tc>
          <w:tcPr>
            <w:tcW w:w="996" w:type="dxa"/>
            <w:tcPrChange w:id="650" w:author="Niu, Cheng-Guang" w:date="2014-11-17T13:45:00Z">
              <w:tcPr>
                <w:tcW w:w="996" w:type="dxa"/>
              </w:tcPr>
            </w:tcPrChange>
          </w:tcPr>
          <w:p w14:paraId="30206142" w14:textId="77777777" w:rsidR="002A384E" w:rsidRPr="00550C91" w:rsidRDefault="002A384E" w:rsidP="002A384E">
            <w:pPr>
              <w:pStyle w:val="Body"/>
              <w:ind w:left="0"/>
            </w:pPr>
            <w:r w:rsidRPr="00550C91">
              <w:rPr>
                <w:rFonts w:hint="eastAsia"/>
              </w:rPr>
              <w:t>←</w:t>
            </w:r>
          </w:p>
        </w:tc>
        <w:tc>
          <w:tcPr>
            <w:tcW w:w="3600" w:type="dxa"/>
            <w:tcPrChange w:id="651" w:author="Niu, Cheng-Guang" w:date="2014-11-17T13:45:00Z">
              <w:tcPr>
                <w:tcW w:w="3600" w:type="dxa"/>
              </w:tcPr>
            </w:tcPrChange>
          </w:tcPr>
          <w:p w14:paraId="653FF62B" w14:textId="77777777" w:rsidR="002A384E" w:rsidRPr="00550C91" w:rsidRDefault="002A384E" w:rsidP="002A384E">
            <w:pPr>
              <w:pStyle w:val="Body"/>
              <w:ind w:left="0"/>
            </w:pPr>
            <w:r w:rsidRPr="00550C91">
              <w:t>ProblemID</w:t>
            </w:r>
          </w:p>
        </w:tc>
      </w:tr>
      <w:tr w:rsidR="002A384E" w:rsidRPr="00550C91" w14:paraId="1812704C" w14:textId="77777777" w:rsidTr="00CF01DF">
        <w:trPr>
          <w:trHeight w:val="468"/>
          <w:trPrChange w:id="652" w:author="Niu, Cheng-Guang" w:date="2014-11-17T13:45:00Z">
            <w:trPr>
              <w:trHeight w:val="468"/>
            </w:trPr>
          </w:trPrChange>
        </w:trPr>
        <w:tc>
          <w:tcPr>
            <w:tcW w:w="2712" w:type="dxa"/>
            <w:tcPrChange w:id="653" w:author="Niu, Cheng-Guang" w:date="2014-11-17T13:45:00Z">
              <w:tcPr>
                <w:tcW w:w="2712" w:type="dxa"/>
              </w:tcPr>
            </w:tcPrChange>
          </w:tcPr>
          <w:p w14:paraId="131E22C1" w14:textId="77777777" w:rsidR="002A384E" w:rsidRPr="00550C91" w:rsidRDefault="002A384E" w:rsidP="002A384E">
            <w:pPr>
              <w:pStyle w:val="Body"/>
              <w:ind w:left="0"/>
            </w:pPr>
            <w:r w:rsidRPr="00550C91">
              <w:t>Detected On Date</w:t>
            </w:r>
          </w:p>
        </w:tc>
        <w:tc>
          <w:tcPr>
            <w:tcW w:w="996" w:type="dxa"/>
            <w:tcPrChange w:id="654" w:author="Niu, Cheng-Guang" w:date="2014-11-17T13:45:00Z">
              <w:tcPr>
                <w:tcW w:w="996" w:type="dxa"/>
              </w:tcPr>
            </w:tcPrChange>
          </w:tcPr>
          <w:p w14:paraId="0627FD1D" w14:textId="77777777" w:rsidR="002A384E" w:rsidRPr="00550C91" w:rsidRDefault="002A384E" w:rsidP="002A384E">
            <w:pPr>
              <w:pStyle w:val="Body"/>
              <w:ind w:left="0"/>
            </w:pPr>
            <w:r w:rsidRPr="00550C91">
              <w:rPr>
                <w:rFonts w:hint="eastAsia"/>
              </w:rPr>
              <w:t>←</w:t>
            </w:r>
          </w:p>
        </w:tc>
        <w:tc>
          <w:tcPr>
            <w:tcW w:w="3600" w:type="dxa"/>
            <w:tcPrChange w:id="655" w:author="Niu, Cheng-Guang" w:date="2014-11-17T13:45:00Z">
              <w:tcPr>
                <w:tcW w:w="3600" w:type="dxa"/>
              </w:tcPr>
            </w:tcPrChange>
          </w:tcPr>
          <w:p w14:paraId="47260173" w14:textId="77777777" w:rsidR="002A384E" w:rsidRPr="00550C91" w:rsidRDefault="002A384E" w:rsidP="002A384E">
            <w:pPr>
              <w:pStyle w:val="Body"/>
              <w:ind w:left="0"/>
            </w:pPr>
            <w:r w:rsidRPr="00550C91">
              <w:t>Open Time</w:t>
            </w:r>
          </w:p>
        </w:tc>
      </w:tr>
      <w:tr w:rsidR="002A384E" w:rsidRPr="00550C91" w14:paraId="58C75F40" w14:textId="77777777" w:rsidTr="00CF01DF">
        <w:trPr>
          <w:trHeight w:val="456"/>
          <w:trPrChange w:id="656" w:author="Niu, Cheng-Guang" w:date="2014-11-17T13:45:00Z">
            <w:trPr>
              <w:trHeight w:val="456"/>
            </w:trPr>
          </w:trPrChange>
        </w:trPr>
        <w:tc>
          <w:tcPr>
            <w:tcW w:w="2712" w:type="dxa"/>
            <w:tcPrChange w:id="657" w:author="Niu, Cheng-Guang" w:date="2014-11-17T13:45:00Z">
              <w:tcPr>
                <w:tcW w:w="2712" w:type="dxa"/>
              </w:tcPr>
            </w:tcPrChange>
          </w:tcPr>
          <w:p w14:paraId="166ACD15" w14:textId="77777777" w:rsidR="002A384E" w:rsidRPr="00550C91" w:rsidRDefault="002A384E" w:rsidP="002A384E">
            <w:pPr>
              <w:pStyle w:val="Body"/>
              <w:ind w:left="0"/>
            </w:pPr>
            <w:r w:rsidRPr="00550C91">
              <w:t>Comments</w:t>
            </w:r>
          </w:p>
        </w:tc>
        <w:tc>
          <w:tcPr>
            <w:tcW w:w="996" w:type="dxa"/>
            <w:tcPrChange w:id="658" w:author="Niu, Cheng-Guang" w:date="2014-11-17T13:45:00Z">
              <w:tcPr>
                <w:tcW w:w="996" w:type="dxa"/>
              </w:tcPr>
            </w:tcPrChange>
          </w:tcPr>
          <w:p w14:paraId="1A4A5E52" w14:textId="77777777" w:rsidR="002A384E" w:rsidRPr="00550C91" w:rsidRDefault="002A384E" w:rsidP="002A384E">
            <w:pPr>
              <w:pStyle w:val="Body"/>
              <w:ind w:left="0"/>
            </w:pPr>
            <w:r w:rsidRPr="00550C91">
              <w:rPr>
                <w:rFonts w:ascii="Arial" w:hAnsi="Arial" w:cs="Arial"/>
              </w:rPr>
              <w:t>↔</w:t>
            </w:r>
          </w:p>
        </w:tc>
        <w:tc>
          <w:tcPr>
            <w:tcW w:w="3600" w:type="dxa"/>
            <w:tcPrChange w:id="659" w:author="Niu, Cheng-Guang" w:date="2014-11-17T13:45:00Z">
              <w:tcPr>
                <w:tcW w:w="3600" w:type="dxa"/>
              </w:tcPr>
            </w:tcPrChange>
          </w:tcPr>
          <w:p w14:paraId="32113267" w14:textId="77777777" w:rsidR="002A384E" w:rsidRPr="00550C91" w:rsidRDefault="002A384E" w:rsidP="002A384E">
            <w:pPr>
              <w:pStyle w:val="Body"/>
              <w:ind w:left="0"/>
            </w:pPr>
            <w:r w:rsidRPr="00550C91">
              <w:t>RootCause</w:t>
            </w:r>
          </w:p>
        </w:tc>
      </w:tr>
      <w:tr w:rsidR="002A384E" w:rsidRPr="00550C91" w14:paraId="2A0E15CD" w14:textId="77777777" w:rsidTr="00CF01DF">
        <w:trPr>
          <w:trHeight w:val="482"/>
          <w:trPrChange w:id="660" w:author="Niu, Cheng-Guang" w:date="2014-11-17T13:45:00Z">
            <w:trPr>
              <w:trHeight w:val="482"/>
            </w:trPr>
          </w:trPrChange>
        </w:trPr>
        <w:tc>
          <w:tcPr>
            <w:tcW w:w="2712" w:type="dxa"/>
            <w:tcPrChange w:id="661" w:author="Niu, Cheng-Guang" w:date="2014-11-17T13:45:00Z">
              <w:tcPr>
                <w:tcW w:w="2712" w:type="dxa"/>
              </w:tcPr>
            </w:tcPrChange>
          </w:tcPr>
          <w:p w14:paraId="739DFF2D" w14:textId="77777777" w:rsidR="002A384E" w:rsidRPr="00550C91" w:rsidRDefault="002A384E" w:rsidP="002A384E">
            <w:pPr>
              <w:pStyle w:val="Body"/>
              <w:ind w:left="0"/>
            </w:pPr>
            <w:r w:rsidRPr="00550C91">
              <w:t>Status</w:t>
            </w:r>
          </w:p>
        </w:tc>
        <w:tc>
          <w:tcPr>
            <w:tcW w:w="996" w:type="dxa"/>
            <w:tcPrChange w:id="662" w:author="Niu, Cheng-Guang" w:date="2014-11-17T13:45:00Z">
              <w:tcPr>
                <w:tcW w:w="996" w:type="dxa"/>
              </w:tcPr>
            </w:tcPrChange>
          </w:tcPr>
          <w:p w14:paraId="0F5354E4" w14:textId="77777777" w:rsidR="002A384E" w:rsidRPr="00550C91" w:rsidRDefault="002A384E" w:rsidP="002A384E">
            <w:pPr>
              <w:pStyle w:val="Body"/>
              <w:ind w:left="0"/>
            </w:pPr>
            <w:r w:rsidRPr="00550C91">
              <w:rPr>
                <w:rFonts w:ascii="Arial" w:hAnsi="Arial" w:cs="Arial"/>
              </w:rPr>
              <w:t>↔</w:t>
            </w:r>
          </w:p>
        </w:tc>
        <w:tc>
          <w:tcPr>
            <w:tcW w:w="3600" w:type="dxa"/>
            <w:tcPrChange w:id="663" w:author="Niu, Cheng-Guang" w:date="2014-11-17T13:45:00Z">
              <w:tcPr>
                <w:tcW w:w="3600" w:type="dxa"/>
              </w:tcPr>
            </w:tcPrChange>
          </w:tcPr>
          <w:p w14:paraId="0AEC65E7" w14:textId="77777777" w:rsidR="002A384E" w:rsidRPr="00550C91" w:rsidRDefault="002A384E" w:rsidP="002A384E">
            <w:pPr>
              <w:pStyle w:val="Body"/>
              <w:ind w:left="0"/>
            </w:pPr>
            <w:r w:rsidRPr="00550C91">
              <w:t>RCStatus</w:t>
            </w:r>
          </w:p>
        </w:tc>
      </w:tr>
      <w:tr w:rsidR="002A384E" w:rsidRPr="00550C91" w14:paraId="4494CABA" w14:textId="77777777" w:rsidTr="00CF01DF">
        <w:trPr>
          <w:trHeight w:val="142"/>
          <w:trPrChange w:id="664" w:author="Niu, Cheng-Guang" w:date="2014-11-17T13:45:00Z">
            <w:trPr>
              <w:trHeight w:val="142"/>
            </w:trPr>
          </w:trPrChange>
        </w:trPr>
        <w:tc>
          <w:tcPr>
            <w:tcW w:w="2712" w:type="dxa"/>
            <w:tcPrChange w:id="665" w:author="Niu, Cheng-Guang" w:date="2014-11-17T13:45:00Z">
              <w:tcPr>
                <w:tcW w:w="2712" w:type="dxa"/>
              </w:tcPr>
            </w:tcPrChange>
          </w:tcPr>
          <w:p w14:paraId="79672CDD" w14:textId="77777777" w:rsidR="002A384E" w:rsidRPr="00550C91" w:rsidRDefault="002A384E" w:rsidP="002A384E">
            <w:pPr>
              <w:pStyle w:val="Body"/>
              <w:ind w:left="0"/>
            </w:pPr>
            <w:r w:rsidRPr="00550C91">
              <w:t>ExpectedResolutionDate</w:t>
            </w:r>
          </w:p>
        </w:tc>
        <w:tc>
          <w:tcPr>
            <w:tcW w:w="996" w:type="dxa"/>
            <w:tcPrChange w:id="666" w:author="Niu, Cheng-Guang" w:date="2014-11-17T13:45:00Z">
              <w:tcPr>
                <w:tcW w:w="996" w:type="dxa"/>
              </w:tcPr>
            </w:tcPrChange>
          </w:tcPr>
          <w:p w14:paraId="063120DC" w14:textId="77777777" w:rsidR="002A384E" w:rsidRPr="00550C91" w:rsidRDefault="002A384E" w:rsidP="002A384E">
            <w:pPr>
              <w:pStyle w:val="Body"/>
              <w:ind w:left="0"/>
            </w:pPr>
            <w:r w:rsidRPr="00550C91">
              <w:rPr>
                <w:rFonts w:hint="eastAsia"/>
              </w:rPr>
              <w:t>→</w:t>
            </w:r>
          </w:p>
        </w:tc>
        <w:tc>
          <w:tcPr>
            <w:tcW w:w="3600" w:type="dxa"/>
            <w:tcPrChange w:id="667" w:author="Niu, Cheng-Guang" w:date="2014-11-17T13:45:00Z">
              <w:tcPr>
                <w:tcW w:w="3600" w:type="dxa"/>
              </w:tcPr>
            </w:tcPrChange>
          </w:tcPr>
          <w:p w14:paraId="25C65417" w14:textId="77777777" w:rsidR="002A384E" w:rsidRPr="00550C91" w:rsidRDefault="002A384E" w:rsidP="002A384E">
            <w:pPr>
              <w:pStyle w:val="Body"/>
              <w:ind w:left="0"/>
            </w:pPr>
            <w:r w:rsidRPr="00550C91">
              <w:t>ExpectedResolutionDate</w:t>
            </w:r>
          </w:p>
        </w:tc>
      </w:tr>
      <w:tr w:rsidR="002A384E" w:rsidRPr="00550C91" w14:paraId="68F8FB94" w14:textId="77777777" w:rsidTr="00CF01DF">
        <w:trPr>
          <w:trHeight w:val="142"/>
          <w:trPrChange w:id="668" w:author="Niu, Cheng-Guang" w:date="2014-11-17T13:45:00Z">
            <w:trPr>
              <w:trHeight w:val="142"/>
            </w:trPr>
          </w:trPrChange>
        </w:trPr>
        <w:tc>
          <w:tcPr>
            <w:tcW w:w="2712" w:type="dxa"/>
            <w:tcPrChange w:id="669" w:author="Niu, Cheng-Guang" w:date="2014-11-17T13:45:00Z">
              <w:tcPr>
                <w:tcW w:w="2712" w:type="dxa"/>
              </w:tcPr>
            </w:tcPrChange>
          </w:tcPr>
          <w:p w14:paraId="1B320947" w14:textId="77777777" w:rsidR="002A384E" w:rsidRPr="00550C91" w:rsidRDefault="002A384E" w:rsidP="002A384E">
            <w:pPr>
              <w:pStyle w:val="Body"/>
              <w:ind w:left="0"/>
            </w:pPr>
            <w:r w:rsidRPr="00550C91">
              <w:t>RootCause Date</w:t>
            </w:r>
          </w:p>
        </w:tc>
        <w:tc>
          <w:tcPr>
            <w:tcW w:w="996" w:type="dxa"/>
            <w:tcPrChange w:id="670" w:author="Niu, Cheng-Guang" w:date="2014-11-17T13:45:00Z">
              <w:tcPr>
                <w:tcW w:w="996" w:type="dxa"/>
              </w:tcPr>
            </w:tcPrChange>
          </w:tcPr>
          <w:p w14:paraId="699ABC1C" w14:textId="77777777" w:rsidR="002A384E" w:rsidRPr="00550C91" w:rsidRDefault="002A384E" w:rsidP="002A384E">
            <w:pPr>
              <w:pStyle w:val="Body"/>
              <w:ind w:left="0"/>
            </w:pPr>
            <w:r w:rsidRPr="00550C91">
              <w:rPr>
                <w:rFonts w:hint="eastAsia"/>
              </w:rPr>
              <w:t>→</w:t>
            </w:r>
          </w:p>
        </w:tc>
        <w:tc>
          <w:tcPr>
            <w:tcW w:w="3600" w:type="dxa"/>
            <w:tcPrChange w:id="671" w:author="Niu, Cheng-Guang" w:date="2014-11-17T13:45:00Z">
              <w:tcPr>
                <w:tcW w:w="3600" w:type="dxa"/>
              </w:tcPr>
            </w:tcPrChange>
          </w:tcPr>
          <w:p w14:paraId="702F7DC6" w14:textId="77777777" w:rsidR="002A384E" w:rsidRPr="00550C91" w:rsidRDefault="002A384E" w:rsidP="002A384E">
            <w:pPr>
              <w:pStyle w:val="Body"/>
              <w:ind w:left="0"/>
            </w:pPr>
            <w:r w:rsidRPr="00550C91">
              <w:t>RootCauseDate</w:t>
            </w:r>
          </w:p>
        </w:tc>
      </w:tr>
      <w:tr w:rsidR="002A384E" w:rsidRPr="00550C91" w14:paraId="22C8FD09" w14:textId="77777777" w:rsidTr="00CF01DF">
        <w:trPr>
          <w:trHeight w:val="142"/>
          <w:trPrChange w:id="672" w:author="Niu, Cheng-Guang" w:date="2014-11-17T13:45:00Z">
            <w:trPr>
              <w:trHeight w:val="142"/>
            </w:trPr>
          </w:trPrChange>
        </w:trPr>
        <w:tc>
          <w:tcPr>
            <w:tcW w:w="2712" w:type="dxa"/>
            <w:tcPrChange w:id="673" w:author="Niu, Cheng-Guang" w:date="2014-11-17T13:45:00Z">
              <w:tcPr>
                <w:tcW w:w="2712" w:type="dxa"/>
              </w:tcPr>
            </w:tcPrChange>
          </w:tcPr>
          <w:p w14:paraId="32D85746" w14:textId="77777777" w:rsidR="002A384E" w:rsidRPr="00550C91" w:rsidRDefault="002A384E" w:rsidP="002A384E">
            <w:pPr>
              <w:pStyle w:val="Body"/>
              <w:ind w:left="0"/>
            </w:pPr>
            <w:r w:rsidRPr="00550C91">
              <w:t>Solution Date</w:t>
            </w:r>
          </w:p>
        </w:tc>
        <w:tc>
          <w:tcPr>
            <w:tcW w:w="996" w:type="dxa"/>
            <w:tcPrChange w:id="674" w:author="Niu, Cheng-Guang" w:date="2014-11-17T13:45:00Z">
              <w:tcPr>
                <w:tcW w:w="996" w:type="dxa"/>
              </w:tcPr>
            </w:tcPrChange>
          </w:tcPr>
          <w:p w14:paraId="3098F198" w14:textId="77777777" w:rsidR="002A384E" w:rsidRPr="00550C91" w:rsidRDefault="002A384E" w:rsidP="002A384E">
            <w:pPr>
              <w:pStyle w:val="Body"/>
              <w:ind w:left="0"/>
            </w:pPr>
            <w:r w:rsidRPr="00550C91">
              <w:rPr>
                <w:rFonts w:hint="eastAsia"/>
              </w:rPr>
              <w:t>→</w:t>
            </w:r>
          </w:p>
        </w:tc>
        <w:tc>
          <w:tcPr>
            <w:tcW w:w="3600" w:type="dxa"/>
            <w:tcPrChange w:id="675" w:author="Niu, Cheng-Guang" w:date="2014-11-17T13:45:00Z">
              <w:tcPr>
                <w:tcW w:w="3600" w:type="dxa"/>
              </w:tcPr>
            </w:tcPrChange>
          </w:tcPr>
          <w:p w14:paraId="767933E6" w14:textId="77777777" w:rsidR="002A384E" w:rsidRPr="00550C91" w:rsidRDefault="002A384E" w:rsidP="002A384E">
            <w:pPr>
              <w:pStyle w:val="Body"/>
              <w:ind w:left="0"/>
            </w:pPr>
            <w:r w:rsidRPr="00550C91">
              <w:t>SolutionDate</w:t>
            </w:r>
          </w:p>
        </w:tc>
      </w:tr>
      <w:tr w:rsidR="002A384E" w:rsidRPr="00550C91" w14:paraId="35B8FFAB" w14:textId="77777777" w:rsidTr="00CF01DF">
        <w:trPr>
          <w:trHeight w:val="142"/>
          <w:trPrChange w:id="676" w:author="Niu, Cheng-Guang" w:date="2014-11-17T13:45:00Z">
            <w:trPr>
              <w:trHeight w:val="142"/>
            </w:trPr>
          </w:trPrChange>
        </w:trPr>
        <w:tc>
          <w:tcPr>
            <w:tcW w:w="2712" w:type="dxa"/>
            <w:tcPrChange w:id="677" w:author="Niu, Cheng-Guang" w:date="2014-11-17T13:45:00Z">
              <w:tcPr>
                <w:tcW w:w="2712" w:type="dxa"/>
              </w:tcPr>
            </w:tcPrChange>
          </w:tcPr>
          <w:p w14:paraId="13A00D20" w14:textId="77777777" w:rsidR="002A384E" w:rsidRPr="00550C91" w:rsidRDefault="002A384E" w:rsidP="002A384E">
            <w:pPr>
              <w:pStyle w:val="Body"/>
              <w:ind w:left="0"/>
            </w:pPr>
            <w:r w:rsidRPr="00550C91">
              <w:t>Created From</w:t>
            </w:r>
          </w:p>
        </w:tc>
        <w:tc>
          <w:tcPr>
            <w:tcW w:w="996" w:type="dxa"/>
            <w:tcPrChange w:id="678" w:author="Niu, Cheng-Guang" w:date="2014-11-17T13:45:00Z">
              <w:tcPr>
                <w:tcW w:w="996" w:type="dxa"/>
              </w:tcPr>
            </w:tcPrChange>
          </w:tcPr>
          <w:p w14:paraId="7E2449B5" w14:textId="77777777" w:rsidR="002A384E" w:rsidRPr="00550C91" w:rsidRDefault="002A384E" w:rsidP="002A384E">
            <w:pPr>
              <w:pStyle w:val="Body"/>
              <w:ind w:left="0"/>
            </w:pPr>
            <w:r w:rsidRPr="00550C91">
              <w:rPr>
                <w:rFonts w:hint="eastAsia"/>
              </w:rPr>
              <w:t>→</w:t>
            </w:r>
          </w:p>
        </w:tc>
        <w:tc>
          <w:tcPr>
            <w:tcW w:w="3600" w:type="dxa"/>
            <w:tcPrChange w:id="679" w:author="Niu, Cheng-Guang" w:date="2014-11-17T13:45:00Z">
              <w:tcPr>
                <w:tcW w:w="3600" w:type="dxa"/>
              </w:tcPr>
            </w:tcPrChange>
          </w:tcPr>
          <w:p w14:paraId="512C90BA" w14:textId="77777777" w:rsidR="002A384E" w:rsidRPr="00550C91" w:rsidRDefault="002A384E" w:rsidP="002A384E">
            <w:pPr>
              <w:pStyle w:val="Body"/>
              <w:ind w:left="0"/>
            </w:pPr>
            <w:r w:rsidRPr="00550C91">
              <w:rPr>
                <w:b/>
              </w:rPr>
              <w:t>ServiceManager</w:t>
            </w:r>
            <w:r w:rsidRPr="00550C91">
              <w:t xml:space="preserve"> (Constant)</w:t>
            </w:r>
          </w:p>
        </w:tc>
      </w:tr>
    </w:tbl>
    <w:p w14:paraId="153523A2" w14:textId="77777777" w:rsidR="002A384E" w:rsidRPr="00550C91" w:rsidRDefault="002A384E" w:rsidP="002A384E">
      <w:pPr>
        <w:pStyle w:val="Body"/>
        <w:ind w:left="720"/>
        <w:rPr>
          <w:b/>
        </w:rPr>
      </w:pPr>
    </w:p>
    <w:p w14:paraId="32A4AF88" w14:textId="77777777" w:rsidR="002A384E" w:rsidRPr="00550C91" w:rsidRDefault="002A384E" w:rsidP="002A384E">
      <w:pPr>
        <w:pStyle w:val="Body"/>
        <w:ind w:left="2520"/>
        <w:rPr>
          <w:b/>
        </w:rPr>
      </w:pPr>
      <w:r w:rsidRPr="00550C91">
        <w:rPr>
          <w:noProof/>
        </w:rPr>
        <w:lastRenderedPageBreak/>
        <w:drawing>
          <wp:inline distT="0" distB="0" distL="0" distR="0" wp14:anchorId="59ADF9C6" wp14:editId="0FD7520F">
            <wp:extent cx="4544704" cy="2550084"/>
            <wp:effectExtent l="0" t="0" r="825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cstate="print"/>
                    <a:stretch>
                      <a:fillRect/>
                    </a:stretch>
                  </pic:blipFill>
                  <pic:spPr>
                    <a:xfrm>
                      <a:off x="0" y="0"/>
                      <a:ext cx="4569633" cy="2564072"/>
                    </a:xfrm>
                    <a:prstGeom prst="rect">
                      <a:avLst/>
                    </a:prstGeom>
                  </pic:spPr>
                </pic:pic>
              </a:graphicData>
            </a:graphic>
          </wp:inline>
        </w:drawing>
      </w:r>
    </w:p>
    <w:p w14:paraId="21EB3F62" w14:textId="77777777" w:rsidR="002A384E" w:rsidRPr="00550C91" w:rsidRDefault="002A384E" w:rsidP="001C61BF">
      <w:pPr>
        <w:pStyle w:val="sfStepFirst"/>
        <w:numPr>
          <w:ilvl w:val="0"/>
          <w:numId w:val="188"/>
        </w:numPr>
        <w:rPr>
          <w:b/>
        </w:rPr>
      </w:pPr>
      <w:r w:rsidRPr="00550C91">
        <w:t xml:space="preserve">Set the rules for the link as shown below </w:t>
      </w:r>
    </w:p>
    <w:p w14:paraId="58EB60D3" w14:textId="77777777" w:rsidR="002A384E" w:rsidRPr="00550C91" w:rsidRDefault="002A384E" w:rsidP="002A384E">
      <w:pPr>
        <w:pStyle w:val="Body"/>
        <w:ind w:left="2520"/>
        <w:rPr>
          <w:b/>
        </w:rPr>
      </w:pPr>
      <w:r w:rsidRPr="00550C91">
        <w:rPr>
          <w:b/>
          <w:noProof/>
        </w:rPr>
        <w:drawing>
          <wp:inline distT="0" distB="0" distL="0" distR="0" wp14:anchorId="6C12BA5D" wp14:editId="5273CA69">
            <wp:extent cx="4797188" cy="2688141"/>
            <wp:effectExtent l="0" t="0" r="381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822505" cy="2702328"/>
                    </a:xfrm>
                    <a:prstGeom prst="rect">
                      <a:avLst/>
                    </a:prstGeom>
                    <a:noFill/>
                    <a:ln>
                      <a:noFill/>
                    </a:ln>
                  </pic:spPr>
                </pic:pic>
              </a:graphicData>
            </a:graphic>
          </wp:inline>
        </w:drawing>
      </w:r>
    </w:p>
    <w:p w14:paraId="58EE70C4" w14:textId="77777777" w:rsidR="002A384E" w:rsidRDefault="002A384E" w:rsidP="001C61BF">
      <w:pPr>
        <w:pStyle w:val="sfStepFirst"/>
        <w:numPr>
          <w:ilvl w:val="0"/>
          <w:numId w:val="188"/>
        </w:numPr>
      </w:pPr>
      <w:r w:rsidRPr="00550C91">
        <w:t>Save the configuration (an integrity check is automatically run).</w:t>
      </w:r>
    </w:p>
    <w:p w14:paraId="2922AF37" w14:textId="77777777" w:rsidR="002A384E" w:rsidRDefault="002A384E" w:rsidP="002A384E">
      <w:pPr>
        <w:pStyle w:val="snStepNext"/>
        <w:ind w:left="1890" w:hanging="360"/>
      </w:pPr>
    </w:p>
    <w:p w14:paraId="348002CF" w14:textId="77777777" w:rsidR="002A384E" w:rsidRPr="00550C91" w:rsidRDefault="002A384E" w:rsidP="002A384E">
      <w:pPr>
        <w:pStyle w:val="h2Head2"/>
        <w:rPr>
          <w:lang w:eastAsia="zh-CN"/>
        </w:rPr>
      </w:pPr>
      <w:bookmarkStart w:id="680" w:name="_Toc390882452"/>
      <w:bookmarkStart w:id="681" w:name="_Toc403121763"/>
      <w:bookmarkStart w:id="682" w:name="_Toc403410149"/>
      <w:r w:rsidRPr="00550C91">
        <w:rPr>
          <w:lang w:eastAsia="zh-CN"/>
        </w:rPr>
        <w:t>Test the Link in Synchronizer</w:t>
      </w:r>
      <w:bookmarkEnd w:id="680"/>
      <w:bookmarkEnd w:id="681"/>
      <w:bookmarkEnd w:id="682"/>
      <w:r w:rsidRPr="00550C91">
        <w:rPr>
          <w:lang w:eastAsia="zh-CN"/>
        </w:rPr>
        <w:t xml:space="preserve"> </w:t>
      </w:r>
    </w:p>
    <w:p w14:paraId="2DF88974" w14:textId="77777777" w:rsidR="002A384E" w:rsidRPr="002A384E" w:rsidRDefault="002A384E" w:rsidP="001C61BF">
      <w:pPr>
        <w:pStyle w:val="sfStepFirst"/>
        <w:numPr>
          <w:ilvl w:val="0"/>
          <w:numId w:val="194"/>
        </w:numPr>
        <w:tabs>
          <w:tab w:val="num" w:pos="1800"/>
        </w:tabs>
        <w:rPr>
          <w:b/>
        </w:rPr>
      </w:pPr>
      <w:r w:rsidRPr="00550C91">
        <w:t xml:space="preserve"> Enable the link.</w:t>
      </w:r>
    </w:p>
    <w:p w14:paraId="32BE0135" w14:textId="77777777" w:rsidR="002A384E" w:rsidRDefault="002A384E" w:rsidP="001C61BF">
      <w:pPr>
        <w:pStyle w:val="sfStepFirst"/>
        <w:numPr>
          <w:ilvl w:val="0"/>
          <w:numId w:val="194"/>
        </w:numPr>
        <w:tabs>
          <w:tab w:val="num" w:pos="1800"/>
        </w:tabs>
      </w:pPr>
      <w:r w:rsidRPr="00550C91">
        <w:t>Creat</w:t>
      </w:r>
      <w:r>
        <w:t xml:space="preserve">e a problem in Service Manager </w:t>
      </w:r>
    </w:p>
    <w:p w14:paraId="4AB5A602" w14:textId="77777777" w:rsidR="009E081E" w:rsidRDefault="009E081E" w:rsidP="009E081E">
      <w:pPr>
        <w:pStyle w:val="snStepNext"/>
        <w:ind w:left="1890" w:hanging="360"/>
      </w:pPr>
    </w:p>
    <w:p w14:paraId="07A2C1DE" w14:textId="77777777" w:rsidR="009E081E" w:rsidRDefault="009E081E" w:rsidP="009E081E">
      <w:pPr>
        <w:pStyle w:val="snStepNext"/>
        <w:ind w:left="1890" w:hanging="360"/>
      </w:pPr>
    </w:p>
    <w:p w14:paraId="09F40D2F" w14:textId="77777777" w:rsidR="009E081E" w:rsidRDefault="009E081E" w:rsidP="009E081E">
      <w:pPr>
        <w:pStyle w:val="snStepNext"/>
        <w:ind w:left="1890" w:hanging="360"/>
      </w:pPr>
    </w:p>
    <w:p w14:paraId="72AA8C01" w14:textId="77777777" w:rsidR="009E081E" w:rsidRDefault="009E081E" w:rsidP="009E081E">
      <w:pPr>
        <w:pStyle w:val="snStepNext"/>
        <w:ind w:left="1890" w:hanging="360"/>
      </w:pPr>
    </w:p>
    <w:p w14:paraId="13C9EA97" w14:textId="77777777" w:rsidR="009E081E" w:rsidRDefault="009E081E" w:rsidP="009E081E">
      <w:pPr>
        <w:pStyle w:val="snStepNext"/>
        <w:ind w:left="1890" w:hanging="360"/>
      </w:pPr>
    </w:p>
    <w:p w14:paraId="44396FCF" w14:textId="77777777" w:rsidR="009E081E" w:rsidRDefault="009E081E" w:rsidP="009E081E">
      <w:pPr>
        <w:pStyle w:val="snStepNext"/>
        <w:ind w:left="1890" w:hanging="360"/>
      </w:pPr>
    </w:p>
    <w:p w14:paraId="6A832094" w14:textId="77777777" w:rsidR="009E081E" w:rsidRPr="009E081E" w:rsidRDefault="009E081E" w:rsidP="009E081E">
      <w:pPr>
        <w:pStyle w:val="snStepNext"/>
        <w:ind w:left="1890" w:hanging="360"/>
      </w:pPr>
    </w:p>
    <w:p w14:paraId="5D37187E" w14:textId="77777777" w:rsidR="009E081E" w:rsidRDefault="009E081E" w:rsidP="009E081E">
      <w:pPr>
        <w:pStyle w:val="snStepNext"/>
        <w:ind w:left="2520" w:hanging="360"/>
      </w:pPr>
      <w:r>
        <w:rPr>
          <w:noProof/>
        </w:rPr>
        <w:lastRenderedPageBreak/>
        <w:drawing>
          <wp:inline distT="0" distB="0" distL="0" distR="0" wp14:anchorId="11714597" wp14:editId="0C4BD386">
            <wp:extent cx="4995081" cy="2709081"/>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referRelativeResize="0"/>
                  </pic:nvPicPr>
                  <pic:blipFill>
                    <a:blip r:embed="rId383" cstate="print">
                      <a:extLst>
                        <a:ext uri="{28A0092B-C50C-407E-A947-70E740481C1C}">
                          <a14:useLocalDpi xmlns:a14="http://schemas.microsoft.com/office/drawing/2010/main" val="0"/>
                        </a:ext>
                      </a:extLst>
                    </a:blip>
                    <a:stretch>
                      <a:fillRect/>
                    </a:stretch>
                  </pic:blipFill>
                  <pic:spPr>
                    <a:xfrm>
                      <a:off x="0" y="0"/>
                      <a:ext cx="4996875" cy="2710054"/>
                    </a:xfrm>
                    <a:prstGeom prst="rect">
                      <a:avLst/>
                    </a:prstGeom>
                  </pic:spPr>
                </pic:pic>
              </a:graphicData>
            </a:graphic>
          </wp:inline>
        </w:drawing>
      </w:r>
    </w:p>
    <w:p w14:paraId="181286B7" w14:textId="77777777" w:rsidR="002A384E" w:rsidRDefault="002A384E" w:rsidP="001C61BF">
      <w:pPr>
        <w:pStyle w:val="sfStepFirst"/>
        <w:numPr>
          <w:ilvl w:val="0"/>
          <w:numId w:val="194"/>
        </w:numPr>
        <w:tabs>
          <w:tab w:val="num" w:pos="1800"/>
        </w:tabs>
      </w:pPr>
      <w:r w:rsidRPr="00550C91">
        <w:t>Run Synchronization of the link</w:t>
      </w:r>
    </w:p>
    <w:p w14:paraId="19C6E45D" w14:textId="77777777" w:rsidR="002A384E" w:rsidRPr="00550C91" w:rsidRDefault="002A384E" w:rsidP="009E081E">
      <w:pPr>
        <w:pStyle w:val="sfStepFirst"/>
        <w:numPr>
          <w:ilvl w:val="0"/>
          <w:numId w:val="0"/>
        </w:numPr>
        <w:spacing w:before="0" w:after="0"/>
        <w:ind w:left="2160"/>
      </w:pPr>
      <w:r>
        <w:rPr>
          <w:noProof/>
        </w:rPr>
        <w:drawing>
          <wp:inline distT="0" distB="0" distL="0" distR="0" wp14:anchorId="6E8D3809" wp14:editId="18CA494F">
            <wp:extent cx="4994910" cy="2383111"/>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006047" cy="2388424"/>
                    </a:xfrm>
                    <a:prstGeom prst="rect">
                      <a:avLst/>
                    </a:prstGeom>
                    <a:noFill/>
                    <a:ln>
                      <a:noFill/>
                    </a:ln>
                  </pic:spPr>
                </pic:pic>
              </a:graphicData>
            </a:graphic>
          </wp:inline>
        </w:drawing>
      </w:r>
    </w:p>
    <w:p w14:paraId="7E337B01" w14:textId="4CC0709F" w:rsidR="002A384E" w:rsidRDefault="002A384E" w:rsidP="001C61BF">
      <w:pPr>
        <w:pStyle w:val="sfStepFirst"/>
        <w:numPr>
          <w:ilvl w:val="0"/>
          <w:numId w:val="194"/>
        </w:numPr>
        <w:tabs>
          <w:tab w:val="num" w:pos="1800"/>
        </w:tabs>
      </w:pPr>
      <w:r w:rsidRPr="00550C91">
        <w:t xml:space="preserve">The defect </w:t>
      </w:r>
      <w:del w:id="683" w:author="Niu, Cheng-Guang" w:date="2014-11-17T13:45:00Z">
        <w:r w:rsidRPr="00550C91" w:rsidDel="00CF01DF">
          <w:delText xml:space="preserve">will </w:delText>
        </w:r>
      </w:del>
      <w:ins w:id="684" w:author="Niu, Cheng-Guang" w:date="2014-11-17T13:45:00Z">
        <w:r w:rsidR="00CF01DF">
          <w:t>should</w:t>
        </w:r>
        <w:r w:rsidR="00CF01DF" w:rsidRPr="00550C91">
          <w:t xml:space="preserve"> </w:t>
        </w:r>
      </w:ins>
      <w:r w:rsidRPr="00550C91">
        <w:t xml:space="preserve">be created in  ALM </w:t>
      </w:r>
    </w:p>
    <w:p w14:paraId="1802D08C" w14:textId="77777777" w:rsidR="002A384E" w:rsidRPr="00214C4E" w:rsidRDefault="002A384E" w:rsidP="009E081E">
      <w:pPr>
        <w:pStyle w:val="snStepNext"/>
        <w:ind w:left="2520" w:hanging="360"/>
      </w:pPr>
      <w:r>
        <w:rPr>
          <w:noProof/>
        </w:rPr>
        <w:lastRenderedPageBreak/>
        <w:drawing>
          <wp:inline distT="0" distB="0" distL="0" distR="0" wp14:anchorId="64FB60C6" wp14:editId="0E474854">
            <wp:extent cx="5008728" cy="3276543"/>
            <wp:effectExtent l="0" t="0" r="1905" b="6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012119" cy="3278761"/>
                    </a:xfrm>
                    <a:prstGeom prst="rect">
                      <a:avLst/>
                    </a:prstGeom>
                    <a:noFill/>
                    <a:ln>
                      <a:noFill/>
                    </a:ln>
                  </pic:spPr>
                </pic:pic>
              </a:graphicData>
            </a:graphic>
          </wp:inline>
        </w:drawing>
      </w:r>
    </w:p>
    <w:p w14:paraId="7A9EB1D8" w14:textId="77777777" w:rsidR="002A384E" w:rsidRPr="00550C91" w:rsidRDefault="002A384E" w:rsidP="001C61BF">
      <w:pPr>
        <w:pStyle w:val="sfStepFirst"/>
        <w:numPr>
          <w:ilvl w:val="0"/>
          <w:numId w:val="194"/>
        </w:numPr>
        <w:tabs>
          <w:tab w:val="num" w:pos="1800"/>
        </w:tabs>
        <w:rPr>
          <w:b/>
        </w:rPr>
      </w:pPr>
      <w:r w:rsidRPr="00550C91">
        <w:t>Any changes in ALM defect will be synchronized to SM Problem.</w:t>
      </w:r>
    </w:p>
    <w:p w14:paraId="3519A35B" w14:textId="77777777" w:rsidR="002A384E" w:rsidRPr="00550C91" w:rsidRDefault="002A384E" w:rsidP="009E081E">
      <w:pPr>
        <w:pStyle w:val="h2Head2"/>
        <w:rPr>
          <w:lang w:eastAsia="zh-CN"/>
        </w:rPr>
      </w:pPr>
      <w:bookmarkStart w:id="685" w:name="_Toc390882453"/>
      <w:bookmarkStart w:id="686" w:name="_Toc403121764"/>
      <w:bookmarkStart w:id="687" w:name="_Toc403410150"/>
      <w:r w:rsidRPr="00550C91">
        <w:rPr>
          <w:lang w:eastAsia="zh-CN"/>
        </w:rPr>
        <w:t>Scheduling in Synchronizer</w:t>
      </w:r>
      <w:bookmarkEnd w:id="685"/>
      <w:bookmarkEnd w:id="686"/>
      <w:bookmarkEnd w:id="687"/>
      <w:r w:rsidRPr="00550C91">
        <w:rPr>
          <w:lang w:eastAsia="zh-CN"/>
        </w:rPr>
        <w:t xml:space="preserve"> </w:t>
      </w:r>
    </w:p>
    <w:p w14:paraId="339CA583" w14:textId="2965F850" w:rsidR="002A384E" w:rsidRPr="009E081E" w:rsidRDefault="002A384E" w:rsidP="001C61BF">
      <w:pPr>
        <w:pStyle w:val="sfStepFirst"/>
        <w:numPr>
          <w:ilvl w:val="0"/>
          <w:numId w:val="195"/>
        </w:numPr>
        <w:tabs>
          <w:tab w:val="num" w:pos="1800"/>
        </w:tabs>
        <w:rPr>
          <w:b/>
        </w:rPr>
      </w:pPr>
      <w:del w:id="688" w:author="Niu, Cheng-Guang" w:date="2014-11-17T13:46:00Z">
        <w:r w:rsidRPr="00550C91" w:rsidDel="00CF01DF">
          <w:delText xml:space="preserve"> </w:delText>
        </w:r>
      </w:del>
      <w:r w:rsidRPr="00550C91">
        <w:t>Synchronizer process can be automated by scheduling at regular intervals.</w:t>
      </w:r>
    </w:p>
    <w:p w14:paraId="1B86690F" w14:textId="77777777" w:rsidR="002A384E" w:rsidRPr="00550C91" w:rsidRDefault="002A384E" w:rsidP="001C61BF">
      <w:pPr>
        <w:pStyle w:val="sfStepFirst"/>
        <w:numPr>
          <w:ilvl w:val="0"/>
          <w:numId w:val="195"/>
        </w:numPr>
        <w:tabs>
          <w:tab w:val="num" w:pos="1800"/>
        </w:tabs>
      </w:pPr>
      <w:r w:rsidRPr="00550C91">
        <w:t>Below are the scheduling options in Synchronizer :</w:t>
      </w:r>
    </w:p>
    <w:p w14:paraId="5A1E4829" w14:textId="77777777" w:rsidR="002A384E" w:rsidRPr="00E11F74" w:rsidRDefault="002A384E" w:rsidP="002A384E">
      <w:pPr>
        <w:pStyle w:val="snStepNext"/>
        <w:ind w:left="1800"/>
      </w:pPr>
      <w:r w:rsidRPr="00550C91">
        <w:rPr>
          <w:noProof/>
        </w:rPr>
        <w:drawing>
          <wp:inline distT="0" distB="0" distL="0" distR="0" wp14:anchorId="4D41F291" wp14:editId="0697C0A7">
            <wp:extent cx="3667264" cy="2047164"/>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3696303" cy="2063374"/>
                    </a:xfrm>
                    <a:prstGeom prst="rect">
                      <a:avLst/>
                    </a:prstGeom>
                  </pic:spPr>
                </pic:pic>
              </a:graphicData>
            </a:graphic>
          </wp:inline>
        </w:drawing>
      </w:r>
    </w:p>
    <w:p w14:paraId="56C3309F" w14:textId="77777777" w:rsidR="002A384E" w:rsidRDefault="002A384E" w:rsidP="002A384E">
      <w:pPr>
        <w:pStyle w:val="Body"/>
        <w:ind w:left="0"/>
      </w:pPr>
    </w:p>
    <w:p w14:paraId="32A887C1" w14:textId="77777777" w:rsidR="002A384E" w:rsidRPr="002A384E" w:rsidRDefault="002A384E" w:rsidP="002A384E">
      <w:pPr>
        <w:pStyle w:val="snStepNext"/>
        <w:ind w:left="1890" w:hanging="360"/>
      </w:pPr>
    </w:p>
    <w:sectPr w:rsidR="002A384E" w:rsidRPr="002A384E" w:rsidSect="00AB0D47">
      <w:footerReference w:type="even" r:id="rId387"/>
      <w:type w:val="continuous"/>
      <w:pgSz w:w="12240" w:h="15840" w:code="1"/>
      <w:pgMar w:top="1080" w:right="1080" w:bottom="1080" w:left="1080" w:header="475"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 w:author="Niu, Cheng-Guang" w:date="2014-11-12T17:01:00Z" w:initials="NC">
    <w:p w14:paraId="4697A045" w14:textId="5C446C65" w:rsidR="00481F9A" w:rsidRDefault="00481F9A">
      <w:pPr>
        <w:pStyle w:val="CommentText"/>
      </w:pPr>
      <w:r>
        <w:rPr>
          <w:rStyle w:val="CommentReference"/>
        </w:rPr>
        <w:annotationRef/>
      </w:r>
      <w:r>
        <w:t>Should it be “Type” or something instead of “Service Manager”</w:t>
      </w:r>
    </w:p>
  </w:comment>
  <w:comment w:id="67" w:author="Niu, Cheng-Guang" w:date="2014-11-13T10:41:00Z" w:initials="NC">
    <w:p w14:paraId="22E7CA95" w14:textId="43CA19AA" w:rsidR="00481F9A" w:rsidRDefault="00481F9A">
      <w:pPr>
        <w:pStyle w:val="CommentText"/>
      </w:pPr>
      <w:r>
        <w:rPr>
          <w:rStyle w:val="CommentReference"/>
        </w:rPr>
        <w:annotationRef/>
      </w:r>
      <w:r>
        <w:t>What does this step do?</w:t>
      </w:r>
    </w:p>
  </w:comment>
  <w:comment w:id="129" w:author="Niu, Cheng-Guang" w:date="2014-11-13T17:42:00Z" w:initials="NC">
    <w:p w14:paraId="6A1F4BB2" w14:textId="0C5EDCBF" w:rsidR="00481F9A" w:rsidRDefault="00481F9A">
      <w:pPr>
        <w:pStyle w:val="CommentText"/>
      </w:pPr>
      <w:r>
        <w:rPr>
          <w:rStyle w:val="CommentReference"/>
        </w:rPr>
        <w:annotationRef/>
      </w:r>
      <w:r>
        <w:t>Just confirm</w:t>
      </w:r>
    </w:p>
  </w:comment>
  <w:comment w:id="153" w:author="Niu, Cheng-Guang" w:date="2014-11-14T10:13:00Z" w:initials="NC">
    <w:p w14:paraId="47E59427" w14:textId="050929DE" w:rsidR="00481F9A" w:rsidRDefault="00481F9A">
      <w:pPr>
        <w:pStyle w:val="CommentText"/>
      </w:pPr>
      <w:r>
        <w:rPr>
          <w:rStyle w:val="CommentReference"/>
        </w:rPr>
        <w:annotationRef/>
      </w:r>
      <w:r>
        <w:rPr>
          <w:noProof/>
        </w:rPr>
        <w:t>can we give the specific parameter name?</w:t>
      </w:r>
    </w:p>
  </w:comment>
  <w:comment w:id="311" w:author="Niu, Cheng-Guang" w:date="2014-11-14T13:29:00Z" w:initials="NC">
    <w:p w14:paraId="6F5D1A4D" w14:textId="61C6E4B8" w:rsidR="00481F9A" w:rsidRDefault="00481F9A">
      <w:pPr>
        <w:pStyle w:val="CommentText"/>
      </w:pPr>
      <w:r>
        <w:rPr>
          <w:rStyle w:val="CommentReference"/>
        </w:rPr>
        <w:annotationRef/>
      </w:r>
      <w:r>
        <w:rPr>
          <w:noProof/>
        </w:rPr>
        <w:t>do we need the version number?</w:t>
      </w:r>
    </w:p>
  </w:comment>
  <w:comment w:id="483" w:author="Niu, Cheng-Guang" w:date="2014-11-17T10:21:00Z" w:initials="NC">
    <w:p w14:paraId="36B5A0F2" w14:textId="70EC453E" w:rsidR="00481F9A" w:rsidRDefault="00481F9A">
      <w:pPr>
        <w:pStyle w:val="CommentText"/>
      </w:pPr>
      <w:r>
        <w:rPr>
          <w:rStyle w:val="CommentReference"/>
        </w:rPr>
        <w:annotationRef/>
      </w:r>
      <w:r>
        <w:rPr>
          <w:noProof/>
        </w:rPr>
        <w:t>confirm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97A045" w15:done="0"/>
  <w15:commentEx w15:paraId="22E7CA95" w15:done="0"/>
  <w15:commentEx w15:paraId="6A1F4BB2" w15:done="0"/>
  <w15:commentEx w15:paraId="47E59427" w15:done="0"/>
  <w15:commentEx w15:paraId="6F5D1A4D" w15:done="0"/>
  <w15:commentEx w15:paraId="36B5A0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FDB62B" w14:textId="77777777" w:rsidR="00310A30" w:rsidRDefault="00310A30">
      <w:r>
        <w:separator/>
      </w:r>
    </w:p>
  </w:endnote>
  <w:endnote w:type="continuationSeparator" w:id="0">
    <w:p w14:paraId="35834F9C" w14:textId="77777777" w:rsidR="00310A30" w:rsidRDefault="00310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Futura Bk">
    <w:altName w:val="Times New Roman"/>
    <w:panose1 w:val="020B0502020204020303"/>
    <w:charset w:val="00"/>
    <w:family w:val="swiss"/>
    <w:pitch w:val="variable"/>
    <w:sig w:usb0="A00002AF" w:usb1="5000204A"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P Simplified">
    <w:altName w:val="Arial"/>
    <w:panose1 w:val="020B0604020204020204"/>
    <w:charset w:val="00"/>
    <w:family w:val="swiss"/>
    <w:pitch w:val="variable"/>
    <w:sig w:usb0="A00000AF" w:usb1="5000205B" w:usb2="00000000" w:usb3="00000000" w:csb0="00000093" w:csb1="00000000"/>
  </w:font>
  <w:font w:name="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P Simplified Light">
    <w:panose1 w:val="020B0404020204020204"/>
    <w:charset w:val="00"/>
    <w:family w:val="swiss"/>
    <w:pitch w:val="variable"/>
    <w:sig w:usb0="A00000AF" w:usb1="5000205B" w:usb2="00000000" w:usb3="00000000" w:csb0="00000093"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ArialMT">
    <w:altName w:val="Times New Roman"/>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83B956" w14:textId="77777777" w:rsidR="00481F9A" w:rsidRDefault="00481F9A" w:rsidP="004C347F">
    <w:pPr>
      <w:pStyle w:val="Footer"/>
    </w:pPr>
    <w:r>
      <w:fldChar w:fldCharType="begin"/>
    </w:r>
    <w:r>
      <w:instrText xml:space="preserve"> PAGE </w:instrText>
    </w:r>
    <w:r>
      <w:fldChar w:fldCharType="separate"/>
    </w:r>
    <w:r>
      <w:rPr>
        <w:noProof/>
      </w:rPr>
      <w:t>6</w:t>
    </w:r>
    <w:r>
      <w:rPr>
        <w:noProof/>
      </w:rPr>
      <w:fldChar w:fldCharType="end"/>
    </w:r>
    <w:r>
      <w:tab/>
    </w:r>
    <w:r>
      <w:rPr>
        <w:rFonts w:ascii="NewCenturySchlbk" w:hAnsi="NewCenturySchlbk"/>
      </w:rPr>
      <w:fldChar w:fldCharType="begin"/>
    </w:r>
    <w:r>
      <w:instrText xml:space="preserve"> REF ContentsTitle \h </w:instrText>
    </w:r>
    <w:r>
      <w:rPr>
        <w:rFonts w:ascii="NewCenturySchlbk" w:hAnsi="NewCenturySchlbk"/>
      </w:rPr>
    </w:r>
    <w:r>
      <w:rPr>
        <w:rFonts w:ascii="NewCenturySchlbk" w:hAnsi="NewCenturySchlbk"/>
      </w:rPr>
      <w:fldChar w:fldCharType="separate"/>
    </w:r>
    <w:r>
      <w:t>Contents</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1B68A" w14:textId="77777777" w:rsidR="00481F9A" w:rsidRPr="000F636E" w:rsidRDefault="00481F9A" w:rsidP="004C347F">
    <w:pPr>
      <w:pStyle w:val="Footer"/>
    </w:pPr>
    <w:r>
      <w:tab/>
    </w:r>
    <w:r>
      <w:fldChar w:fldCharType="begin"/>
    </w:r>
    <w:r>
      <w:instrText xml:space="preserve"> PAGE </w:instrText>
    </w:r>
    <w:r>
      <w:fldChar w:fldCharType="separate"/>
    </w:r>
    <w:r>
      <w:rPr>
        <w:noProof/>
      </w:rPr>
      <w:t>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07F72" w14:textId="77777777" w:rsidR="00481F9A" w:rsidRDefault="00481F9A" w:rsidP="004C347F">
    <w:pPr>
      <w:pStyle w:val="Footer"/>
    </w:pPr>
    <w:r>
      <w:fldChar w:fldCharType="begin"/>
    </w:r>
    <w:r>
      <w:instrText xml:space="preserve"> PAGE </w:instrText>
    </w:r>
    <w:r>
      <w:fldChar w:fldCharType="separate"/>
    </w:r>
    <w:r>
      <w:rPr>
        <w:noProof/>
      </w:rPr>
      <w:t>8</w:t>
    </w:r>
    <w:r>
      <w:rPr>
        <w:noProof/>
      </w:rPr>
      <w:fldChar w:fldCharType="end"/>
    </w:r>
    <w:r>
      <w:tab/>
    </w:r>
    <w:bookmarkStart w:id="15" w:name="CNum_Chapter_1_Title"/>
    <w:r>
      <w:t xml:space="preserve">Chapter </w:t>
    </w:r>
    <w:r>
      <w:fldChar w:fldCharType="begin"/>
    </w:r>
    <w:r>
      <w:instrText xml:space="preserve"> LISTNUM  \l 1 \s 1 </w:instrText>
    </w:r>
    <w:r>
      <w:fldChar w:fldCharType="end">
        <w:numberingChange w:id="16" w:author="Vasil Mitov" w:date="2013-04-03T14:10:00Z" w:original="1)"/>
      </w:fldChar>
    </w:r>
    <w:bookmarkEnd w:id="15"/>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27F103" w14:textId="77777777" w:rsidR="00481F9A" w:rsidRDefault="00481F9A" w:rsidP="004C347F">
    <w:pPr>
      <w:pStyle w:val="Footer"/>
    </w:pPr>
    <w:r>
      <w:fldChar w:fldCharType="begin"/>
    </w:r>
    <w:r>
      <w:instrText xml:space="preserve"> PAGE </w:instrText>
    </w:r>
    <w:r>
      <w:fldChar w:fldCharType="separate"/>
    </w:r>
    <w:r>
      <w:rPr>
        <w:noProof/>
      </w:rPr>
      <w:t>18</w:t>
    </w:r>
    <w:r>
      <w:rPr>
        <w:noProof/>
      </w:rPr>
      <w:fldChar w:fldCharType="end"/>
    </w:r>
    <w:r>
      <w:tab/>
    </w:r>
    <w:r>
      <w:fldChar w:fldCharType="begin"/>
    </w:r>
    <w:r>
      <w:instrText xml:space="preserve"> REF IndexTitle \h </w:instrText>
    </w:r>
    <w:r>
      <w:fldChar w:fldCharType="separate"/>
    </w:r>
    <w:r>
      <w:t>Index</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6ECA90" w14:textId="77777777" w:rsidR="00310A30" w:rsidRDefault="00310A30">
      <w:r>
        <w:separator/>
      </w:r>
    </w:p>
  </w:footnote>
  <w:footnote w:type="continuationSeparator" w:id="0">
    <w:p w14:paraId="3793BCA2" w14:textId="77777777" w:rsidR="00310A30" w:rsidRDefault="00310A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B66571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FF67A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AF093D4"/>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1E68FA9C"/>
    <w:lvl w:ilvl="0">
      <w:start w:val="1"/>
      <w:numFmt w:val="lowerLetter"/>
      <w:pStyle w:val="ListNumber2"/>
      <w:lvlText w:val="%1"/>
      <w:lvlJc w:val="left"/>
      <w:pPr>
        <w:tabs>
          <w:tab w:val="num" w:pos="2160"/>
        </w:tabs>
        <w:ind w:left="2160" w:hanging="360"/>
      </w:pPr>
      <w:rPr>
        <w:rFonts w:ascii="Helvetica" w:hAnsi="Helvetica" w:hint="default"/>
        <w:b w:val="0"/>
        <w:i w:val="0"/>
        <w:color w:val="0D357E"/>
      </w:rPr>
    </w:lvl>
  </w:abstractNum>
  <w:abstractNum w:abstractNumId="4">
    <w:nsid w:val="FFFFFF80"/>
    <w:multiLevelType w:val="singleLevel"/>
    <w:tmpl w:val="D37AA04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0CE42D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0604104"/>
    <w:lvl w:ilvl="0">
      <w:start w:val="1"/>
      <w:numFmt w:val="bullet"/>
      <w:pStyle w:val="ListBullet3"/>
      <w:lvlText w:val=""/>
      <w:lvlJc w:val="left"/>
      <w:pPr>
        <w:tabs>
          <w:tab w:val="num" w:pos="2520"/>
        </w:tabs>
        <w:ind w:left="2520" w:hanging="360"/>
      </w:pPr>
      <w:rPr>
        <w:rFonts w:ascii="Symbol" w:hAnsi="Symbol" w:hint="default"/>
        <w:b w:val="0"/>
        <w:i w:val="0"/>
        <w:color w:val="0A357E"/>
      </w:rPr>
    </w:lvl>
  </w:abstractNum>
  <w:abstractNum w:abstractNumId="7">
    <w:nsid w:val="FFFFFF83"/>
    <w:multiLevelType w:val="singleLevel"/>
    <w:tmpl w:val="7B7CC8B4"/>
    <w:lvl w:ilvl="0">
      <w:start w:val="1"/>
      <w:numFmt w:val="bullet"/>
      <w:pStyle w:val="ListBullet2"/>
      <w:lvlText w:val=""/>
      <w:lvlJc w:val="left"/>
      <w:pPr>
        <w:tabs>
          <w:tab w:val="num" w:pos="2160"/>
        </w:tabs>
        <w:ind w:left="2160" w:hanging="360"/>
      </w:pPr>
      <w:rPr>
        <w:rFonts w:ascii="Symbol" w:hAnsi="Symbol" w:hint="default"/>
      </w:rPr>
    </w:lvl>
  </w:abstractNum>
  <w:abstractNum w:abstractNumId="8">
    <w:nsid w:val="FFFFFF88"/>
    <w:multiLevelType w:val="singleLevel"/>
    <w:tmpl w:val="C8D048BE"/>
    <w:lvl w:ilvl="0">
      <w:start w:val="1"/>
      <w:numFmt w:val="decimal"/>
      <w:pStyle w:val="ListNumber"/>
      <w:lvlText w:val="%1."/>
      <w:lvlJc w:val="left"/>
      <w:pPr>
        <w:tabs>
          <w:tab w:val="num" w:pos="360"/>
        </w:tabs>
        <w:ind w:left="360" w:hanging="360"/>
      </w:pPr>
    </w:lvl>
  </w:abstractNum>
  <w:abstractNum w:abstractNumId="9">
    <w:nsid w:val="FFFFFF89"/>
    <w:multiLevelType w:val="singleLevel"/>
    <w:tmpl w:val="EAD8F76C"/>
    <w:lvl w:ilvl="0">
      <w:start w:val="1"/>
      <w:numFmt w:val="bullet"/>
      <w:pStyle w:val="ListBullet"/>
      <w:lvlText w:val=""/>
      <w:lvlJc w:val="left"/>
      <w:pPr>
        <w:tabs>
          <w:tab w:val="num" w:pos="1800"/>
        </w:tabs>
        <w:ind w:left="1800" w:hanging="360"/>
      </w:pPr>
      <w:rPr>
        <w:rFonts w:ascii="Symbol" w:hAnsi="Symbol" w:hint="default"/>
        <w:color w:val="0A357E"/>
      </w:rPr>
    </w:lvl>
  </w:abstractNum>
  <w:abstractNum w:abstractNumId="10">
    <w:nsid w:val="011A6643"/>
    <w:multiLevelType w:val="multilevel"/>
    <w:tmpl w:val="A6DCF632"/>
    <w:lvl w:ilvl="0">
      <w:start w:val="2"/>
      <w:numFmt w:val="decimal"/>
      <w:pStyle w:val="tanTaskNext"/>
      <w:lvlText w:val="Task %1"/>
      <w:lvlJc w:val="left"/>
      <w:pPr>
        <w:tabs>
          <w:tab w:val="num" w:pos="360"/>
        </w:tabs>
        <w:ind w:left="1080" w:firstLine="0"/>
      </w:pPr>
      <w:rPr>
        <w:rFonts w:ascii="Futura Bk" w:hAnsi="Futura Bk" w:hint="default"/>
        <w:b/>
        <w:i w:val="0"/>
        <w:color w:val="auto"/>
        <w:sz w:val="20"/>
        <w:szCs w:val="2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11">
    <w:nsid w:val="01C33C13"/>
    <w:multiLevelType w:val="hybridMultilevel"/>
    <w:tmpl w:val="C15430E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09FF2C84"/>
    <w:multiLevelType w:val="hybridMultilevel"/>
    <w:tmpl w:val="EB5C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522874"/>
    <w:multiLevelType w:val="multilevel"/>
    <w:tmpl w:val="6B3C5230"/>
    <w:lvl w:ilvl="0">
      <w:start w:val="1"/>
      <w:numFmt w:val="lowerRoman"/>
      <w:pStyle w:val="subsubstep"/>
      <w:lvlText w:val="%1"/>
      <w:lvlJc w:val="left"/>
      <w:pPr>
        <w:tabs>
          <w:tab w:val="num" w:pos="2520"/>
        </w:tabs>
        <w:ind w:left="360" w:firstLine="1800"/>
      </w:pPr>
      <w:rPr>
        <w:rFonts w:ascii="Futura Bk" w:hAnsi="Futura Bk" w:hint="default"/>
        <w:b w:val="0"/>
        <w:i w:val="0"/>
        <w:color w:val="auto"/>
        <w:sz w:val="20"/>
        <w:szCs w:val="20"/>
      </w:rPr>
    </w:lvl>
    <w:lvl w:ilvl="1">
      <w:start w:val="1"/>
      <w:numFmt w:val="decimal"/>
      <w:lvlText w:val="%2)"/>
      <w:lvlJc w:val="left"/>
      <w:pPr>
        <w:tabs>
          <w:tab w:val="num" w:pos="2880"/>
        </w:tabs>
        <w:ind w:left="360" w:firstLine="2160"/>
      </w:pPr>
      <w:rPr>
        <w:rFonts w:ascii="Futura Bk" w:hAnsi="Futura Bk" w:cs="Arial" w:hint="default"/>
        <w:b w:val="0"/>
        <w:i w:val="0"/>
        <w:color w:val="003399"/>
        <w:sz w:val="20"/>
        <w:szCs w:val="20"/>
      </w:rPr>
    </w:lvl>
    <w:lvl w:ilvl="2">
      <w:start w:val="1"/>
      <w:numFmt w:val="lowerLetter"/>
      <w:lvlText w:val="%3)"/>
      <w:lvlJc w:val="left"/>
      <w:pPr>
        <w:tabs>
          <w:tab w:val="num" w:pos="2520"/>
        </w:tabs>
        <w:ind w:left="2160" w:firstLine="0"/>
      </w:pPr>
      <w:rPr>
        <w:rFonts w:ascii="Futura Bk" w:hAnsi="Futura Bk" w:hint="default"/>
        <w:b w:val="0"/>
        <w:i w:val="0"/>
        <w:color w:val="003399"/>
        <w:sz w:val="20"/>
      </w:rPr>
    </w:lvl>
    <w:lvl w:ilvl="3">
      <w:start w:val="1"/>
      <w:numFmt w:val="lowerRoman"/>
      <w:lvlText w:val="%4)"/>
      <w:lvlJc w:val="left"/>
      <w:pPr>
        <w:tabs>
          <w:tab w:val="num" w:pos="3240"/>
        </w:tabs>
        <w:ind w:left="2880" w:firstLine="0"/>
      </w:pPr>
      <w:rPr>
        <w:rFonts w:ascii="Futura Bk" w:hAnsi="Futura Bk" w:hint="default"/>
        <w:b w:val="0"/>
        <w:i w:val="0"/>
        <w:color w:val="003399"/>
        <w:sz w:val="20"/>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14">
    <w:nsid w:val="11EE1D06"/>
    <w:multiLevelType w:val="hybridMultilevel"/>
    <w:tmpl w:val="5F62A53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16976257"/>
    <w:multiLevelType w:val="multilevel"/>
    <w:tmpl w:val="26E462FE"/>
    <w:lvl w:ilvl="0">
      <w:start w:val="1"/>
      <w:numFmt w:val="lowerLetter"/>
      <w:lvlRestart w:val="0"/>
      <w:pStyle w:val="lsfLegendFirst"/>
      <w:lvlText w:val="%1"/>
      <w:lvlJc w:val="left"/>
      <w:pPr>
        <w:tabs>
          <w:tab w:val="num" w:pos="360"/>
        </w:tabs>
        <w:ind w:left="360" w:hanging="360"/>
      </w:pPr>
      <w:rPr>
        <w:rFonts w:ascii="Futura Bk" w:hAnsi="Futura Bk" w:hint="default"/>
        <w:b/>
        <w:i w:val="0"/>
        <w:color w:val="auto"/>
        <w:sz w:val="20"/>
        <w:szCs w:val="2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16">
    <w:nsid w:val="16BC5FC5"/>
    <w:multiLevelType w:val="multilevel"/>
    <w:tmpl w:val="12BE4CC4"/>
    <w:lvl w:ilvl="0">
      <w:start w:val="1"/>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17">
    <w:nsid w:val="196976F3"/>
    <w:multiLevelType w:val="hybridMultilevel"/>
    <w:tmpl w:val="27D20A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1AAF6B68"/>
    <w:multiLevelType w:val="multilevel"/>
    <w:tmpl w:val="655ACB1E"/>
    <w:lvl w:ilvl="0">
      <w:start w:val="2"/>
      <w:numFmt w:val="lowerLetter"/>
      <w:lvlRestart w:val="0"/>
      <w:pStyle w:val="lsnLegendNext"/>
      <w:lvlText w:val="%1"/>
      <w:lvlJc w:val="left"/>
      <w:pPr>
        <w:tabs>
          <w:tab w:val="num" w:pos="360"/>
        </w:tabs>
        <w:ind w:left="360" w:hanging="360"/>
      </w:pPr>
      <w:rPr>
        <w:rFonts w:ascii="Futura Bk" w:hAnsi="Futura Bk" w:hint="default"/>
        <w:b/>
        <w:i w:val="0"/>
        <w:color w:val="auto"/>
        <w:sz w:val="20"/>
        <w:szCs w:val="2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20">
    <w:nsid w:val="1B5D75A0"/>
    <w:multiLevelType w:val="multilevel"/>
    <w:tmpl w:val="0B18F0B6"/>
    <w:lvl w:ilvl="0">
      <w:start w:val="1"/>
      <w:numFmt w:val="decimal"/>
      <w:pStyle w:val="tsfTableStepFirst"/>
      <w:lvlText w:val="%1"/>
      <w:lvlJc w:val="left"/>
      <w:pPr>
        <w:tabs>
          <w:tab w:val="num" w:pos="576"/>
        </w:tabs>
        <w:ind w:left="576" w:hanging="288"/>
      </w:pPr>
      <w:rPr>
        <w:rFonts w:ascii="Futura Bk" w:hAnsi="Futura Bk" w:hint="default"/>
        <w:b w:val="0"/>
        <w:i w:val="0"/>
        <w:color w:val="auto"/>
        <w:sz w:val="20"/>
        <w:szCs w:val="20"/>
      </w:rPr>
    </w:lvl>
    <w:lvl w:ilvl="1">
      <w:start w:val="1"/>
      <w:numFmt w:val="upperLetter"/>
      <w:lvlText w:val="%2."/>
      <w:lvlJc w:val="left"/>
      <w:pPr>
        <w:tabs>
          <w:tab w:val="num" w:pos="2736"/>
        </w:tabs>
        <w:ind w:left="2736" w:hanging="360"/>
      </w:pPr>
      <w:rPr>
        <w:rFonts w:ascii="Arial" w:hAnsi="Arial" w:hint="default"/>
        <w:sz w:val="24"/>
      </w:rPr>
    </w:lvl>
    <w:lvl w:ilvl="2">
      <w:start w:val="1"/>
      <w:numFmt w:val="decimal"/>
      <w:lvlText w:val="%3."/>
      <w:lvlJc w:val="left"/>
      <w:pPr>
        <w:tabs>
          <w:tab w:val="num" w:pos="3096"/>
        </w:tabs>
        <w:ind w:left="2736" w:firstLine="0"/>
      </w:pPr>
      <w:rPr>
        <w:rFonts w:hint="default"/>
      </w:rPr>
    </w:lvl>
    <w:lvl w:ilvl="3">
      <w:start w:val="1"/>
      <w:numFmt w:val="lowerLetter"/>
      <w:lvlText w:val="%4)"/>
      <w:lvlJc w:val="left"/>
      <w:pPr>
        <w:tabs>
          <w:tab w:val="num" w:pos="3816"/>
        </w:tabs>
        <w:ind w:left="3456" w:firstLine="0"/>
      </w:pPr>
      <w:rPr>
        <w:rFonts w:hint="default"/>
      </w:rPr>
    </w:lvl>
    <w:lvl w:ilvl="4">
      <w:start w:val="1"/>
      <w:numFmt w:val="decimal"/>
      <w:lvlText w:val="(%5)"/>
      <w:lvlJc w:val="left"/>
      <w:pPr>
        <w:tabs>
          <w:tab w:val="num" w:pos="4536"/>
        </w:tabs>
        <w:ind w:left="4536" w:hanging="360"/>
      </w:pPr>
      <w:rPr>
        <w:rFonts w:hint="default"/>
      </w:rPr>
    </w:lvl>
    <w:lvl w:ilvl="5">
      <w:start w:val="1"/>
      <w:numFmt w:val="lowerLetter"/>
      <w:lvlText w:val="(%6)"/>
      <w:lvlJc w:val="left"/>
      <w:pPr>
        <w:tabs>
          <w:tab w:val="num" w:pos="5256"/>
        </w:tabs>
        <w:ind w:left="4896" w:firstLine="0"/>
      </w:pPr>
      <w:rPr>
        <w:rFonts w:hint="default"/>
      </w:rPr>
    </w:lvl>
    <w:lvl w:ilvl="6">
      <w:start w:val="1"/>
      <w:numFmt w:val="lowerRoman"/>
      <w:lvlText w:val="(%7)"/>
      <w:lvlJc w:val="left"/>
      <w:pPr>
        <w:tabs>
          <w:tab w:val="num" w:pos="5976"/>
        </w:tabs>
        <w:ind w:left="5616" w:firstLine="0"/>
      </w:pPr>
      <w:rPr>
        <w:rFonts w:hint="default"/>
      </w:rPr>
    </w:lvl>
    <w:lvl w:ilvl="7">
      <w:start w:val="1"/>
      <w:numFmt w:val="lowerLetter"/>
      <w:lvlText w:val="(%8)"/>
      <w:lvlJc w:val="left"/>
      <w:pPr>
        <w:tabs>
          <w:tab w:val="num" w:pos="6696"/>
        </w:tabs>
        <w:ind w:left="6336" w:firstLine="0"/>
      </w:pPr>
      <w:rPr>
        <w:rFonts w:hint="default"/>
      </w:rPr>
    </w:lvl>
    <w:lvl w:ilvl="8">
      <w:start w:val="1"/>
      <w:numFmt w:val="lowerRoman"/>
      <w:lvlText w:val="(%9)"/>
      <w:lvlJc w:val="left"/>
      <w:pPr>
        <w:tabs>
          <w:tab w:val="num" w:pos="7416"/>
        </w:tabs>
        <w:ind w:left="7056" w:firstLine="0"/>
      </w:pPr>
      <w:rPr>
        <w:rFonts w:hint="default"/>
      </w:rPr>
    </w:lvl>
  </w:abstractNum>
  <w:abstractNum w:abstractNumId="21">
    <w:nsid w:val="1C5D62D3"/>
    <w:multiLevelType w:val="multilevel"/>
    <w:tmpl w:val="E3967A1E"/>
    <w:lvl w:ilvl="0">
      <w:start w:val="1"/>
      <w:numFmt w:val="lowerLetter"/>
      <w:lvlText w:val="%1)"/>
      <w:lvlJc w:val="left"/>
      <w:pPr>
        <w:tabs>
          <w:tab w:val="num" w:pos="2160"/>
        </w:tabs>
        <w:ind w:left="2160" w:hanging="360"/>
      </w:pPr>
      <w:rPr>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bullet"/>
      <w:lvlText w:val=""/>
      <w:lvlJc w:val="left"/>
      <w:pPr>
        <w:tabs>
          <w:tab w:val="num" w:pos="2520"/>
        </w:tabs>
        <w:ind w:left="2160" w:firstLine="0"/>
      </w:pPr>
      <w:rPr>
        <w:rFonts w:ascii="Symbol" w:hAnsi="Symbol"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22">
    <w:nsid w:val="1CF6393D"/>
    <w:multiLevelType w:val="hybridMultilevel"/>
    <w:tmpl w:val="0BBCAF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06D248A"/>
    <w:multiLevelType w:val="hybridMultilevel"/>
    <w:tmpl w:val="3446F2A8"/>
    <w:lvl w:ilvl="0" w:tplc="99A6E3F8">
      <w:start w:val="1"/>
      <w:numFmt w:val="bullet"/>
      <w:pStyle w:val="BulletLegal"/>
      <w:lvlText w:val=""/>
      <w:lvlJc w:val="left"/>
      <w:pPr>
        <w:tabs>
          <w:tab w:val="num" w:pos="360"/>
        </w:tabs>
        <w:ind w:left="360" w:hanging="360"/>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4">
    <w:nsid w:val="22281AC4"/>
    <w:multiLevelType w:val="hybridMultilevel"/>
    <w:tmpl w:val="18CA5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232B6111"/>
    <w:multiLevelType w:val="hybridMultilevel"/>
    <w:tmpl w:val="07B04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3762EF8"/>
    <w:multiLevelType w:val="multilevel"/>
    <w:tmpl w:val="12BE4CC4"/>
    <w:lvl w:ilvl="0">
      <w:start w:val="1"/>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27">
    <w:nsid w:val="24CF423C"/>
    <w:multiLevelType w:val="hybridMultilevel"/>
    <w:tmpl w:val="95542B62"/>
    <w:lvl w:ilvl="0" w:tplc="CA68939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8AA36CF"/>
    <w:multiLevelType w:val="multilevel"/>
    <w:tmpl w:val="12BE4CC4"/>
    <w:lvl w:ilvl="0">
      <w:start w:val="1"/>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29">
    <w:nsid w:val="28C12C3C"/>
    <w:multiLevelType w:val="hybridMultilevel"/>
    <w:tmpl w:val="44C6AADC"/>
    <w:lvl w:ilvl="0" w:tplc="04090001">
      <w:start w:val="1"/>
      <w:numFmt w:val="bullet"/>
      <w:lvlText w:val=""/>
      <w:lvlJc w:val="left"/>
      <w:pPr>
        <w:ind w:left="2198" w:hanging="360"/>
      </w:pPr>
      <w:rPr>
        <w:rFonts w:ascii="Symbol" w:hAnsi="Symbol" w:hint="default"/>
      </w:rPr>
    </w:lvl>
    <w:lvl w:ilvl="1" w:tplc="04090003" w:tentative="1">
      <w:start w:val="1"/>
      <w:numFmt w:val="bullet"/>
      <w:lvlText w:val="o"/>
      <w:lvlJc w:val="left"/>
      <w:pPr>
        <w:ind w:left="2918" w:hanging="360"/>
      </w:pPr>
      <w:rPr>
        <w:rFonts w:ascii="Courier New" w:hAnsi="Courier New" w:cs="Courier New" w:hint="default"/>
      </w:rPr>
    </w:lvl>
    <w:lvl w:ilvl="2" w:tplc="04090005" w:tentative="1">
      <w:start w:val="1"/>
      <w:numFmt w:val="bullet"/>
      <w:lvlText w:val=""/>
      <w:lvlJc w:val="left"/>
      <w:pPr>
        <w:ind w:left="3638" w:hanging="360"/>
      </w:pPr>
      <w:rPr>
        <w:rFonts w:ascii="Wingdings" w:hAnsi="Wingdings" w:hint="default"/>
      </w:rPr>
    </w:lvl>
    <w:lvl w:ilvl="3" w:tplc="04090001" w:tentative="1">
      <w:start w:val="1"/>
      <w:numFmt w:val="bullet"/>
      <w:lvlText w:val=""/>
      <w:lvlJc w:val="left"/>
      <w:pPr>
        <w:ind w:left="4358" w:hanging="360"/>
      </w:pPr>
      <w:rPr>
        <w:rFonts w:ascii="Symbol" w:hAnsi="Symbol" w:hint="default"/>
      </w:rPr>
    </w:lvl>
    <w:lvl w:ilvl="4" w:tplc="04090003" w:tentative="1">
      <w:start w:val="1"/>
      <w:numFmt w:val="bullet"/>
      <w:lvlText w:val="o"/>
      <w:lvlJc w:val="left"/>
      <w:pPr>
        <w:ind w:left="5078" w:hanging="360"/>
      </w:pPr>
      <w:rPr>
        <w:rFonts w:ascii="Courier New" w:hAnsi="Courier New" w:cs="Courier New" w:hint="default"/>
      </w:rPr>
    </w:lvl>
    <w:lvl w:ilvl="5" w:tplc="04090005" w:tentative="1">
      <w:start w:val="1"/>
      <w:numFmt w:val="bullet"/>
      <w:lvlText w:val=""/>
      <w:lvlJc w:val="left"/>
      <w:pPr>
        <w:ind w:left="5798" w:hanging="360"/>
      </w:pPr>
      <w:rPr>
        <w:rFonts w:ascii="Wingdings" w:hAnsi="Wingdings" w:hint="default"/>
      </w:rPr>
    </w:lvl>
    <w:lvl w:ilvl="6" w:tplc="04090001" w:tentative="1">
      <w:start w:val="1"/>
      <w:numFmt w:val="bullet"/>
      <w:lvlText w:val=""/>
      <w:lvlJc w:val="left"/>
      <w:pPr>
        <w:ind w:left="6518" w:hanging="360"/>
      </w:pPr>
      <w:rPr>
        <w:rFonts w:ascii="Symbol" w:hAnsi="Symbol" w:hint="default"/>
      </w:rPr>
    </w:lvl>
    <w:lvl w:ilvl="7" w:tplc="04090003" w:tentative="1">
      <w:start w:val="1"/>
      <w:numFmt w:val="bullet"/>
      <w:lvlText w:val="o"/>
      <w:lvlJc w:val="left"/>
      <w:pPr>
        <w:ind w:left="7238" w:hanging="360"/>
      </w:pPr>
      <w:rPr>
        <w:rFonts w:ascii="Courier New" w:hAnsi="Courier New" w:cs="Courier New" w:hint="default"/>
      </w:rPr>
    </w:lvl>
    <w:lvl w:ilvl="8" w:tplc="04090005" w:tentative="1">
      <w:start w:val="1"/>
      <w:numFmt w:val="bullet"/>
      <w:lvlText w:val=""/>
      <w:lvlJc w:val="left"/>
      <w:pPr>
        <w:ind w:left="7958" w:hanging="360"/>
      </w:pPr>
      <w:rPr>
        <w:rFonts w:ascii="Wingdings" w:hAnsi="Wingdings" w:hint="default"/>
      </w:rPr>
    </w:lvl>
  </w:abstractNum>
  <w:abstractNum w:abstractNumId="30">
    <w:nsid w:val="2AEA1411"/>
    <w:multiLevelType w:val="hybridMultilevel"/>
    <w:tmpl w:val="74BA7AFA"/>
    <w:lvl w:ilvl="0" w:tplc="FFD41F1A">
      <w:start w:val="1"/>
      <w:numFmt w:val="bullet"/>
      <w:pStyle w:val="bu3Bullet3"/>
      <w:lvlText w:val="–"/>
      <w:lvlJc w:val="left"/>
      <w:pPr>
        <w:tabs>
          <w:tab w:val="num" w:pos="2520"/>
        </w:tabs>
        <w:ind w:left="2520" w:hanging="360"/>
      </w:pPr>
      <w:rPr>
        <w:rFonts w:ascii="Palatino Linotype" w:hAnsi="Palatino Linotype"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2CB71DA7"/>
    <w:multiLevelType w:val="hybridMultilevel"/>
    <w:tmpl w:val="07B04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F45979"/>
    <w:multiLevelType w:val="multilevel"/>
    <w:tmpl w:val="DFE28428"/>
    <w:lvl w:ilvl="0">
      <w:start w:val="1"/>
      <w:numFmt w:val="decimal"/>
      <w:pStyle w:val="tafTaskFirst"/>
      <w:lvlText w:val="Task %1"/>
      <w:lvlJc w:val="left"/>
      <w:pPr>
        <w:tabs>
          <w:tab w:val="num" w:pos="360"/>
        </w:tabs>
        <w:ind w:left="1080" w:firstLine="0"/>
      </w:pPr>
      <w:rPr>
        <w:rFonts w:ascii="Futura Bk" w:hAnsi="Futura Bk" w:hint="default"/>
        <w:b/>
        <w:i w:val="0"/>
        <w:color w:val="auto"/>
        <w:sz w:val="20"/>
        <w:szCs w:val="2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33">
    <w:nsid w:val="306C4F17"/>
    <w:multiLevelType w:val="hybridMultilevel"/>
    <w:tmpl w:val="4A14704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1280549"/>
    <w:multiLevelType w:val="multilevel"/>
    <w:tmpl w:val="0409001F"/>
    <w:styleLink w:val="111111"/>
    <w:lvl w:ilvl="0">
      <w:start w:val="1"/>
      <w:numFmt w:val="decimal"/>
      <w:lvlText w:val="%1."/>
      <w:lvlJc w:val="left"/>
      <w:pPr>
        <w:tabs>
          <w:tab w:val="num" w:pos="720"/>
        </w:tabs>
        <w:ind w:left="360" w:hanging="360"/>
      </w:pPr>
      <w:rPr>
        <w:rFonts w:ascii="HP Simplified" w:hAnsi="HP Simplified"/>
        <w:color w:val="auto"/>
      </w:r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35">
    <w:nsid w:val="3134626C"/>
    <w:multiLevelType w:val="hybridMultilevel"/>
    <w:tmpl w:val="D82233B6"/>
    <w:lvl w:ilvl="0" w:tplc="816EEF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31607640"/>
    <w:multiLevelType w:val="hybridMultilevel"/>
    <w:tmpl w:val="B0CCF0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320F2A77"/>
    <w:multiLevelType w:val="hybridMultilevel"/>
    <w:tmpl w:val="E05CEB42"/>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8">
    <w:nsid w:val="325E07A3"/>
    <w:multiLevelType w:val="hybridMultilevel"/>
    <w:tmpl w:val="4AF05B56"/>
    <w:lvl w:ilvl="0" w:tplc="8242A4DE">
      <w:start w:val="1"/>
      <w:numFmt w:val="bullet"/>
      <w:pStyle w:val="BulletLegal1"/>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361C11D7"/>
    <w:multiLevelType w:val="hybridMultilevel"/>
    <w:tmpl w:val="8A94D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244575"/>
    <w:multiLevelType w:val="hybridMultilevel"/>
    <w:tmpl w:val="D160EB58"/>
    <w:lvl w:ilvl="0" w:tplc="FE34D50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CD0F57"/>
    <w:multiLevelType w:val="hybridMultilevel"/>
    <w:tmpl w:val="59DE09EC"/>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36FD4A50"/>
    <w:multiLevelType w:val="hybridMultilevel"/>
    <w:tmpl w:val="35A8D15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703271C"/>
    <w:multiLevelType w:val="hybridMultilevel"/>
    <w:tmpl w:val="C15430E0"/>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nsid w:val="38BD57BF"/>
    <w:multiLevelType w:val="hybridMultilevel"/>
    <w:tmpl w:val="7EE0EE50"/>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5">
    <w:nsid w:val="3FBF4457"/>
    <w:multiLevelType w:val="hybridMultilevel"/>
    <w:tmpl w:val="7EE0EE50"/>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6">
    <w:nsid w:val="40BD4144"/>
    <w:multiLevelType w:val="hybridMultilevel"/>
    <w:tmpl w:val="0908CAE8"/>
    <w:lvl w:ilvl="0" w:tplc="B4B8869E">
      <w:start w:val="1"/>
      <w:numFmt w:val="decimal"/>
      <w:lvlText w:val="%1"/>
      <w:lvlJc w:val="left"/>
      <w:pPr>
        <w:ind w:left="1800" w:hanging="360"/>
      </w:pPr>
      <w:rPr>
        <w:rFonts w:hint="default"/>
        <w:b w:val="0"/>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41DA1C58"/>
    <w:multiLevelType w:val="hybridMultilevel"/>
    <w:tmpl w:val="B42811A0"/>
    <w:lvl w:ilvl="0" w:tplc="E9A64CB2">
      <w:start w:val="1"/>
      <w:numFmt w:val="bullet"/>
      <w:pStyle w:val="tb1TableBullet1"/>
      <w:lvlText w:val=""/>
      <w:lvlJc w:val="left"/>
      <w:pPr>
        <w:tabs>
          <w:tab w:val="num" w:pos="288"/>
        </w:tabs>
        <w:ind w:left="576" w:hanging="288"/>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41F22624"/>
    <w:multiLevelType w:val="hybridMultilevel"/>
    <w:tmpl w:val="7EE0EE50"/>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9">
    <w:nsid w:val="47A9568C"/>
    <w:multiLevelType w:val="hybridMultilevel"/>
    <w:tmpl w:val="07B04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A92783D"/>
    <w:multiLevelType w:val="multilevel"/>
    <w:tmpl w:val="EBD6EE42"/>
    <w:lvl w:ilvl="0">
      <w:start w:val="1"/>
      <w:numFmt w:val="decimal"/>
      <w:pStyle w:val="sfStepFirst"/>
      <w:lvlText w:val="%1"/>
      <w:lvlJc w:val="left"/>
      <w:pPr>
        <w:tabs>
          <w:tab w:val="num" w:pos="2160"/>
        </w:tabs>
        <w:ind w:left="2160" w:hanging="360"/>
      </w:pPr>
      <w:rPr>
        <w:rFonts w:ascii="HP Simplified" w:hAnsi="HP Simplified" w:hint="default"/>
        <w:b w:val="0"/>
        <w:i w:val="0"/>
        <w:color w:val="auto"/>
        <w:sz w:val="20"/>
        <w:szCs w:val="20"/>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51">
    <w:nsid w:val="4C174939"/>
    <w:multiLevelType w:val="hybridMultilevel"/>
    <w:tmpl w:val="7EE0EE50"/>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2">
    <w:nsid w:val="51061740"/>
    <w:multiLevelType w:val="hybridMultilevel"/>
    <w:tmpl w:val="7C8ED4B6"/>
    <w:lvl w:ilvl="0" w:tplc="BF3299CA">
      <w:start w:val="1"/>
      <w:numFmt w:val="upperLetter"/>
      <w:pStyle w:val="ChapterAppendix"/>
      <w:lvlText w:val="%1"/>
      <w:lvlJc w:val="left"/>
      <w:pPr>
        <w:tabs>
          <w:tab w:val="num" w:pos="720"/>
        </w:tabs>
        <w:ind w:left="720" w:hanging="720"/>
      </w:pPr>
      <w:rPr>
        <w:rFonts w:ascii="Futura Bk" w:hAnsi="Futura Bk" w:hint="default"/>
        <w:b w:val="0"/>
        <w:i w:val="0"/>
        <w:color w:val="auto"/>
        <w:sz w:val="48"/>
        <w:szCs w:val="4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516730CB"/>
    <w:multiLevelType w:val="hybridMultilevel"/>
    <w:tmpl w:val="6AE0A9C2"/>
    <w:lvl w:ilvl="0" w:tplc="3F88B1FA">
      <w:start w:val="1"/>
      <w:numFmt w:val="decimal"/>
      <w:pStyle w:val="ChapterTitle"/>
      <w:lvlText w:val="%1"/>
      <w:lvlJc w:val="left"/>
      <w:pPr>
        <w:tabs>
          <w:tab w:val="num" w:pos="720"/>
        </w:tabs>
        <w:ind w:left="720" w:hanging="720"/>
      </w:pPr>
      <w:rPr>
        <w:rFonts w:ascii="Futura Bk" w:hAnsi="Futura Bk" w:hint="default"/>
        <w:b w:val="0"/>
        <w:i w:val="0"/>
        <w:color w:val="auto"/>
        <w:sz w:val="48"/>
        <w:szCs w:val="48"/>
      </w:rPr>
    </w:lvl>
    <w:lvl w:ilvl="1" w:tplc="9FD678A8" w:tentative="1">
      <w:start w:val="1"/>
      <w:numFmt w:val="lowerLetter"/>
      <w:lvlText w:val="%2."/>
      <w:lvlJc w:val="left"/>
      <w:pPr>
        <w:tabs>
          <w:tab w:val="num" w:pos="1440"/>
        </w:tabs>
        <w:ind w:left="1440" w:hanging="360"/>
      </w:pPr>
    </w:lvl>
    <w:lvl w:ilvl="2" w:tplc="372E5C88" w:tentative="1">
      <w:start w:val="1"/>
      <w:numFmt w:val="lowerRoman"/>
      <w:lvlText w:val="%3."/>
      <w:lvlJc w:val="right"/>
      <w:pPr>
        <w:tabs>
          <w:tab w:val="num" w:pos="2160"/>
        </w:tabs>
        <w:ind w:left="2160" w:hanging="180"/>
      </w:pPr>
    </w:lvl>
    <w:lvl w:ilvl="3" w:tplc="4852C324" w:tentative="1">
      <w:start w:val="1"/>
      <w:numFmt w:val="decimal"/>
      <w:lvlText w:val="%4."/>
      <w:lvlJc w:val="left"/>
      <w:pPr>
        <w:tabs>
          <w:tab w:val="num" w:pos="2880"/>
        </w:tabs>
        <w:ind w:left="2880" w:hanging="360"/>
      </w:pPr>
    </w:lvl>
    <w:lvl w:ilvl="4" w:tplc="C3589E22" w:tentative="1">
      <w:start w:val="1"/>
      <w:numFmt w:val="lowerLetter"/>
      <w:lvlText w:val="%5."/>
      <w:lvlJc w:val="left"/>
      <w:pPr>
        <w:tabs>
          <w:tab w:val="num" w:pos="3600"/>
        </w:tabs>
        <w:ind w:left="3600" w:hanging="360"/>
      </w:pPr>
    </w:lvl>
    <w:lvl w:ilvl="5" w:tplc="22D830D4" w:tentative="1">
      <w:start w:val="1"/>
      <w:numFmt w:val="lowerRoman"/>
      <w:lvlText w:val="%6."/>
      <w:lvlJc w:val="right"/>
      <w:pPr>
        <w:tabs>
          <w:tab w:val="num" w:pos="4320"/>
        </w:tabs>
        <w:ind w:left="4320" w:hanging="180"/>
      </w:pPr>
    </w:lvl>
    <w:lvl w:ilvl="6" w:tplc="B2BA12F6" w:tentative="1">
      <w:start w:val="1"/>
      <w:numFmt w:val="decimal"/>
      <w:lvlText w:val="%7."/>
      <w:lvlJc w:val="left"/>
      <w:pPr>
        <w:tabs>
          <w:tab w:val="num" w:pos="5040"/>
        </w:tabs>
        <w:ind w:left="5040" w:hanging="360"/>
      </w:pPr>
    </w:lvl>
    <w:lvl w:ilvl="7" w:tplc="A84ACA9C" w:tentative="1">
      <w:start w:val="1"/>
      <w:numFmt w:val="lowerLetter"/>
      <w:lvlText w:val="%8."/>
      <w:lvlJc w:val="left"/>
      <w:pPr>
        <w:tabs>
          <w:tab w:val="num" w:pos="5760"/>
        </w:tabs>
        <w:ind w:left="5760" w:hanging="360"/>
      </w:pPr>
    </w:lvl>
    <w:lvl w:ilvl="8" w:tplc="4C42FB10" w:tentative="1">
      <w:start w:val="1"/>
      <w:numFmt w:val="lowerRoman"/>
      <w:lvlText w:val="%9."/>
      <w:lvlJc w:val="right"/>
      <w:pPr>
        <w:tabs>
          <w:tab w:val="num" w:pos="6480"/>
        </w:tabs>
        <w:ind w:left="6480" w:hanging="180"/>
      </w:pPr>
    </w:lvl>
  </w:abstractNum>
  <w:abstractNum w:abstractNumId="54">
    <w:nsid w:val="52931CB2"/>
    <w:multiLevelType w:val="multilevel"/>
    <w:tmpl w:val="EB2EE5A8"/>
    <w:lvl w:ilvl="0">
      <w:start w:val="1"/>
      <w:numFmt w:val="lowerLetter"/>
      <w:pStyle w:val="sufSubstepFirst"/>
      <w:lvlText w:val="%1)"/>
      <w:lvlJc w:val="left"/>
      <w:pPr>
        <w:tabs>
          <w:tab w:val="num" w:pos="2160"/>
        </w:tabs>
        <w:ind w:left="2160" w:hanging="360"/>
      </w:pPr>
      <w:rPr>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lowerLetter"/>
      <w:lvlText w:val="%2%1"/>
      <w:lvlJc w:val="left"/>
      <w:pPr>
        <w:tabs>
          <w:tab w:val="num" w:pos="2160"/>
        </w:tabs>
        <w:ind w:left="2160" w:hanging="360"/>
      </w:pPr>
      <w:rPr>
        <w:rFonts w:ascii="Arial" w:hAnsi="Arial" w:cs="Arial" w:hint="default"/>
        <w:b w:val="0"/>
        <w:i w:val="0"/>
        <w:color w:val="003399"/>
        <w:sz w:val="20"/>
        <w:szCs w:val="20"/>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960" w:hanging="36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55">
    <w:nsid w:val="53A10FB5"/>
    <w:multiLevelType w:val="hybridMultilevel"/>
    <w:tmpl w:val="E0769520"/>
    <w:lvl w:ilvl="0" w:tplc="D78EEE32">
      <w:start w:val="1"/>
      <w:numFmt w:val="decimal"/>
      <w:pStyle w:val="HPNumberedlist"/>
      <w:lvlText w:val="%1."/>
      <w:lvlJc w:val="left"/>
      <w:pPr>
        <w:ind w:left="360" w:hanging="360"/>
      </w:pPr>
      <w:rPr>
        <w:rFonts w:hint="default"/>
        <w:sz w:val="18"/>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56507A6D"/>
    <w:multiLevelType w:val="multilevel"/>
    <w:tmpl w:val="5F6AF912"/>
    <w:lvl w:ilvl="0">
      <w:start w:val="1"/>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57">
    <w:nsid w:val="57A802AD"/>
    <w:multiLevelType w:val="hybridMultilevel"/>
    <w:tmpl w:val="F61060CA"/>
    <w:lvl w:ilvl="0" w:tplc="67D02EBA">
      <w:start w:val="1"/>
      <w:numFmt w:val="bullet"/>
      <w:pStyle w:val="tb2TableBullet2"/>
      <w:lvlText w:val=""/>
      <w:lvlJc w:val="left"/>
      <w:pPr>
        <w:tabs>
          <w:tab w:val="num" w:pos="288"/>
        </w:tabs>
        <w:ind w:left="576" w:firstLine="0"/>
      </w:pPr>
      <w:rPr>
        <w:rFonts w:ascii="Symbol" w:hAnsi="Symbol" w:hint="default"/>
        <w:color w:val="auto"/>
        <w:sz w:val="16"/>
        <w:szCs w:val="16"/>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8">
    <w:nsid w:val="57B74BEC"/>
    <w:multiLevelType w:val="hybridMultilevel"/>
    <w:tmpl w:val="7EE0EE50"/>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9">
    <w:nsid w:val="5A41311D"/>
    <w:multiLevelType w:val="hybridMultilevel"/>
    <w:tmpl w:val="07B04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AA83655"/>
    <w:multiLevelType w:val="hybridMultilevel"/>
    <w:tmpl w:val="4A1ED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C615E5"/>
    <w:multiLevelType w:val="multilevel"/>
    <w:tmpl w:val="F3825D40"/>
    <w:lvl w:ilvl="0">
      <w:start w:val="2"/>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62">
    <w:nsid w:val="5B081169"/>
    <w:multiLevelType w:val="multilevel"/>
    <w:tmpl w:val="B3FC76D6"/>
    <w:lvl w:ilvl="0">
      <w:start w:val="1"/>
      <w:numFmt w:val="decimal"/>
      <w:suff w:val="nothing"/>
      <w:lvlText w:val="%1."/>
      <w:lvlJc w:val="left"/>
      <w:pPr>
        <w:ind w:left="360" w:hanging="360"/>
      </w:pPr>
      <w:rPr>
        <w:rFonts w:ascii="Arial" w:hAnsi="Arial" w:hint="default"/>
        <w:b/>
        <w:i w:val="0"/>
        <w:sz w:val="20"/>
      </w:rPr>
    </w:lvl>
    <w:lvl w:ilvl="1">
      <w:start w:val="1"/>
      <w:numFmt w:val="upperLetter"/>
      <w:lvlText w:val="%2."/>
      <w:lvlJc w:val="left"/>
      <w:pPr>
        <w:tabs>
          <w:tab w:val="num" w:pos="720"/>
        </w:tabs>
        <w:ind w:left="720" w:hanging="360"/>
      </w:pPr>
      <w:rPr>
        <w:rFonts w:ascii="Arial" w:hAnsi="Arial" w:hint="default"/>
        <w:sz w:val="24"/>
      </w:rPr>
    </w:lvl>
    <w:lvl w:ilvl="2">
      <w:start w:val="1"/>
      <w:numFmt w:val="decimal"/>
      <w:lvlText w:val="%3."/>
      <w:lvlJc w:val="left"/>
      <w:pPr>
        <w:tabs>
          <w:tab w:val="num" w:pos="1080"/>
        </w:tabs>
        <w:ind w:left="720" w:firstLine="0"/>
      </w:pPr>
      <w:rPr>
        <w:rFonts w:hint="default"/>
      </w:rPr>
    </w:lvl>
    <w:lvl w:ilvl="3">
      <w:start w:val="1"/>
      <w:numFmt w:val="lowerLetter"/>
      <w:lvlText w:val="%4)"/>
      <w:lvlJc w:val="left"/>
      <w:pPr>
        <w:tabs>
          <w:tab w:val="num" w:pos="1800"/>
        </w:tabs>
        <w:ind w:left="1440" w:firstLine="0"/>
      </w:pPr>
      <w:rPr>
        <w:rFonts w:hint="default"/>
      </w:rPr>
    </w:lvl>
    <w:lvl w:ilvl="4">
      <w:start w:val="1"/>
      <w:numFmt w:val="decimal"/>
      <w:lvlText w:val="(%5)"/>
      <w:lvlJc w:val="left"/>
      <w:pPr>
        <w:tabs>
          <w:tab w:val="num" w:pos="2520"/>
        </w:tabs>
        <w:ind w:left="2520" w:hanging="360"/>
      </w:pPr>
      <w:rPr>
        <w:rFonts w:hint="default"/>
      </w:rPr>
    </w:lvl>
    <w:lvl w:ilvl="5">
      <w:start w:val="1"/>
      <w:numFmt w:val="lowerLetter"/>
      <w:lvlText w:val="(%6)"/>
      <w:lvlJc w:val="left"/>
      <w:pPr>
        <w:tabs>
          <w:tab w:val="num" w:pos="3240"/>
        </w:tabs>
        <w:ind w:left="2880" w:firstLine="0"/>
      </w:pPr>
      <w:rPr>
        <w:rFonts w:hint="default"/>
      </w:rPr>
    </w:lvl>
    <w:lvl w:ilvl="6">
      <w:start w:val="1"/>
      <w:numFmt w:val="lowerRoman"/>
      <w:lvlText w:val="(%7)"/>
      <w:lvlJc w:val="left"/>
      <w:pPr>
        <w:tabs>
          <w:tab w:val="num" w:pos="3960"/>
        </w:tabs>
        <w:ind w:left="3600" w:firstLine="0"/>
      </w:pPr>
      <w:rPr>
        <w:rFonts w:hint="default"/>
      </w:rPr>
    </w:lvl>
    <w:lvl w:ilvl="7">
      <w:start w:val="1"/>
      <w:numFmt w:val="lowerLetter"/>
      <w:lvlText w:val="(%8)"/>
      <w:lvlJc w:val="left"/>
      <w:pPr>
        <w:tabs>
          <w:tab w:val="num" w:pos="4680"/>
        </w:tabs>
        <w:ind w:left="4320" w:firstLine="0"/>
      </w:pPr>
      <w:rPr>
        <w:rFonts w:hint="default"/>
      </w:rPr>
    </w:lvl>
    <w:lvl w:ilvl="8">
      <w:start w:val="1"/>
      <w:numFmt w:val="lowerRoman"/>
      <w:pStyle w:val="Heading9"/>
      <w:lvlText w:val="(%9)"/>
      <w:lvlJc w:val="left"/>
      <w:pPr>
        <w:tabs>
          <w:tab w:val="num" w:pos="5400"/>
        </w:tabs>
        <w:ind w:left="5040" w:firstLine="0"/>
      </w:pPr>
      <w:rPr>
        <w:rFonts w:hint="default"/>
      </w:rPr>
    </w:lvl>
  </w:abstractNum>
  <w:abstractNum w:abstractNumId="63">
    <w:nsid w:val="5EA36348"/>
    <w:multiLevelType w:val="hybridMultilevel"/>
    <w:tmpl w:val="0DFCFD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nsid w:val="628D186F"/>
    <w:multiLevelType w:val="hybridMultilevel"/>
    <w:tmpl w:val="1B668E44"/>
    <w:lvl w:ilvl="0" w:tplc="25241B3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5577B2A"/>
    <w:multiLevelType w:val="multilevel"/>
    <w:tmpl w:val="113C7C8A"/>
    <w:lvl w:ilvl="0">
      <w:start w:val="2"/>
      <w:numFmt w:val="decimal"/>
      <w:lvlText w:val="%1"/>
      <w:lvlJc w:val="left"/>
      <w:pPr>
        <w:tabs>
          <w:tab w:val="num" w:pos="1890"/>
        </w:tabs>
        <w:ind w:left="1890" w:hanging="360"/>
      </w:pPr>
      <w:rPr>
        <w:rFonts w:ascii="HP Simplified" w:hAnsi="HP Simplified" w:hint="default"/>
        <w:b w:val="0"/>
        <w:i w:val="0"/>
        <w:color w:val="auto"/>
        <w:sz w:val="20"/>
        <w:szCs w:val="2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decimal"/>
      <w:lvlText w:val="%6"/>
      <w:lvlJc w:val="left"/>
      <w:pPr>
        <w:tabs>
          <w:tab w:val="num" w:pos="2160"/>
        </w:tabs>
        <w:ind w:left="2160" w:hanging="360"/>
      </w:pPr>
      <w:rPr>
        <w:rFonts w:hint="default"/>
      </w:rPr>
    </w:lvl>
    <w:lvl w:ilvl="6">
      <w:start w:val="1"/>
      <w:numFmt w:val="bullet"/>
      <w:lvlText w:val=""/>
      <w:lvlJc w:val="left"/>
      <w:pPr>
        <w:tabs>
          <w:tab w:val="num" w:pos="2520"/>
        </w:tabs>
        <w:ind w:left="2520" w:hanging="360"/>
      </w:pPr>
      <w:rPr>
        <w:rFonts w:ascii="Symbol" w:hAnsi="Symbol" w:hint="default"/>
      </w:rPr>
    </w:lvl>
    <w:lvl w:ilvl="7">
      <w:start w:val="1"/>
      <w:numFmt w:val="upperRoman"/>
      <w:lvlText w:val="%8."/>
      <w:lvlJc w:val="righ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6">
    <w:nsid w:val="66476DCC"/>
    <w:multiLevelType w:val="hybridMultilevel"/>
    <w:tmpl w:val="F23EECE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66A344BE"/>
    <w:multiLevelType w:val="multilevel"/>
    <w:tmpl w:val="0409001D"/>
    <w:styleLink w:val="1ai"/>
    <w:lvl w:ilvl="0">
      <w:start w:val="1"/>
      <w:numFmt w:val="decimal"/>
      <w:lvlText w:val="%1)"/>
      <w:lvlJc w:val="left"/>
      <w:pPr>
        <w:tabs>
          <w:tab w:val="num" w:pos="360"/>
        </w:tabs>
        <w:ind w:left="360" w:hanging="360"/>
      </w:pPr>
      <w:rPr>
        <w:rFonts w:ascii="HP Simplified" w:hAnsi="HP Simplified"/>
        <w:color w:val="auto"/>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8">
    <w:nsid w:val="711A415E"/>
    <w:multiLevelType w:val="multilevel"/>
    <w:tmpl w:val="12BE4CC4"/>
    <w:lvl w:ilvl="0">
      <w:start w:val="1"/>
      <w:numFmt w:val="lowerLetter"/>
      <w:lvlText w:val="%1)"/>
      <w:lvlJc w:val="left"/>
      <w:pPr>
        <w:tabs>
          <w:tab w:val="num" w:pos="2520"/>
        </w:tabs>
        <w:ind w:left="2520" w:hanging="360"/>
      </w:pPr>
      <w:rPr>
        <w:rFonts w:hint="default"/>
        <w:b w:val="0"/>
        <w:i w:val="0"/>
        <w:color w:val="auto"/>
        <w:sz w:val="20"/>
        <w:szCs w:val="20"/>
      </w:rPr>
    </w:lvl>
    <w:lvl w:ilvl="1">
      <w:start w:val="1"/>
      <w:numFmt w:val="lowerLetter"/>
      <w:lvlText w:val="%2"/>
      <w:lvlJc w:val="left"/>
      <w:pPr>
        <w:tabs>
          <w:tab w:val="num" w:pos="2520"/>
        </w:tabs>
        <w:ind w:left="2520" w:hanging="360"/>
      </w:pPr>
      <w:rPr>
        <w:rFonts w:ascii="Arial" w:hAnsi="Arial" w:cs="Arial" w:hint="default"/>
        <w:b w:val="0"/>
        <w:i w:val="0"/>
        <w:color w:val="003399"/>
        <w:sz w:val="20"/>
        <w:szCs w:val="20"/>
      </w:rPr>
    </w:lvl>
    <w:lvl w:ilvl="2">
      <w:start w:val="1"/>
      <w:numFmt w:val="lowerRoman"/>
      <w:lvlText w:val="%3."/>
      <w:lvlJc w:val="left"/>
      <w:pPr>
        <w:tabs>
          <w:tab w:val="num" w:pos="2880"/>
        </w:tabs>
        <w:ind w:left="2520" w:firstLine="0"/>
      </w:pPr>
      <w:rPr>
        <w:rFonts w:hint="default"/>
      </w:rPr>
    </w:lvl>
    <w:lvl w:ilvl="3">
      <w:start w:val="1"/>
      <w:numFmt w:val="lowerLetter"/>
      <w:lvlText w:val="%4)"/>
      <w:lvlJc w:val="left"/>
      <w:pPr>
        <w:tabs>
          <w:tab w:val="num" w:pos="3600"/>
        </w:tabs>
        <w:ind w:left="3240" w:firstLine="0"/>
      </w:pPr>
      <w:rPr>
        <w:rFonts w:hint="default"/>
      </w:rPr>
    </w:lvl>
    <w:lvl w:ilvl="4">
      <w:start w:val="1"/>
      <w:numFmt w:val="decimal"/>
      <w:lvlText w:val="(%5)"/>
      <w:lvlJc w:val="left"/>
      <w:pPr>
        <w:tabs>
          <w:tab w:val="num" w:pos="4320"/>
        </w:tabs>
        <w:ind w:left="4320" w:hanging="360"/>
      </w:pPr>
      <w:rPr>
        <w:rFonts w:hint="default"/>
      </w:rPr>
    </w:lvl>
    <w:lvl w:ilvl="5">
      <w:start w:val="1"/>
      <w:numFmt w:val="lowerLetter"/>
      <w:lvlText w:val="(%6)"/>
      <w:lvlJc w:val="left"/>
      <w:pPr>
        <w:tabs>
          <w:tab w:val="num" w:pos="5040"/>
        </w:tabs>
        <w:ind w:left="4680" w:firstLine="0"/>
      </w:pPr>
      <w:rPr>
        <w:rFonts w:hint="default"/>
      </w:rPr>
    </w:lvl>
    <w:lvl w:ilvl="6">
      <w:start w:val="1"/>
      <w:numFmt w:val="lowerRoman"/>
      <w:lvlText w:val="(%7)"/>
      <w:lvlJc w:val="left"/>
      <w:pPr>
        <w:tabs>
          <w:tab w:val="num" w:pos="5760"/>
        </w:tabs>
        <w:ind w:left="5400" w:firstLine="0"/>
      </w:pPr>
      <w:rPr>
        <w:rFonts w:hint="default"/>
      </w:rPr>
    </w:lvl>
    <w:lvl w:ilvl="7">
      <w:start w:val="1"/>
      <w:numFmt w:val="lowerLetter"/>
      <w:lvlText w:val="(%8)"/>
      <w:lvlJc w:val="left"/>
      <w:pPr>
        <w:tabs>
          <w:tab w:val="num" w:pos="6480"/>
        </w:tabs>
        <w:ind w:left="6120" w:firstLine="0"/>
      </w:pPr>
      <w:rPr>
        <w:rFonts w:hint="default"/>
      </w:rPr>
    </w:lvl>
    <w:lvl w:ilvl="8">
      <w:start w:val="1"/>
      <w:numFmt w:val="lowerRoman"/>
      <w:lvlText w:val="(%9)"/>
      <w:lvlJc w:val="left"/>
      <w:pPr>
        <w:tabs>
          <w:tab w:val="num" w:pos="7200"/>
        </w:tabs>
        <w:ind w:left="6840" w:firstLine="0"/>
      </w:pPr>
      <w:rPr>
        <w:rFonts w:hint="default"/>
      </w:rPr>
    </w:lvl>
  </w:abstractNum>
  <w:abstractNum w:abstractNumId="69">
    <w:nsid w:val="71C86373"/>
    <w:multiLevelType w:val="hybridMultilevel"/>
    <w:tmpl w:val="F1AE4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1EA6EAF"/>
    <w:multiLevelType w:val="multilevel"/>
    <w:tmpl w:val="113C7C8A"/>
    <w:lvl w:ilvl="0">
      <w:start w:val="2"/>
      <w:numFmt w:val="decimal"/>
      <w:lvlText w:val="%1"/>
      <w:lvlJc w:val="left"/>
      <w:pPr>
        <w:tabs>
          <w:tab w:val="num" w:pos="1890"/>
        </w:tabs>
        <w:ind w:left="1890" w:hanging="360"/>
      </w:pPr>
      <w:rPr>
        <w:rFonts w:ascii="HP Simplified" w:hAnsi="HP Simplified" w:hint="default"/>
        <w:b w:val="0"/>
        <w:i w:val="0"/>
        <w:color w:val="auto"/>
        <w:sz w:val="20"/>
        <w:szCs w:val="2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decimal"/>
      <w:lvlText w:val="%6"/>
      <w:lvlJc w:val="left"/>
      <w:pPr>
        <w:tabs>
          <w:tab w:val="num" w:pos="2160"/>
        </w:tabs>
        <w:ind w:left="2160" w:hanging="360"/>
      </w:pPr>
      <w:rPr>
        <w:rFonts w:hint="default"/>
      </w:rPr>
    </w:lvl>
    <w:lvl w:ilvl="6">
      <w:start w:val="1"/>
      <w:numFmt w:val="bullet"/>
      <w:lvlText w:val=""/>
      <w:lvlJc w:val="left"/>
      <w:pPr>
        <w:tabs>
          <w:tab w:val="num" w:pos="2520"/>
        </w:tabs>
        <w:ind w:left="2520" w:hanging="360"/>
      </w:pPr>
      <w:rPr>
        <w:rFonts w:ascii="Symbol" w:hAnsi="Symbol" w:hint="default"/>
      </w:rPr>
    </w:lvl>
    <w:lvl w:ilvl="7">
      <w:start w:val="1"/>
      <w:numFmt w:val="upperRoman"/>
      <w:lvlText w:val="%8."/>
      <w:lvlJc w:val="righ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1">
    <w:nsid w:val="72573C50"/>
    <w:multiLevelType w:val="hybridMultilevel"/>
    <w:tmpl w:val="1C6E1A56"/>
    <w:lvl w:ilvl="0" w:tplc="4FF87444">
      <w:start w:val="1"/>
      <w:numFmt w:val="decimal"/>
      <w:pStyle w:val="TableofFigures"/>
      <w:lvlText w:val="%1."/>
      <w:lvlJc w:val="left"/>
      <w:pPr>
        <w:tabs>
          <w:tab w:val="num" w:pos="576"/>
        </w:tabs>
        <w:ind w:left="360" w:hanging="144"/>
      </w:pPr>
      <w:rPr>
        <w:rFonts w:ascii="Arial Black" w:hAnsi="Arial Black" w:hint="default"/>
        <w:b w:val="0"/>
        <w:i w:val="0"/>
        <w:color w:val="auto"/>
        <w:sz w:val="16"/>
      </w:rPr>
    </w:lvl>
    <w:lvl w:ilvl="1" w:tplc="CF06D290" w:tentative="1">
      <w:start w:val="1"/>
      <w:numFmt w:val="lowerLetter"/>
      <w:lvlText w:val="%2."/>
      <w:lvlJc w:val="left"/>
      <w:pPr>
        <w:tabs>
          <w:tab w:val="num" w:pos="1440"/>
        </w:tabs>
        <w:ind w:left="1440" w:hanging="360"/>
      </w:pPr>
    </w:lvl>
    <w:lvl w:ilvl="2" w:tplc="88E674F2" w:tentative="1">
      <w:start w:val="1"/>
      <w:numFmt w:val="lowerRoman"/>
      <w:lvlText w:val="%3."/>
      <w:lvlJc w:val="right"/>
      <w:pPr>
        <w:tabs>
          <w:tab w:val="num" w:pos="2160"/>
        </w:tabs>
        <w:ind w:left="2160" w:hanging="180"/>
      </w:pPr>
    </w:lvl>
    <w:lvl w:ilvl="3" w:tplc="E1728F3A" w:tentative="1">
      <w:start w:val="1"/>
      <w:numFmt w:val="decimal"/>
      <w:lvlText w:val="%4."/>
      <w:lvlJc w:val="left"/>
      <w:pPr>
        <w:tabs>
          <w:tab w:val="num" w:pos="2880"/>
        </w:tabs>
        <w:ind w:left="2880" w:hanging="360"/>
      </w:pPr>
    </w:lvl>
    <w:lvl w:ilvl="4" w:tplc="3B5C9224" w:tentative="1">
      <w:start w:val="1"/>
      <w:numFmt w:val="lowerLetter"/>
      <w:lvlText w:val="%5."/>
      <w:lvlJc w:val="left"/>
      <w:pPr>
        <w:tabs>
          <w:tab w:val="num" w:pos="3600"/>
        </w:tabs>
        <w:ind w:left="3600" w:hanging="360"/>
      </w:pPr>
    </w:lvl>
    <w:lvl w:ilvl="5" w:tplc="EC82D2A2" w:tentative="1">
      <w:start w:val="1"/>
      <w:numFmt w:val="lowerRoman"/>
      <w:lvlText w:val="%6."/>
      <w:lvlJc w:val="right"/>
      <w:pPr>
        <w:tabs>
          <w:tab w:val="num" w:pos="4320"/>
        </w:tabs>
        <w:ind w:left="4320" w:hanging="180"/>
      </w:pPr>
    </w:lvl>
    <w:lvl w:ilvl="6" w:tplc="2698E68E" w:tentative="1">
      <w:start w:val="1"/>
      <w:numFmt w:val="decimal"/>
      <w:lvlText w:val="%7."/>
      <w:lvlJc w:val="left"/>
      <w:pPr>
        <w:tabs>
          <w:tab w:val="num" w:pos="5040"/>
        </w:tabs>
        <w:ind w:left="5040" w:hanging="360"/>
      </w:pPr>
    </w:lvl>
    <w:lvl w:ilvl="7" w:tplc="7470743C" w:tentative="1">
      <w:start w:val="1"/>
      <w:numFmt w:val="lowerLetter"/>
      <w:lvlText w:val="%8."/>
      <w:lvlJc w:val="left"/>
      <w:pPr>
        <w:tabs>
          <w:tab w:val="num" w:pos="5760"/>
        </w:tabs>
        <w:ind w:left="5760" w:hanging="360"/>
      </w:pPr>
    </w:lvl>
    <w:lvl w:ilvl="8" w:tplc="C234C56C" w:tentative="1">
      <w:start w:val="1"/>
      <w:numFmt w:val="lowerRoman"/>
      <w:lvlText w:val="%9."/>
      <w:lvlJc w:val="right"/>
      <w:pPr>
        <w:tabs>
          <w:tab w:val="num" w:pos="6480"/>
        </w:tabs>
        <w:ind w:left="6480" w:hanging="180"/>
      </w:pPr>
    </w:lvl>
  </w:abstractNum>
  <w:abstractNum w:abstractNumId="72">
    <w:nsid w:val="727E22A3"/>
    <w:multiLevelType w:val="hybridMultilevel"/>
    <w:tmpl w:val="78247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37C3FB0"/>
    <w:multiLevelType w:val="multilevel"/>
    <w:tmpl w:val="04090023"/>
    <w:styleLink w:val="ArticleSection"/>
    <w:lvl w:ilvl="0">
      <w:start w:val="1"/>
      <w:numFmt w:val="upperRoman"/>
      <w:lvlText w:val="Article %1."/>
      <w:lvlJc w:val="left"/>
      <w:pPr>
        <w:tabs>
          <w:tab w:val="num" w:pos="2160"/>
        </w:tabs>
        <w:ind w:left="0" w:firstLine="0"/>
      </w:pPr>
      <w:rPr>
        <w:rFonts w:ascii="HP Simplified" w:hAnsi="HP Simplified"/>
        <w:color w:val="auto"/>
      </w:r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74">
    <w:nsid w:val="791F697F"/>
    <w:multiLevelType w:val="hybridMultilevel"/>
    <w:tmpl w:val="82A67CAE"/>
    <w:lvl w:ilvl="0" w:tplc="04090017">
      <w:start w:val="1"/>
      <w:numFmt w:val="lowerLetter"/>
      <w:lvlText w:val="%1)"/>
      <w:lvlJc w:val="left"/>
      <w:pPr>
        <w:ind w:left="2610" w:hanging="360"/>
      </w:pPr>
      <w:rPr>
        <w:rFont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75">
    <w:nsid w:val="79882962"/>
    <w:multiLevelType w:val="hybridMultilevel"/>
    <w:tmpl w:val="7ADEFE1C"/>
    <w:lvl w:ilvl="0" w:tplc="BC0A648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nsid w:val="7A3F1587"/>
    <w:multiLevelType w:val="hybridMultilevel"/>
    <w:tmpl w:val="2D045F74"/>
    <w:lvl w:ilvl="0" w:tplc="208E2A7C">
      <w:start w:val="1"/>
      <w:numFmt w:val="bullet"/>
      <w:pStyle w:val="bu2Bullet2"/>
      <w:lvlText w:val="—"/>
      <w:lvlJc w:val="left"/>
      <w:pPr>
        <w:tabs>
          <w:tab w:val="num" w:pos="2160"/>
        </w:tabs>
        <w:ind w:left="2160" w:hanging="360"/>
      </w:pPr>
      <w:rPr>
        <w:rFonts w:ascii="Times New Roman" w:hAnsi="Times New Roman"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7A487C99"/>
    <w:multiLevelType w:val="hybridMultilevel"/>
    <w:tmpl w:val="10EC9CB4"/>
    <w:lvl w:ilvl="0" w:tplc="CCDE0D36">
      <w:start w:val="1"/>
      <w:numFmt w:val="bullet"/>
      <w:pStyle w:val="bu1Bullet1"/>
      <w:lvlText w:val=""/>
      <w:lvlJc w:val="left"/>
      <w:pPr>
        <w:tabs>
          <w:tab w:val="num" w:pos="1980"/>
        </w:tabs>
        <w:ind w:left="1980" w:hanging="360"/>
      </w:pPr>
      <w:rPr>
        <w:rFonts w:ascii="Symbol" w:hAnsi="Symbol" w:hint="default"/>
        <w:color w:val="auto"/>
      </w:rPr>
    </w:lvl>
    <w:lvl w:ilvl="1" w:tplc="04090019">
      <w:start w:val="1"/>
      <w:numFmt w:val="bullet"/>
      <w:lvlText w:val="o"/>
      <w:lvlJc w:val="left"/>
      <w:pPr>
        <w:tabs>
          <w:tab w:val="num" w:pos="2880"/>
        </w:tabs>
        <w:ind w:left="2880" w:hanging="360"/>
      </w:pPr>
      <w:rPr>
        <w:rFonts w:ascii="Courier New" w:hAnsi="Courier New" w:cs="Courier New" w:hint="default"/>
      </w:rPr>
    </w:lvl>
    <w:lvl w:ilvl="2" w:tplc="0409001B" w:tentative="1">
      <w:start w:val="1"/>
      <w:numFmt w:val="bullet"/>
      <w:lvlText w:val=""/>
      <w:lvlJc w:val="left"/>
      <w:pPr>
        <w:tabs>
          <w:tab w:val="num" w:pos="3600"/>
        </w:tabs>
        <w:ind w:left="3600" w:hanging="360"/>
      </w:pPr>
      <w:rPr>
        <w:rFonts w:ascii="Wingdings" w:hAnsi="Wingdings" w:hint="default"/>
      </w:rPr>
    </w:lvl>
    <w:lvl w:ilvl="3" w:tplc="0409000F" w:tentative="1">
      <w:start w:val="1"/>
      <w:numFmt w:val="bullet"/>
      <w:lvlText w:val=""/>
      <w:lvlJc w:val="left"/>
      <w:pPr>
        <w:tabs>
          <w:tab w:val="num" w:pos="4320"/>
        </w:tabs>
        <w:ind w:left="4320" w:hanging="360"/>
      </w:pPr>
      <w:rPr>
        <w:rFonts w:ascii="Symbol" w:hAnsi="Symbol" w:hint="default"/>
      </w:rPr>
    </w:lvl>
    <w:lvl w:ilvl="4" w:tplc="04090019" w:tentative="1">
      <w:start w:val="1"/>
      <w:numFmt w:val="bullet"/>
      <w:lvlText w:val="o"/>
      <w:lvlJc w:val="left"/>
      <w:pPr>
        <w:tabs>
          <w:tab w:val="num" w:pos="5040"/>
        </w:tabs>
        <w:ind w:left="5040" w:hanging="360"/>
      </w:pPr>
      <w:rPr>
        <w:rFonts w:ascii="Courier New" w:hAnsi="Courier New" w:cs="Courier New" w:hint="default"/>
      </w:rPr>
    </w:lvl>
    <w:lvl w:ilvl="5" w:tplc="0409001B" w:tentative="1">
      <w:start w:val="1"/>
      <w:numFmt w:val="bullet"/>
      <w:lvlText w:val=""/>
      <w:lvlJc w:val="left"/>
      <w:pPr>
        <w:tabs>
          <w:tab w:val="num" w:pos="5760"/>
        </w:tabs>
        <w:ind w:left="5760" w:hanging="360"/>
      </w:pPr>
      <w:rPr>
        <w:rFonts w:ascii="Wingdings" w:hAnsi="Wingdings" w:hint="default"/>
      </w:rPr>
    </w:lvl>
    <w:lvl w:ilvl="6" w:tplc="0409000F" w:tentative="1">
      <w:start w:val="1"/>
      <w:numFmt w:val="bullet"/>
      <w:lvlText w:val=""/>
      <w:lvlJc w:val="left"/>
      <w:pPr>
        <w:tabs>
          <w:tab w:val="num" w:pos="6480"/>
        </w:tabs>
        <w:ind w:left="6480" w:hanging="360"/>
      </w:pPr>
      <w:rPr>
        <w:rFonts w:ascii="Symbol" w:hAnsi="Symbol" w:hint="default"/>
      </w:rPr>
    </w:lvl>
    <w:lvl w:ilvl="7" w:tplc="04090019" w:tentative="1">
      <w:start w:val="1"/>
      <w:numFmt w:val="bullet"/>
      <w:lvlText w:val="o"/>
      <w:lvlJc w:val="left"/>
      <w:pPr>
        <w:tabs>
          <w:tab w:val="num" w:pos="7200"/>
        </w:tabs>
        <w:ind w:left="7200" w:hanging="360"/>
      </w:pPr>
      <w:rPr>
        <w:rFonts w:ascii="Courier New" w:hAnsi="Courier New" w:cs="Courier New" w:hint="default"/>
      </w:rPr>
    </w:lvl>
    <w:lvl w:ilvl="8" w:tplc="0409001B" w:tentative="1">
      <w:start w:val="1"/>
      <w:numFmt w:val="bullet"/>
      <w:lvlText w:val=""/>
      <w:lvlJc w:val="left"/>
      <w:pPr>
        <w:tabs>
          <w:tab w:val="num" w:pos="7920"/>
        </w:tabs>
        <w:ind w:left="7920" w:hanging="360"/>
      </w:pPr>
      <w:rPr>
        <w:rFonts w:ascii="Wingdings" w:hAnsi="Wingdings" w:hint="default"/>
      </w:rPr>
    </w:lvl>
  </w:abstractNum>
  <w:abstractNum w:abstractNumId="78">
    <w:nsid w:val="7B2D4979"/>
    <w:multiLevelType w:val="multilevel"/>
    <w:tmpl w:val="690C7450"/>
    <w:lvl w:ilvl="0">
      <w:start w:val="2"/>
      <w:numFmt w:val="decimal"/>
      <w:pStyle w:val="tsnTableStepNext"/>
      <w:lvlText w:val="%1"/>
      <w:lvlJc w:val="left"/>
      <w:pPr>
        <w:tabs>
          <w:tab w:val="num" w:pos="576"/>
        </w:tabs>
        <w:ind w:left="576" w:hanging="288"/>
      </w:pPr>
      <w:rPr>
        <w:rFonts w:ascii="Futura Bk" w:hAnsi="Futura Bk" w:hint="default"/>
        <w:b w:val="0"/>
        <w:i w:val="0"/>
        <w:color w:val="auto"/>
        <w:sz w:val="20"/>
        <w:szCs w:val="20"/>
      </w:rPr>
    </w:lvl>
    <w:lvl w:ilvl="1">
      <w:start w:val="1"/>
      <w:numFmt w:val="upperLetter"/>
      <w:lvlText w:val="%2."/>
      <w:lvlJc w:val="left"/>
      <w:pPr>
        <w:tabs>
          <w:tab w:val="num" w:pos="2448"/>
        </w:tabs>
        <w:ind w:left="2448" w:hanging="360"/>
      </w:pPr>
      <w:rPr>
        <w:rFonts w:ascii="Arial" w:hAnsi="Arial" w:hint="default"/>
        <w:sz w:val="24"/>
      </w:rPr>
    </w:lvl>
    <w:lvl w:ilvl="2">
      <w:start w:val="1"/>
      <w:numFmt w:val="decimal"/>
      <w:lvlText w:val="%3."/>
      <w:lvlJc w:val="left"/>
      <w:pPr>
        <w:tabs>
          <w:tab w:val="num" w:pos="2808"/>
        </w:tabs>
        <w:ind w:left="2448" w:firstLine="0"/>
      </w:pPr>
      <w:rPr>
        <w:rFonts w:hint="default"/>
      </w:rPr>
    </w:lvl>
    <w:lvl w:ilvl="3">
      <w:start w:val="1"/>
      <w:numFmt w:val="lowerLetter"/>
      <w:lvlText w:val="%4)"/>
      <w:lvlJc w:val="left"/>
      <w:pPr>
        <w:tabs>
          <w:tab w:val="num" w:pos="3528"/>
        </w:tabs>
        <w:ind w:left="3168" w:firstLine="0"/>
      </w:pPr>
      <w:rPr>
        <w:rFonts w:hint="default"/>
      </w:rPr>
    </w:lvl>
    <w:lvl w:ilvl="4">
      <w:start w:val="1"/>
      <w:numFmt w:val="decimal"/>
      <w:lvlText w:val="(%5)"/>
      <w:lvlJc w:val="left"/>
      <w:pPr>
        <w:tabs>
          <w:tab w:val="num" w:pos="4248"/>
        </w:tabs>
        <w:ind w:left="4248" w:hanging="360"/>
      </w:pPr>
      <w:rPr>
        <w:rFonts w:hint="default"/>
      </w:rPr>
    </w:lvl>
    <w:lvl w:ilvl="5">
      <w:start w:val="1"/>
      <w:numFmt w:val="lowerLetter"/>
      <w:lvlText w:val="(%6)"/>
      <w:lvlJc w:val="left"/>
      <w:pPr>
        <w:tabs>
          <w:tab w:val="num" w:pos="4968"/>
        </w:tabs>
        <w:ind w:left="4608" w:firstLine="0"/>
      </w:pPr>
      <w:rPr>
        <w:rFonts w:hint="default"/>
      </w:rPr>
    </w:lvl>
    <w:lvl w:ilvl="6">
      <w:start w:val="1"/>
      <w:numFmt w:val="lowerRoman"/>
      <w:lvlText w:val="(%7)"/>
      <w:lvlJc w:val="left"/>
      <w:pPr>
        <w:tabs>
          <w:tab w:val="num" w:pos="5688"/>
        </w:tabs>
        <w:ind w:left="5328" w:firstLine="0"/>
      </w:pPr>
      <w:rPr>
        <w:rFonts w:hint="default"/>
      </w:rPr>
    </w:lvl>
    <w:lvl w:ilvl="7">
      <w:start w:val="1"/>
      <w:numFmt w:val="lowerLetter"/>
      <w:lvlText w:val="(%8)"/>
      <w:lvlJc w:val="left"/>
      <w:pPr>
        <w:tabs>
          <w:tab w:val="num" w:pos="6408"/>
        </w:tabs>
        <w:ind w:left="6048" w:firstLine="0"/>
      </w:pPr>
      <w:rPr>
        <w:rFonts w:hint="default"/>
      </w:rPr>
    </w:lvl>
    <w:lvl w:ilvl="8">
      <w:start w:val="1"/>
      <w:numFmt w:val="lowerRoman"/>
      <w:lvlText w:val="(%9)"/>
      <w:lvlJc w:val="left"/>
      <w:pPr>
        <w:tabs>
          <w:tab w:val="num" w:pos="7128"/>
        </w:tabs>
        <w:ind w:left="6768" w:firstLine="0"/>
      </w:pPr>
      <w:rPr>
        <w:rFonts w:hint="default"/>
      </w:rPr>
    </w:lvl>
  </w:abstractNum>
  <w:abstractNum w:abstractNumId="79">
    <w:nsid w:val="7CD133D9"/>
    <w:multiLevelType w:val="hybridMultilevel"/>
    <w:tmpl w:val="B4466D18"/>
    <w:lvl w:ilvl="0" w:tplc="8578CC72">
      <w:start w:val="1"/>
      <w:numFmt w:val="bullet"/>
      <w:pStyle w:val="BulletLegal2"/>
      <w:lvlText w:val="–"/>
      <w:lvlJc w:val="left"/>
      <w:pPr>
        <w:tabs>
          <w:tab w:val="num" w:pos="720"/>
        </w:tabs>
        <w:ind w:left="720" w:hanging="360"/>
      </w:pPr>
      <w:rPr>
        <w:rFonts w:ascii="Futura Bk" w:hAnsi="Futura Bk"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nsid w:val="7DB30962"/>
    <w:multiLevelType w:val="multilevel"/>
    <w:tmpl w:val="18C8FFA4"/>
    <w:lvl w:ilvl="0">
      <w:numFmt w:val="none"/>
      <w:pStyle w:val="TabCode1st"/>
      <w:lvlText w:val=""/>
      <w:lvlJc w:val="left"/>
      <w:pPr>
        <w:tabs>
          <w:tab w:val="num" w:pos="360"/>
        </w:tabs>
      </w:pPr>
    </w:lvl>
    <w:lvl w:ilvl="1">
      <w:start w:val="1"/>
      <w:numFmt w:val="upperLetter"/>
      <w:lvlText w:val="%2."/>
      <w:lvlJc w:val="left"/>
      <w:pPr>
        <w:tabs>
          <w:tab w:val="num" w:pos="-1440"/>
        </w:tabs>
        <w:ind w:left="-1440" w:hanging="360"/>
      </w:pPr>
      <w:rPr>
        <w:rFonts w:ascii="Arial" w:hAnsi="Arial" w:hint="default"/>
        <w:sz w:val="24"/>
      </w:rPr>
    </w:lvl>
    <w:lvl w:ilvl="2">
      <w:start w:val="1"/>
      <w:numFmt w:val="decimal"/>
      <w:lvlText w:val="%3."/>
      <w:lvlJc w:val="left"/>
      <w:pPr>
        <w:tabs>
          <w:tab w:val="num" w:pos="-1080"/>
        </w:tabs>
        <w:ind w:left="-1440" w:firstLine="0"/>
      </w:pPr>
      <w:rPr>
        <w:rFonts w:hint="default"/>
      </w:rPr>
    </w:lvl>
    <w:lvl w:ilvl="3">
      <w:start w:val="1"/>
      <w:numFmt w:val="lowerLetter"/>
      <w:lvlText w:val="%4)"/>
      <w:lvlJc w:val="left"/>
      <w:pPr>
        <w:tabs>
          <w:tab w:val="num" w:pos="-360"/>
        </w:tabs>
        <w:ind w:left="-720" w:firstLine="0"/>
      </w:pPr>
      <w:rPr>
        <w:rFonts w:hint="default"/>
      </w:rPr>
    </w:lvl>
    <w:lvl w:ilvl="4">
      <w:start w:val="1"/>
      <w:numFmt w:val="decimal"/>
      <w:lvlText w:val="(%5)"/>
      <w:lvlJc w:val="left"/>
      <w:pPr>
        <w:tabs>
          <w:tab w:val="num" w:pos="360"/>
        </w:tabs>
        <w:ind w:left="360" w:hanging="360"/>
      </w:pPr>
      <w:rPr>
        <w:rFonts w:hint="default"/>
      </w:rPr>
    </w:lvl>
    <w:lvl w:ilvl="5">
      <w:start w:val="1"/>
      <w:numFmt w:val="lowerLetter"/>
      <w:lvlText w:val="(%6)"/>
      <w:lvlJc w:val="left"/>
      <w:pPr>
        <w:tabs>
          <w:tab w:val="num" w:pos="1080"/>
        </w:tabs>
        <w:ind w:left="720" w:firstLine="0"/>
      </w:pPr>
      <w:rPr>
        <w:rFonts w:hint="default"/>
      </w:rPr>
    </w:lvl>
    <w:lvl w:ilvl="6">
      <w:start w:val="1"/>
      <w:numFmt w:val="lowerRoman"/>
      <w:lvlText w:val="(%7)"/>
      <w:lvlJc w:val="left"/>
      <w:pPr>
        <w:tabs>
          <w:tab w:val="num" w:pos="1800"/>
        </w:tabs>
        <w:ind w:left="1440" w:firstLine="0"/>
      </w:pPr>
      <w:rPr>
        <w:rFonts w:hint="default"/>
      </w:rPr>
    </w:lvl>
    <w:lvl w:ilvl="7">
      <w:start w:val="1"/>
      <w:numFmt w:val="lowerLetter"/>
      <w:lvlText w:val="(%8)"/>
      <w:lvlJc w:val="left"/>
      <w:pPr>
        <w:tabs>
          <w:tab w:val="num" w:pos="2520"/>
        </w:tabs>
        <w:ind w:left="2160" w:firstLine="0"/>
      </w:pPr>
      <w:rPr>
        <w:rFonts w:hint="default"/>
      </w:rPr>
    </w:lvl>
    <w:lvl w:ilvl="8">
      <w:start w:val="1"/>
      <w:numFmt w:val="lowerRoman"/>
      <w:lvlText w:val="(%9)"/>
      <w:lvlJc w:val="left"/>
      <w:pPr>
        <w:tabs>
          <w:tab w:val="num" w:pos="3240"/>
        </w:tabs>
        <w:ind w:left="2880" w:firstLine="0"/>
      </w:pPr>
      <w:rPr>
        <w:rFonts w:hint="default"/>
      </w:rPr>
    </w:lvl>
  </w:abstractNum>
  <w:abstractNum w:abstractNumId="81">
    <w:nsid w:val="7EFF59D1"/>
    <w:multiLevelType w:val="hybridMultilevel"/>
    <w:tmpl w:val="CE985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9"/>
  </w:num>
  <w:num w:numId="3">
    <w:abstractNumId w:val="7"/>
  </w:num>
  <w:num w:numId="4">
    <w:abstractNumId w:val="6"/>
  </w:num>
  <w:num w:numId="5">
    <w:abstractNumId w:val="3"/>
  </w:num>
  <w:num w:numId="6">
    <w:abstractNumId w:val="77"/>
  </w:num>
  <w:num w:numId="7">
    <w:abstractNumId w:val="23"/>
  </w:num>
  <w:num w:numId="8">
    <w:abstractNumId w:val="57"/>
  </w:num>
  <w:num w:numId="9">
    <w:abstractNumId w:val="53"/>
  </w:num>
  <w:num w:numId="10">
    <w:abstractNumId w:val="34"/>
  </w:num>
  <w:num w:numId="11">
    <w:abstractNumId w:val="67"/>
  </w:num>
  <w:num w:numId="12">
    <w:abstractNumId w:val="73"/>
  </w:num>
  <w:num w:numId="13">
    <w:abstractNumId w:val="5"/>
  </w:num>
  <w:num w:numId="14">
    <w:abstractNumId w:val="4"/>
  </w:num>
  <w:num w:numId="15">
    <w:abstractNumId w:val="8"/>
  </w:num>
  <w:num w:numId="16">
    <w:abstractNumId w:val="2"/>
  </w:num>
  <w:num w:numId="17">
    <w:abstractNumId w:val="1"/>
  </w:num>
  <w:num w:numId="18">
    <w:abstractNumId w:val="0"/>
  </w:num>
  <w:num w:numId="19">
    <w:abstractNumId w:val="80"/>
  </w:num>
  <w:num w:numId="20">
    <w:abstractNumId w:val="71"/>
  </w:num>
  <w:num w:numId="21">
    <w:abstractNumId w:val="76"/>
  </w:num>
  <w:num w:numId="22">
    <w:abstractNumId w:val="30"/>
  </w:num>
  <w:num w:numId="23">
    <w:abstractNumId w:val="47"/>
  </w:num>
  <w:num w:numId="24">
    <w:abstractNumId w:val="20"/>
  </w:num>
  <w:num w:numId="25">
    <w:abstractNumId w:val="78"/>
  </w:num>
  <w:num w:numId="26">
    <w:abstractNumId w:val="52"/>
  </w:num>
  <w:num w:numId="27">
    <w:abstractNumId w:val="15"/>
  </w:num>
  <w:num w:numId="28">
    <w:abstractNumId w:val="19"/>
  </w:num>
  <w:num w:numId="29">
    <w:abstractNumId w:val="28"/>
  </w:num>
  <w:num w:numId="30">
    <w:abstractNumId w:val="32"/>
  </w:num>
  <w:num w:numId="31">
    <w:abstractNumId w:val="10"/>
  </w:num>
  <w:num w:numId="32">
    <w:abstractNumId w:val="38"/>
  </w:num>
  <w:num w:numId="33">
    <w:abstractNumId w:val="79"/>
  </w:num>
  <w:num w:numId="34">
    <w:abstractNumId w:val="13"/>
  </w:num>
  <w:num w:numId="35">
    <w:abstractNumId w:val="55"/>
    <w:lvlOverride w:ilvl="0">
      <w:startOverride w:val="1"/>
    </w:lvlOverride>
  </w:num>
  <w:num w:numId="36">
    <w:abstractNumId w:val="75"/>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4"/>
  </w:num>
  <w:num w:numId="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5"/>
  </w:num>
  <w:num w:numId="44">
    <w:abstractNumId w:val="24"/>
  </w:num>
  <w:num w:numId="45">
    <w:abstractNumId w:val="65"/>
  </w:num>
  <w:num w:numId="4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num>
  <w:num w:numId="50">
    <w:abstractNumId w:val="59"/>
  </w:num>
  <w:num w:numId="51">
    <w:abstractNumId w:val="49"/>
  </w:num>
  <w:num w:numId="52">
    <w:abstractNumId w:val="25"/>
  </w:num>
  <w:num w:numId="53">
    <w:abstractNumId w:val="81"/>
  </w:num>
  <w:num w:numId="54">
    <w:abstractNumId w:val="50"/>
  </w:num>
  <w:num w:numId="55">
    <w:abstractNumId w:val="65"/>
  </w:num>
  <w:num w:numId="5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num>
  <w:num w:numId="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0"/>
  </w:num>
  <w:num w:numId="64">
    <w:abstractNumId w:val="33"/>
  </w:num>
  <w:num w:numId="65">
    <w:abstractNumId w:val="39"/>
  </w:num>
  <w:num w:numId="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
  </w:num>
  <w:num w:numId="74">
    <w:abstractNumId w:val="50"/>
  </w:num>
  <w:num w:numId="7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7"/>
  </w:num>
  <w:num w:numId="8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3"/>
  </w:num>
  <w:num w:numId="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2"/>
  </w:num>
  <w:num w:numId="86">
    <w:abstractNumId w:val="14"/>
  </w:num>
  <w:num w:numId="87">
    <w:abstractNumId w:val="11"/>
  </w:num>
  <w:num w:numId="88">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0"/>
  </w:num>
  <w:num w:numId="9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 w:numId="92">
    <w:abstractNumId w:val="35"/>
  </w:num>
  <w:num w:numId="93">
    <w:abstractNumId w:val="40"/>
  </w:num>
  <w:num w:numId="94">
    <w:abstractNumId w:val="64"/>
  </w:num>
  <w:num w:numId="95">
    <w:abstractNumId w:val="56"/>
  </w:num>
  <w:num w:numId="96">
    <w:abstractNumId w:val="41"/>
  </w:num>
  <w:num w:numId="97">
    <w:abstractNumId w:val="46"/>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5"/>
  </w:num>
  <w:num w:numId="100">
    <w:abstractNumId w:val="43"/>
  </w:num>
  <w:num w:numId="101">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2"/>
  </w:num>
  <w:num w:numId="105">
    <w:abstractNumId w:val="66"/>
  </w:num>
  <w:num w:numId="106">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5"/>
  </w:num>
  <w:num w:numId="10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5"/>
  </w:num>
  <w:num w:numId="11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7"/>
  </w:num>
  <w:num w:numId="12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68"/>
  </w:num>
  <w:num w:numId="1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6"/>
  </w:num>
  <w:num w:numId="16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60"/>
  </w:num>
  <w:num w:numId="179">
    <w:abstractNumId w:val="72"/>
  </w:num>
  <w:num w:numId="180">
    <w:abstractNumId w:val="12"/>
  </w:num>
  <w:num w:numId="181">
    <w:abstractNumId w:val="27"/>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69"/>
  </w:num>
  <w:num w:numId="197">
    <w:abstractNumId w:val="65"/>
  </w:num>
  <w:num w:numId="1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1"/>
  </w:num>
  <w:num w:numId="201">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50"/>
  </w:num>
  <w:num w:numId="20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74"/>
  </w:num>
  <w:num w:numId="205">
    <w:abstractNumId w:val="48"/>
  </w:num>
  <w:num w:numId="206">
    <w:abstractNumId w:val="45"/>
  </w:num>
  <w:num w:numId="207">
    <w:abstractNumId w:val="44"/>
  </w:num>
  <w:num w:numId="208">
    <w:abstractNumId w:val="51"/>
  </w:num>
  <w:num w:numId="209">
    <w:abstractNumId w:val="58"/>
  </w:num>
  <w:num w:numId="210">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6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70"/>
  </w:num>
  <w:num w:numId="21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26"/>
  </w:num>
  <w:num w:numId="218">
    <w:abstractNumId w:val="61"/>
  </w:num>
  <w:num w:numId="219">
    <w:abstractNumId w:val="50"/>
  </w:num>
  <w:numIdMacAtCleanup w:val="2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u, Cheng-Guang">
    <w15:presenceInfo w15:providerId="AD" w15:userId="S-1-5-21-1343024091-879983540-725345543-1301620"/>
  </w15:person>
  <w15:person w15:author="Mohideen, Ghouse S">
    <w15:presenceInfo w15:providerId="AD" w15:userId="S-1-5-21-1343024091-879983540-725345543-19656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bordersDoNotSurroundHeader/>
  <w:bordersDoNotSurroundFooter/>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drawingGridHorizontalSpacing w:val="14"/>
  <w:drawingGridVerticalSpacing w:val="14"/>
  <w:noPunctuationKerning/>
  <w:characterSpacingControl w:val="doNotCompress"/>
  <w:hdrShapeDefaults>
    <o:shapedefaults v:ext="edit" spidmax="2049" strokecolor="#039">
      <v:stroke color="#039" opacity="58982f" weight="9pt"/>
      <o:colormru v:ext="edit" colors="#03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141"/>
    <w:rsid w:val="000012D3"/>
    <w:rsid w:val="00001BC0"/>
    <w:rsid w:val="0000351A"/>
    <w:rsid w:val="00003878"/>
    <w:rsid w:val="00003E7C"/>
    <w:rsid w:val="000055C4"/>
    <w:rsid w:val="00005E53"/>
    <w:rsid w:val="000062CC"/>
    <w:rsid w:val="0000648B"/>
    <w:rsid w:val="000072D9"/>
    <w:rsid w:val="00010E67"/>
    <w:rsid w:val="00010F55"/>
    <w:rsid w:val="00011328"/>
    <w:rsid w:val="00011B45"/>
    <w:rsid w:val="0001249F"/>
    <w:rsid w:val="00012A4B"/>
    <w:rsid w:val="00012A56"/>
    <w:rsid w:val="00012EBE"/>
    <w:rsid w:val="00014506"/>
    <w:rsid w:val="000146A7"/>
    <w:rsid w:val="00014AD0"/>
    <w:rsid w:val="00014C6B"/>
    <w:rsid w:val="0001506F"/>
    <w:rsid w:val="00015840"/>
    <w:rsid w:val="00015CFD"/>
    <w:rsid w:val="00015E82"/>
    <w:rsid w:val="00015EAC"/>
    <w:rsid w:val="000167CA"/>
    <w:rsid w:val="00016943"/>
    <w:rsid w:val="0001738A"/>
    <w:rsid w:val="000177EF"/>
    <w:rsid w:val="00017949"/>
    <w:rsid w:val="00017B09"/>
    <w:rsid w:val="00017CF4"/>
    <w:rsid w:val="00021D5F"/>
    <w:rsid w:val="00021DB3"/>
    <w:rsid w:val="000220FB"/>
    <w:rsid w:val="00022152"/>
    <w:rsid w:val="00022969"/>
    <w:rsid w:val="00022F7F"/>
    <w:rsid w:val="00023402"/>
    <w:rsid w:val="000240A1"/>
    <w:rsid w:val="0002464C"/>
    <w:rsid w:val="00024E3F"/>
    <w:rsid w:val="00024EDD"/>
    <w:rsid w:val="00024F00"/>
    <w:rsid w:val="00025A66"/>
    <w:rsid w:val="00025A72"/>
    <w:rsid w:val="00025F3D"/>
    <w:rsid w:val="00025F48"/>
    <w:rsid w:val="0002699F"/>
    <w:rsid w:val="00027E45"/>
    <w:rsid w:val="00027FD4"/>
    <w:rsid w:val="000305C5"/>
    <w:rsid w:val="00030780"/>
    <w:rsid w:val="00030BA6"/>
    <w:rsid w:val="00030C21"/>
    <w:rsid w:val="00031291"/>
    <w:rsid w:val="000315CD"/>
    <w:rsid w:val="00031E25"/>
    <w:rsid w:val="00031E29"/>
    <w:rsid w:val="00031E3E"/>
    <w:rsid w:val="00033FF6"/>
    <w:rsid w:val="00034C30"/>
    <w:rsid w:val="000356A1"/>
    <w:rsid w:val="00035FC9"/>
    <w:rsid w:val="000363CB"/>
    <w:rsid w:val="000363E8"/>
    <w:rsid w:val="000377AC"/>
    <w:rsid w:val="000403FA"/>
    <w:rsid w:val="0004082A"/>
    <w:rsid w:val="00041145"/>
    <w:rsid w:val="00041AEB"/>
    <w:rsid w:val="00041C8E"/>
    <w:rsid w:val="0004231F"/>
    <w:rsid w:val="00042B9A"/>
    <w:rsid w:val="00042C8B"/>
    <w:rsid w:val="000435E8"/>
    <w:rsid w:val="00043813"/>
    <w:rsid w:val="000447A4"/>
    <w:rsid w:val="00044F64"/>
    <w:rsid w:val="00045BCB"/>
    <w:rsid w:val="0004633F"/>
    <w:rsid w:val="0004635B"/>
    <w:rsid w:val="00046952"/>
    <w:rsid w:val="00046E67"/>
    <w:rsid w:val="000475A2"/>
    <w:rsid w:val="00047764"/>
    <w:rsid w:val="00050AEC"/>
    <w:rsid w:val="00050CEF"/>
    <w:rsid w:val="00050F1C"/>
    <w:rsid w:val="00051980"/>
    <w:rsid w:val="0005286E"/>
    <w:rsid w:val="00052920"/>
    <w:rsid w:val="00053561"/>
    <w:rsid w:val="0005391A"/>
    <w:rsid w:val="00053C48"/>
    <w:rsid w:val="00054427"/>
    <w:rsid w:val="0005443F"/>
    <w:rsid w:val="000546DB"/>
    <w:rsid w:val="00054964"/>
    <w:rsid w:val="00054C6F"/>
    <w:rsid w:val="00054DED"/>
    <w:rsid w:val="00055983"/>
    <w:rsid w:val="00055B43"/>
    <w:rsid w:val="000560FF"/>
    <w:rsid w:val="00056C2F"/>
    <w:rsid w:val="00056C82"/>
    <w:rsid w:val="00057A76"/>
    <w:rsid w:val="00057E63"/>
    <w:rsid w:val="0006080C"/>
    <w:rsid w:val="00060B34"/>
    <w:rsid w:val="00061A81"/>
    <w:rsid w:val="00061C1F"/>
    <w:rsid w:val="00061E8F"/>
    <w:rsid w:val="00062405"/>
    <w:rsid w:val="000624A5"/>
    <w:rsid w:val="000627E8"/>
    <w:rsid w:val="000634D4"/>
    <w:rsid w:val="000637D8"/>
    <w:rsid w:val="00064314"/>
    <w:rsid w:val="000652D6"/>
    <w:rsid w:val="000656C4"/>
    <w:rsid w:val="00065B80"/>
    <w:rsid w:val="00065CC8"/>
    <w:rsid w:val="0006755E"/>
    <w:rsid w:val="00067A03"/>
    <w:rsid w:val="00067B37"/>
    <w:rsid w:val="00067CD2"/>
    <w:rsid w:val="0007010F"/>
    <w:rsid w:val="00070498"/>
    <w:rsid w:val="00071256"/>
    <w:rsid w:val="000714EA"/>
    <w:rsid w:val="000714ED"/>
    <w:rsid w:val="000715CC"/>
    <w:rsid w:val="00071779"/>
    <w:rsid w:val="00071AD7"/>
    <w:rsid w:val="00071C00"/>
    <w:rsid w:val="00071CDC"/>
    <w:rsid w:val="000720EC"/>
    <w:rsid w:val="0007239E"/>
    <w:rsid w:val="00072910"/>
    <w:rsid w:val="00072954"/>
    <w:rsid w:val="00072987"/>
    <w:rsid w:val="000733A1"/>
    <w:rsid w:val="00073862"/>
    <w:rsid w:val="000740F0"/>
    <w:rsid w:val="00074F1E"/>
    <w:rsid w:val="00075618"/>
    <w:rsid w:val="00075849"/>
    <w:rsid w:val="00075CA6"/>
    <w:rsid w:val="00076FFA"/>
    <w:rsid w:val="0007737B"/>
    <w:rsid w:val="000776D8"/>
    <w:rsid w:val="000779BE"/>
    <w:rsid w:val="00080293"/>
    <w:rsid w:val="00081050"/>
    <w:rsid w:val="000814D1"/>
    <w:rsid w:val="00081636"/>
    <w:rsid w:val="00081FEC"/>
    <w:rsid w:val="00082272"/>
    <w:rsid w:val="00083005"/>
    <w:rsid w:val="00083446"/>
    <w:rsid w:val="000836B6"/>
    <w:rsid w:val="00083BAD"/>
    <w:rsid w:val="00083D43"/>
    <w:rsid w:val="00083F28"/>
    <w:rsid w:val="00084229"/>
    <w:rsid w:val="000846FF"/>
    <w:rsid w:val="00084E74"/>
    <w:rsid w:val="000855EC"/>
    <w:rsid w:val="00085713"/>
    <w:rsid w:val="00085AC4"/>
    <w:rsid w:val="00086AE3"/>
    <w:rsid w:val="00090319"/>
    <w:rsid w:val="000907A4"/>
    <w:rsid w:val="00090E7E"/>
    <w:rsid w:val="0009137E"/>
    <w:rsid w:val="00091F42"/>
    <w:rsid w:val="000920F8"/>
    <w:rsid w:val="00092398"/>
    <w:rsid w:val="00092D9F"/>
    <w:rsid w:val="00093215"/>
    <w:rsid w:val="00093281"/>
    <w:rsid w:val="000938CC"/>
    <w:rsid w:val="00094156"/>
    <w:rsid w:val="0009445D"/>
    <w:rsid w:val="0009469A"/>
    <w:rsid w:val="00094AB9"/>
    <w:rsid w:val="0009502A"/>
    <w:rsid w:val="000959C1"/>
    <w:rsid w:val="00095C6F"/>
    <w:rsid w:val="00095D09"/>
    <w:rsid w:val="00096476"/>
    <w:rsid w:val="00096557"/>
    <w:rsid w:val="00096BA8"/>
    <w:rsid w:val="00096EE9"/>
    <w:rsid w:val="000A0040"/>
    <w:rsid w:val="000A08EA"/>
    <w:rsid w:val="000A0A11"/>
    <w:rsid w:val="000A0A1A"/>
    <w:rsid w:val="000A0A9F"/>
    <w:rsid w:val="000A0C7F"/>
    <w:rsid w:val="000A0E39"/>
    <w:rsid w:val="000A0E62"/>
    <w:rsid w:val="000A199F"/>
    <w:rsid w:val="000A3338"/>
    <w:rsid w:val="000A3C18"/>
    <w:rsid w:val="000A3E0D"/>
    <w:rsid w:val="000A4517"/>
    <w:rsid w:val="000A49EA"/>
    <w:rsid w:val="000A4C7E"/>
    <w:rsid w:val="000A4C99"/>
    <w:rsid w:val="000A503B"/>
    <w:rsid w:val="000A5443"/>
    <w:rsid w:val="000A5447"/>
    <w:rsid w:val="000A5593"/>
    <w:rsid w:val="000A5B10"/>
    <w:rsid w:val="000A5EA6"/>
    <w:rsid w:val="000A5FBE"/>
    <w:rsid w:val="000A628F"/>
    <w:rsid w:val="000A6331"/>
    <w:rsid w:val="000A64CF"/>
    <w:rsid w:val="000A6C5C"/>
    <w:rsid w:val="000A7116"/>
    <w:rsid w:val="000A765C"/>
    <w:rsid w:val="000A78A6"/>
    <w:rsid w:val="000B0C77"/>
    <w:rsid w:val="000B0EFB"/>
    <w:rsid w:val="000B13AD"/>
    <w:rsid w:val="000B1730"/>
    <w:rsid w:val="000B1B66"/>
    <w:rsid w:val="000B1BCC"/>
    <w:rsid w:val="000B1CED"/>
    <w:rsid w:val="000B2704"/>
    <w:rsid w:val="000B2AB8"/>
    <w:rsid w:val="000B3241"/>
    <w:rsid w:val="000B4282"/>
    <w:rsid w:val="000B47D4"/>
    <w:rsid w:val="000B47F5"/>
    <w:rsid w:val="000B4949"/>
    <w:rsid w:val="000B4A4E"/>
    <w:rsid w:val="000B4BB1"/>
    <w:rsid w:val="000B4F70"/>
    <w:rsid w:val="000B522A"/>
    <w:rsid w:val="000B564C"/>
    <w:rsid w:val="000B5667"/>
    <w:rsid w:val="000B56B7"/>
    <w:rsid w:val="000B634B"/>
    <w:rsid w:val="000B71D8"/>
    <w:rsid w:val="000B729F"/>
    <w:rsid w:val="000B7ECA"/>
    <w:rsid w:val="000C0583"/>
    <w:rsid w:val="000C0874"/>
    <w:rsid w:val="000C0CF9"/>
    <w:rsid w:val="000C0F6B"/>
    <w:rsid w:val="000C10C5"/>
    <w:rsid w:val="000C1916"/>
    <w:rsid w:val="000C2C09"/>
    <w:rsid w:val="000C3E87"/>
    <w:rsid w:val="000C4CC7"/>
    <w:rsid w:val="000C5B13"/>
    <w:rsid w:val="000C6980"/>
    <w:rsid w:val="000C69B9"/>
    <w:rsid w:val="000C774E"/>
    <w:rsid w:val="000C7794"/>
    <w:rsid w:val="000C7846"/>
    <w:rsid w:val="000C7DC6"/>
    <w:rsid w:val="000D0484"/>
    <w:rsid w:val="000D1513"/>
    <w:rsid w:val="000D1FB8"/>
    <w:rsid w:val="000D2A17"/>
    <w:rsid w:val="000D39E1"/>
    <w:rsid w:val="000D43B2"/>
    <w:rsid w:val="000D4707"/>
    <w:rsid w:val="000D47FA"/>
    <w:rsid w:val="000D4AF8"/>
    <w:rsid w:val="000D50CD"/>
    <w:rsid w:val="000D5BAB"/>
    <w:rsid w:val="000D5CB7"/>
    <w:rsid w:val="000D63A6"/>
    <w:rsid w:val="000D660A"/>
    <w:rsid w:val="000D6E41"/>
    <w:rsid w:val="000D76F1"/>
    <w:rsid w:val="000D7AD1"/>
    <w:rsid w:val="000E08C8"/>
    <w:rsid w:val="000E0CD3"/>
    <w:rsid w:val="000E1686"/>
    <w:rsid w:val="000E170A"/>
    <w:rsid w:val="000E26AB"/>
    <w:rsid w:val="000E26DC"/>
    <w:rsid w:val="000E2BE2"/>
    <w:rsid w:val="000E3048"/>
    <w:rsid w:val="000E35A7"/>
    <w:rsid w:val="000E41C1"/>
    <w:rsid w:val="000E41D3"/>
    <w:rsid w:val="000E4533"/>
    <w:rsid w:val="000E4580"/>
    <w:rsid w:val="000E471E"/>
    <w:rsid w:val="000E49B8"/>
    <w:rsid w:val="000E582F"/>
    <w:rsid w:val="000E6817"/>
    <w:rsid w:val="000E6E31"/>
    <w:rsid w:val="000E7BCB"/>
    <w:rsid w:val="000F12AB"/>
    <w:rsid w:val="000F14F0"/>
    <w:rsid w:val="000F19C4"/>
    <w:rsid w:val="000F1A05"/>
    <w:rsid w:val="000F1F2F"/>
    <w:rsid w:val="000F32FE"/>
    <w:rsid w:val="000F374F"/>
    <w:rsid w:val="000F39A6"/>
    <w:rsid w:val="000F4EED"/>
    <w:rsid w:val="000F50A4"/>
    <w:rsid w:val="000F587D"/>
    <w:rsid w:val="000F5C4F"/>
    <w:rsid w:val="000F5DDD"/>
    <w:rsid w:val="000F636E"/>
    <w:rsid w:val="000F79A5"/>
    <w:rsid w:val="001000E3"/>
    <w:rsid w:val="00100168"/>
    <w:rsid w:val="00100179"/>
    <w:rsid w:val="0010087D"/>
    <w:rsid w:val="001013DB"/>
    <w:rsid w:val="0010151A"/>
    <w:rsid w:val="00101934"/>
    <w:rsid w:val="0010197B"/>
    <w:rsid w:val="00101A24"/>
    <w:rsid w:val="00101D6E"/>
    <w:rsid w:val="00102002"/>
    <w:rsid w:val="00102115"/>
    <w:rsid w:val="001022D3"/>
    <w:rsid w:val="001026C6"/>
    <w:rsid w:val="0010287D"/>
    <w:rsid w:val="001029BE"/>
    <w:rsid w:val="00103AE5"/>
    <w:rsid w:val="00103BF7"/>
    <w:rsid w:val="0010487A"/>
    <w:rsid w:val="00104E24"/>
    <w:rsid w:val="001053F9"/>
    <w:rsid w:val="0010608F"/>
    <w:rsid w:val="00106445"/>
    <w:rsid w:val="00106477"/>
    <w:rsid w:val="001065B6"/>
    <w:rsid w:val="001065F9"/>
    <w:rsid w:val="0010688D"/>
    <w:rsid w:val="00106C8D"/>
    <w:rsid w:val="00106D54"/>
    <w:rsid w:val="00106D8C"/>
    <w:rsid w:val="00106EF5"/>
    <w:rsid w:val="00107043"/>
    <w:rsid w:val="001072A2"/>
    <w:rsid w:val="001074D6"/>
    <w:rsid w:val="0010773C"/>
    <w:rsid w:val="00110060"/>
    <w:rsid w:val="0011045D"/>
    <w:rsid w:val="001107E6"/>
    <w:rsid w:val="00110E4C"/>
    <w:rsid w:val="00111228"/>
    <w:rsid w:val="00111399"/>
    <w:rsid w:val="00111838"/>
    <w:rsid w:val="00112106"/>
    <w:rsid w:val="0011211A"/>
    <w:rsid w:val="0011269B"/>
    <w:rsid w:val="00112D25"/>
    <w:rsid w:val="001131F9"/>
    <w:rsid w:val="00113A1E"/>
    <w:rsid w:val="00114673"/>
    <w:rsid w:val="001154A6"/>
    <w:rsid w:val="0011568A"/>
    <w:rsid w:val="00116106"/>
    <w:rsid w:val="00116532"/>
    <w:rsid w:val="00116572"/>
    <w:rsid w:val="001169C8"/>
    <w:rsid w:val="00116FE8"/>
    <w:rsid w:val="0011718D"/>
    <w:rsid w:val="001206BA"/>
    <w:rsid w:val="00121229"/>
    <w:rsid w:val="0012177E"/>
    <w:rsid w:val="00122A5A"/>
    <w:rsid w:val="00122E75"/>
    <w:rsid w:val="001233F0"/>
    <w:rsid w:val="00125120"/>
    <w:rsid w:val="001255BA"/>
    <w:rsid w:val="00126613"/>
    <w:rsid w:val="00126801"/>
    <w:rsid w:val="00126BFB"/>
    <w:rsid w:val="00126D67"/>
    <w:rsid w:val="00126FDB"/>
    <w:rsid w:val="00127227"/>
    <w:rsid w:val="00127E88"/>
    <w:rsid w:val="001301BA"/>
    <w:rsid w:val="00130A91"/>
    <w:rsid w:val="00131708"/>
    <w:rsid w:val="00131B37"/>
    <w:rsid w:val="001329A7"/>
    <w:rsid w:val="00133698"/>
    <w:rsid w:val="001347E4"/>
    <w:rsid w:val="00134805"/>
    <w:rsid w:val="00134820"/>
    <w:rsid w:val="001348C1"/>
    <w:rsid w:val="00134BF9"/>
    <w:rsid w:val="00134DAF"/>
    <w:rsid w:val="0013532C"/>
    <w:rsid w:val="001354DC"/>
    <w:rsid w:val="0013680A"/>
    <w:rsid w:val="00136A3B"/>
    <w:rsid w:val="00136F42"/>
    <w:rsid w:val="00137310"/>
    <w:rsid w:val="001377CC"/>
    <w:rsid w:val="001405B5"/>
    <w:rsid w:val="001425F0"/>
    <w:rsid w:val="00143531"/>
    <w:rsid w:val="001441CB"/>
    <w:rsid w:val="001445A8"/>
    <w:rsid w:val="00144754"/>
    <w:rsid w:val="00144B18"/>
    <w:rsid w:val="00145074"/>
    <w:rsid w:val="001450E5"/>
    <w:rsid w:val="00145818"/>
    <w:rsid w:val="00145896"/>
    <w:rsid w:val="00145A84"/>
    <w:rsid w:val="00145DF4"/>
    <w:rsid w:val="00145FB7"/>
    <w:rsid w:val="001461D3"/>
    <w:rsid w:val="00147078"/>
    <w:rsid w:val="00147432"/>
    <w:rsid w:val="00150464"/>
    <w:rsid w:val="00150BB5"/>
    <w:rsid w:val="00150C1C"/>
    <w:rsid w:val="001511C2"/>
    <w:rsid w:val="001521D3"/>
    <w:rsid w:val="00152C75"/>
    <w:rsid w:val="00152CA6"/>
    <w:rsid w:val="00152EFA"/>
    <w:rsid w:val="00153310"/>
    <w:rsid w:val="0015344F"/>
    <w:rsid w:val="0015384D"/>
    <w:rsid w:val="001542FD"/>
    <w:rsid w:val="00154730"/>
    <w:rsid w:val="00154E05"/>
    <w:rsid w:val="001555B1"/>
    <w:rsid w:val="00156120"/>
    <w:rsid w:val="0015656F"/>
    <w:rsid w:val="0015662F"/>
    <w:rsid w:val="0015704E"/>
    <w:rsid w:val="001575A8"/>
    <w:rsid w:val="001603A4"/>
    <w:rsid w:val="001603D6"/>
    <w:rsid w:val="001604A2"/>
    <w:rsid w:val="00160AFF"/>
    <w:rsid w:val="001610A6"/>
    <w:rsid w:val="001611D3"/>
    <w:rsid w:val="0016239E"/>
    <w:rsid w:val="0016298E"/>
    <w:rsid w:val="00162A7A"/>
    <w:rsid w:val="00162AC0"/>
    <w:rsid w:val="00162BDB"/>
    <w:rsid w:val="00165576"/>
    <w:rsid w:val="00165D7E"/>
    <w:rsid w:val="00165F0A"/>
    <w:rsid w:val="00166829"/>
    <w:rsid w:val="00166B17"/>
    <w:rsid w:val="001675E7"/>
    <w:rsid w:val="001676D3"/>
    <w:rsid w:val="00167ACF"/>
    <w:rsid w:val="00167DA0"/>
    <w:rsid w:val="001707F3"/>
    <w:rsid w:val="001710A1"/>
    <w:rsid w:val="0017167D"/>
    <w:rsid w:val="00171F28"/>
    <w:rsid w:val="00172A79"/>
    <w:rsid w:val="00172AFF"/>
    <w:rsid w:val="00172D1A"/>
    <w:rsid w:val="00172F3D"/>
    <w:rsid w:val="00173862"/>
    <w:rsid w:val="00173D37"/>
    <w:rsid w:val="001740D8"/>
    <w:rsid w:val="0017487A"/>
    <w:rsid w:val="00174A9D"/>
    <w:rsid w:val="00175366"/>
    <w:rsid w:val="00175620"/>
    <w:rsid w:val="001759F1"/>
    <w:rsid w:val="00175B06"/>
    <w:rsid w:val="00176036"/>
    <w:rsid w:val="001763AB"/>
    <w:rsid w:val="001764B2"/>
    <w:rsid w:val="00176C1C"/>
    <w:rsid w:val="00176E48"/>
    <w:rsid w:val="00180B8D"/>
    <w:rsid w:val="0018194F"/>
    <w:rsid w:val="00181B97"/>
    <w:rsid w:val="00183768"/>
    <w:rsid w:val="00184B5C"/>
    <w:rsid w:val="00185962"/>
    <w:rsid w:val="00185B8C"/>
    <w:rsid w:val="0018608B"/>
    <w:rsid w:val="00186EC9"/>
    <w:rsid w:val="00186FBE"/>
    <w:rsid w:val="00187141"/>
    <w:rsid w:val="00187377"/>
    <w:rsid w:val="00187541"/>
    <w:rsid w:val="00190011"/>
    <w:rsid w:val="00190CB4"/>
    <w:rsid w:val="00191AB7"/>
    <w:rsid w:val="00191BE5"/>
    <w:rsid w:val="00191E4C"/>
    <w:rsid w:val="00191FBD"/>
    <w:rsid w:val="00192DAF"/>
    <w:rsid w:val="00193124"/>
    <w:rsid w:val="001932B7"/>
    <w:rsid w:val="00193707"/>
    <w:rsid w:val="00193962"/>
    <w:rsid w:val="00193998"/>
    <w:rsid w:val="00193BCC"/>
    <w:rsid w:val="00193D2B"/>
    <w:rsid w:val="00193FA6"/>
    <w:rsid w:val="00194067"/>
    <w:rsid w:val="001944C9"/>
    <w:rsid w:val="00194A09"/>
    <w:rsid w:val="00195051"/>
    <w:rsid w:val="00195D52"/>
    <w:rsid w:val="0019654F"/>
    <w:rsid w:val="00196786"/>
    <w:rsid w:val="0019737F"/>
    <w:rsid w:val="001974CB"/>
    <w:rsid w:val="00197CCA"/>
    <w:rsid w:val="00197E47"/>
    <w:rsid w:val="001A0821"/>
    <w:rsid w:val="001A0B6C"/>
    <w:rsid w:val="001A1111"/>
    <w:rsid w:val="001A1266"/>
    <w:rsid w:val="001A13AB"/>
    <w:rsid w:val="001A1A04"/>
    <w:rsid w:val="001A2377"/>
    <w:rsid w:val="001A24B7"/>
    <w:rsid w:val="001A2D03"/>
    <w:rsid w:val="001A3091"/>
    <w:rsid w:val="001A3429"/>
    <w:rsid w:val="001A39F7"/>
    <w:rsid w:val="001A3A7B"/>
    <w:rsid w:val="001A4356"/>
    <w:rsid w:val="001A5653"/>
    <w:rsid w:val="001A66B1"/>
    <w:rsid w:val="001A6B67"/>
    <w:rsid w:val="001A7B2F"/>
    <w:rsid w:val="001A7E96"/>
    <w:rsid w:val="001A7F3B"/>
    <w:rsid w:val="001B02DC"/>
    <w:rsid w:val="001B0910"/>
    <w:rsid w:val="001B0DFE"/>
    <w:rsid w:val="001B0EE1"/>
    <w:rsid w:val="001B1655"/>
    <w:rsid w:val="001B2A03"/>
    <w:rsid w:val="001B2BA4"/>
    <w:rsid w:val="001B2CD0"/>
    <w:rsid w:val="001B32C5"/>
    <w:rsid w:val="001B3964"/>
    <w:rsid w:val="001B3D72"/>
    <w:rsid w:val="001B472E"/>
    <w:rsid w:val="001B4D02"/>
    <w:rsid w:val="001B51D5"/>
    <w:rsid w:val="001B6EF6"/>
    <w:rsid w:val="001B7558"/>
    <w:rsid w:val="001C03D9"/>
    <w:rsid w:val="001C080F"/>
    <w:rsid w:val="001C0E3A"/>
    <w:rsid w:val="001C10F3"/>
    <w:rsid w:val="001C1606"/>
    <w:rsid w:val="001C1771"/>
    <w:rsid w:val="001C1B56"/>
    <w:rsid w:val="001C2389"/>
    <w:rsid w:val="001C2799"/>
    <w:rsid w:val="001C2B28"/>
    <w:rsid w:val="001C3C12"/>
    <w:rsid w:val="001C4439"/>
    <w:rsid w:val="001C57FB"/>
    <w:rsid w:val="001C5809"/>
    <w:rsid w:val="001C5881"/>
    <w:rsid w:val="001C5AEA"/>
    <w:rsid w:val="001C5CA6"/>
    <w:rsid w:val="001C5F62"/>
    <w:rsid w:val="001C61BF"/>
    <w:rsid w:val="001C6245"/>
    <w:rsid w:val="001C7769"/>
    <w:rsid w:val="001C7C09"/>
    <w:rsid w:val="001C7C59"/>
    <w:rsid w:val="001C7CD7"/>
    <w:rsid w:val="001C7D65"/>
    <w:rsid w:val="001C7DDE"/>
    <w:rsid w:val="001D0444"/>
    <w:rsid w:val="001D047E"/>
    <w:rsid w:val="001D0CAE"/>
    <w:rsid w:val="001D0D96"/>
    <w:rsid w:val="001D0FD0"/>
    <w:rsid w:val="001D11AA"/>
    <w:rsid w:val="001D1827"/>
    <w:rsid w:val="001D2D03"/>
    <w:rsid w:val="001D2D32"/>
    <w:rsid w:val="001D2D93"/>
    <w:rsid w:val="001D2E55"/>
    <w:rsid w:val="001D4531"/>
    <w:rsid w:val="001D4714"/>
    <w:rsid w:val="001D4CC0"/>
    <w:rsid w:val="001D4DB1"/>
    <w:rsid w:val="001D5B19"/>
    <w:rsid w:val="001D5DDE"/>
    <w:rsid w:val="001D6D2C"/>
    <w:rsid w:val="001D7236"/>
    <w:rsid w:val="001D7497"/>
    <w:rsid w:val="001D74A6"/>
    <w:rsid w:val="001D7995"/>
    <w:rsid w:val="001D7ACA"/>
    <w:rsid w:val="001E0017"/>
    <w:rsid w:val="001E02E0"/>
    <w:rsid w:val="001E03CC"/>
    <w:rsid w:val="001E05DB"/>
    <w:rsid w:val="001E0832"/>
    <w:rsid w:val="001E0AA6"/>
    <w:rsid w:val="001E0FDC"/>
    <w:rsid w:val="001E134D"/>
    <w:rsid w:val="001E1640"/>
    <w:rsid w:val="001E18E2"/>
    <w:rsid w:val="001E2851"/>
    <w:rsid w:val="001E328D"/>
    <w:rsid w:val="001E3AD7"/>
    <w:rsid w:val="001E4173"/>
    <w:rsid w:val="001E49BD"/>
    <w:rsid w:val="001E4B74"/>
    <w:rsid w:val="001E4CAA"/>
    <w:rsid w:val="001E4CD2"/>
    <w:rsid w:val="001E540A"/>
    <w:rsid w:val="001E584B"/>
    <w:rsid w:val="001E5B74"/>
    <w:rsid w:val="001E667C"/>
    <w:rsid w:val="001E67F3"/>
    <w:rsid w:val="001E70FB"/>
    <w:rsid w:val="001E7FC7"/>
    <w:rsid w:val="001F0272"/>
    <w:rsid w:val="001F03D7"/>
    <w:rsid w:val="001F053E"/>
    <w:rsid w:val="001F0BF2"/>
    <w:rsid w:val="001F150E"/>
    <w:rsid w:val="001F18B5"/>
    <w:rsid w:val="001F197C"/>
    <w:rsid w:val="001F1C19"/>
    <w:rsid w:val="001F1D11"/>
    <w:rsid w:val="001F35E6"/>
    <w:rsid w:val="001F39DB"/>
    <w:rsid w:val="001F3DA9"/>
    <w:rsid w:val="001F4250"/>
    <w:rsid w:val="001F4CDD"/>
    <w:rsid w:val="001F54F1"/>
    <w:rsid w:val="001F6E7B"/>
    <w:rsid w:val="001F7E4D"/>
    <w:rsid w:val="001F7EC0"/>
    <w:rsid w:val="00200131"/>
    <w:rsid w:val="00200521"/>
    <w:rsid w:val="0020089B"/>
    <w:rsid w:val="00200D56"/>
    <w:rsid w:val="00201051"/>
    <w:rsid w:val="00201B74"/>
    <w:rsid w:val="00201BA6"/>
    <w:rsid w:val="00201CA8"/>
    <w:rsid w:val="002023CC"/>
    <w:rsid w:val="00202572"/>
    <w:rsid w:val="0020265A"/>
    <w:rsid w:val="00202D3F"/>
    <w:rsid w:val="0020353F"/>
    <w:rsid w:val="00203FC7"/>
    <w:rsid w:val="00205150"/>
    <w:rsid w:val="00205BD5"/>
    <w:rsid w:val="00205DD0"/>
    <w:rsid w:val="00205DEE"/>
    <w:rsid w:val="0020693E"/>
    <w:rsid w:val="00206CDE"/>
    <w:rsid w:val="00206E71"/>
    <w:rsid w:val="00207462"/>
    <w:rsid w:val="002074A5"/>
    <w:rsid w:val="00207776"/>
    <w:rsid w:val="00207B22"/>
    <w:rsid w:val="00207F03"/>
    <w:rsid w:val="00207FA6"/>
    <w:rsid w:val="00211385"/>
    <w:rsid w:val="00213903"/>
    <w:rsid w:val="00213B33"/>
    <w:rsid w:val="00214033"/>
    <w:rsid w:val="002152C6"/>
    <w:rsid w:val="00215907"/>
    <w:rsid w:val="002159FE"/>
    <w:rsid w:val="00216896"/>
    <w:rsid w:val="00216B64"/>
    <w:rsid w:val="00216C64"/>
    <w:rsid w:val="00217249"/>
    <w:rsid w:val="0021773E"/>
    <w:rsid w:val="002203FA"/>
    <w:rsid w:val="00220E75"/>
    <w:rsid w:val="00221143"/>
    <w:rsid w:val="00221DF3"/>
    <w:rsid w:val="002226D8"/>
    <w:rsid w:val="0022289F"/>
    <w:rsid w:val="002229A1"/>
    <w:rsid w:val="00222C93"/>
    <w:rsid w:val="00222F1E"/>
    <w:rsid w:val="00223501"/>
    <w:rsid w:val="0022391C"/>
    <w:rsid w:val="00223A62"/>
    <w:rsid w:val="00224155"/>
    <w:rsid w:val="0022464C"/>
    <w:rsid w:val="00224693"/>
    <w:rsid w:val="002249B5"/>
    <w:rsid w:val="00224A13"/>
    <w:rsid w:val="00224A2B"/>
    <w:rsid w:val="00224A3E"/>
    <w:rsid w:val="00224E06"/>
    <w:rsid w:val="002250D4"/>
    <w:rsid w:val="00225715"/>
    <w:rsid w:val="00225CCF"/>
    <w:rsid w:val="0022646C"/>
    <w:rsid w:val="00227011"/>
    <w:rsid w:val="0023083A"/>
    <w:rsid w:val="002309DD"/>
    <w:rsid w:val="00230B46"/>
    <w:rsid w:val="00230BEE"/>
    <w:rsid w:val="00230F92"/>
    <w:rsid w:val="002312EE"/>
    <w:rsid w:val="00231412"/>
    <w:rsid w:val="002314F2"/>
    <w:rsid w:val="00231776"/>
    <w:rsid w:val="00231E0B"/>
    <w:rsid w:val="0023227B"/>
    <w:rsid w:val="002323F8"/>
    <w:rsid w:val="002328A8"/>
    <w:rsid w:val="00232A34"/>
    <w:rsid w:val="00232C70"/>
    <w:rsid w:val="00232E6C"/>
    <w:rsid w:val="00233754"/>
    <w:rsid w:val="0023404D"/>
    <w:rsid w:val="002341B4"/>
    <w:rsid w:val="002346AD"/>
    <w:rsid w:val="002352D0"/>
    <w:rsid w:val="00235841"/>
    <w:rsid w:val="002361E7"/>
    <w:rsid w:val="00236497"/>
    <w:rsid w:val="0023687D"/>
    <w:rsid w:val="002376A9"/>
    <w:rsid w:val="0023785B"/>
    <w:rsid w:val="002404B7"/>
    <w:rsid w:val="00241F25"/>
    <w:rsid w:val="00243378"/>
    <w:rsid w:val="002434C1"/>
    <w:rsid w:val="00243688"/>
    <w:rsid w:val="00243E2C"/>
    <w:rsid w:val="00244C1C"/>
    <w:rsid w:val="00244C6E"/>
    <w:rsid w:val="00244C93"/>
    <w:rsid w:val="00244E21"/>
    <w:rsid w:val="00246AA0"/>
    <w:rsid w:val="00246C31"/>
    <w:rsid w:val="00247D08"/>
    <w:rsid w:val="00247F29"/>
    <w:rsid w:val="0025016F"/>
    <w:rsid w:val="002504F0"/>
    <w:rsid w:val="002508A0"/>
    <w:rsid w:val="00251161"/>
    <w:rsid w:val="00251564"/>
    <w:rsid w:val="00251871"/>
    <w:rsid w:val="0025192A"/>
    <w:rsid w:val="00253983"/>
    <w:rsid w:val="00253BE2"/>
    <w:rsid w:val="0025417F"/>
    <w:rsid w:val="00254A00"/>
    <w:rsid w:val="00254FD5"/>
    <w:rsid w:val="00255409"/>
    <w:rsid w:val="00255753"/>
    <w:rsid w:val="00255817"/>
    <w:rsid w:val="00256255"/>
    <w:rsid w:val="00256374"/>
    <w:rsid w:val="00256433"/>
    <w:rsid w:val="002564ED"/>
    <w:rsid w:val="0025655F"/>
    <w:rsid w:val="002566B3"/>
    <w:rsid w:val="002569D3"/>
    <w:rsid w:val="00256B2C"/>
    <w:rsid w:val="002602A7"/>
    <w:rsid w:val="0026057B"/>
    <w:rsid w:val="00260967"/>
    <w:rsid w:val="00260D67"/>
    <w:rsid w:val="002610C9"/>
    <w:rsid w:val="0026279C"/>
    <w:rsid w:val="002627C0"/>
    <w:rsid w:val="0026285D"/>
    <w:rsid w:val="002628B3"/>
    <w:rsid w:val="002636C3"/>
    <w:rsid w:val="0026399D"/>
    <w:rsid w:val="00263BC6"/>
    <w:rsid w:val="0026472C"/>
    <w:rsid w:val="00264860"/>
    <w:rsid w:val="00266159"/>
    <w:rsid w:val="0026642B"/>
    <w:rsid w:val="002665A4"/>
    <w:rsid w:val="002668AD"/>
    <w:rsid w:val="00266BF5"/>
    <w:rsid w:val="00266C09"/>
    <w:rsid w:val="002670B1"/>
    <w:rsid w:val="002671BB"/>
    <w:rsid w:val="00267381"/>
    <w:rsid w:val="00267724"/>
    <w:rsid w:val="00267AD0"/>
    <w:rsid w:val="00267EF7"/>
    <w:rsid w:val="00270970"/>
    <w:rsid w:val="002718F5"/>
    <w:rsid w:val="0027287B"/>
    <w:rsid w:val="00272AEB"/>
    <w:rsid w:val="00273B9B"/>
    <w:rsid w:val="00273E8D"/>
    <w:rsid w:val="00274628"/>
    <w:rsid w:val="00274BE1"/>
    <w:rsid w:val="00275C9B"/>
    <w:rsid w:val="00276517"/>
    <w:rsid w:val="0027687E"/>
    <w:rsid w:val="00276A59"/>
    <w:rsid w:val="00276FD3"/>
    <w:rsid w:val="0027744F"/>
    <w:rsid w:val="002775C3"/>
    <w:rsid w:val="00277609"/>
    <w:rsid w:val="00280863"/>
    <w:rsid w:val="0028097C"/>
    <w:rsid w:val="00280F38"/>
    <w:rsid w:val="00281C4E"/>
    <w:rsid w:val="00282765"/>
    <w:rsid w:val="00282ED7"/>
    <w:rsid w:val="002832C1"/>
    <w:rsid w:val="002833DF"/>
    <w:rsid w:val="00283997"/>
    <w:rsid w:val="00283A83"/>
    <w:rsid w:val="00283BE8"/>
    <w:rsid w:val="00284349"/>
    <w:rsid w:val="00284508"/>
    <w:rsid w:val="00284713"/>
    <w:rsid w:val="00284EF2"/>
    <w:rsid w:val="00285EB0"/>
    <w:rsid w:val="00286049"/>
    <w:rsid w:val="00286532"/>
    <w:rsid w:val="002868FC"/>
    <w:rsid w:val="002869E2"/>
    <w:rsid w:val="00286B6F"/>
    <w:rsid w:val="002879EA"/>
    <w:rsid w:val="00287AB6"/>
    <w:rsid w:val="00287B02"/>
    <w:rsid w:val="0029009E"/>
    <w:rsid w:val="002900D0"/>
    <w:rsid w:val="00290140"/>
    <w:rsid w:val="00290932"/>
    <w:rsid w:val="00290A4D"/>
    <w:rsid w:val="0029139F"/>
    <w:rsid w:val="0029199D"/>
    <w:rsid w:val="00291F3F"/>
    <w:rsid w:val="0029209A"/>
    <w:rsid w:val="002922FD"/>
    <w:rsid w:val="00292693"/>
    <w:rsid w:val="00292A41"/>
    <w:rsid w:val="00292B29"/>
    <w:rsid w:val="00292DB2"/>
    <w:rsid w:val="0029307C"/>
    <w:rsid w:val="00294110"/>
    <w:rsid w:val="00294631"/>
    <w:rsid w:val="00294A0C"/>
    <w:rsid w:val="00294CBD"/>
    <w:rsid w:val="00294CF7"/>
    <w:rsid w:val="00294DE8"/>
    <w:rsid w:val="00295042"/>
    <w:rsid w:val="00295856"/>
    <w:rsid w:val="0029597F"/>
    <w:rsid w:val="0029621C"/>
    <w:rsid w:val="002968FE"/>
    <w:rsid w:val="00297249"/>
    <w:rsid w:val="00297269"/>
    <w:rsid w:val="00297586"/>
    <w:rsid w:val="0029794A"/>
    <w:rsid w:val="002979CC"/>
    <w:rsid w:val="00297D25"/>
    <w:rsid w:val="002A1730"/>
    <w:rsid w:val="002A1829"/>
    <w:rsid w:val="002A3639"/>
    <w:rsid w:val="002A384E"/>
    <w:rsid w:val="002A3F13"/>
    <w:rsid w:val="002A472E"/>
    <w:rsid w:val="002A48B4"/>
    <w:rsid w:val="002A48C9"/>
    <w:rsid w:val="002A4C1C"/>
    <w:rsid w:val="002A4CD4"/>
    <w:rsid w:val="002A528C"/>
    <w:rsid w:val="002A6178"/>
    <w:rsid w:val="002A646A"/>
    <w:rsid w:val="002A670A"/>
    <w:rsid w:val="002A6C91"/>
    <w:rsid w:val="002A6DF7"/>
    <w:rsid w:val="002A733E"/>
    <w:rsid w:val="002A7FF1"/>
    <w:rsid w:val="002B0618"/>
    <w:rsid w:val="002B0C8A"/>
    <w:rsid w:val="002B12FE"/>
    <w:rsid w:val="002B1F15"/>
    <w:rsid w:val="002B262D"/>
    <w:rsid w:val="002B2697"/>
    <w:rsid w:val="002B2781"/>
    <w:rsid w:val="002B2B16"/>
    <w:rsid w:val="002B2FA1"/>
    <w:rsid w:val="002B301F"/>
    <w:rsid w:val="002B3525"/>
    <w:rsid w:val="002B375E"/>
    <w:rsid w:val="002B3B10"/>
    <w:rsid w:val="002B3C37"/>
    <w:rsid w:val="002B3EBB"/>
    <w:rsid w:val="002B49FF"/>
    <w:rsid w:val="002B54A5"/>
    <w:rsid w:val="002B5BAD"/>
    <w:rsid w:val="002B68D2"/>
    <w:rsid w:val="002B69D3"/>
    <w:rsid w:val="002B76A3"/>
    <w:rsid w:val="002B7B70"/>
    <w:rsid w:val="002C01CE"/>
    <w:rsid w:val="002C0E6D"/>
    <w:rsid w:val="002C3164"/>
    <w:rsid w:val="002C31D5"/>
    <w:rsid w:val="002C33AD"/>
    <w:rsid w:val="002C38F3"/>
    <w:rsid w:val="002C4ADD"/>
    <w:rsid w:val="002C5529"/>
    <w:rsid w:val="002C5C43"/>
    <w:rsid w:val="002C674E"/>
    <w:rsid w:val="002C6CED"/>
    <w:rsid w:val="002C7664"/>
    <w:rsid w:val="002C7D7A"/>
    <w:rsid w:val="002D0674"/>
    <w:rsid w:val="002D0692"/>
    <w:rsid w:val="002D0D68"/>
    <w:rsid w:val="002D117C"/>
    <w:rsid w:val="002D11D3"/>
    <w:rsid w:val="002D1793"/>
    <w:rsid w:val="002D1B43"/>
    <w:rsid w:val="002D2009"/>
    <w:rsid w:val="002D2386"/>
    <w:rsid w:val="002D2DA2"/>
    <w:rsid w:val="002D31C1"/>
    <w:rsid w:val="002D3685"/>
    <w:rsid w:val="002D3B60"/>
    <w:rsid w:val="002D3CBA"/>
    <w:rsid w:val="002D44F0"/>
    <w:rsid w:val="002D4E48"/>
    <w:rsid w:val="002D50DE"/>
    <w:rsid w:val="002D5D9C"/>
    <w:rsid w:val="002D629B"/>
    <w:rsid w:val="002D679A"/>
    <w:rsid w:val="002D6983"/>
    <w:rsid w:val="002D6A5E"/>
    <w:rsid w:val="002D6AE8"/>
    <w:rsid w:val="002D7203"/>
    <w:rsid w:val="002D7572"/>
    <w:rsid w:val="002D7631"/>
    <w:rsid w:val="002D76F8"/>
    <w:rsid w:val="002D786C"/>
    <w:rsid w:val="002D7E46"/>
    <w:rsid w:val="002E01B9"/>
    <w:rsid w:val="002E039E"/>
    <w:rsid w:val="002E07D2"/>
    <w:rsid w:val="002E0882"/>
    <w:rsid w:val="002E0A65"/>
    <w:rsid w:val="002E0BC8"/>
    <w:rsid w:val="002E187B"/>
    <w:rsid w:val="002E1CFA"/>
    <w:rsid w:val="002E1DFA"/>
    <w:rsid w:val="002E1E58"/>
    <w:rsid w:val="002E2BF7"/>
    <w:rsid w:val="002E2CEA"/>
    <w:rsid w:val="002E3092"/>
    <w:rsid w:val="002E3AF6"/>
    <w:rsid w:val="002E40F1"/>
    <w:rsid w:val="002E49DB"/>
    <w:rsid w:val="002E4EBE"/>
    <w:rsid w:val="002E58AC"/>
    <w:rsid w:val="002E72C7"/>
    <w:rsid w:val="002E75C7"/>
    <w:rsid w:val="002E7AF5"/>
    <w:rsid w:val="002F04F6"/>
    <w:rsid w:val="002F0B1C"/>
    <w:rsid w:val="002F0D40"/>
    <w:rsid w:val="002F10B3"/>
    <w:rsid w:val="002F163B"/>
    <w:rsid w:val="002F17DD"/>
    <w:rsid w:val="002F1FED"/>
    <w:rsid w:val="002F35A6"/>
    <w:rsid w:val="002F4336"/>
    <w:rsid w:val="002F477D"/>
    <w:rsid w:val="002F49ED"/>
    <w:rsid w:val="002F4F17"/>
    <w:rsid w:val="002F4F77"/>
    <w:rsid w:val="002F5370"/>
    <w:rsid w:val="002F5714"/>
    <w:rsid w:val="002F57D9"/>
    <w:rsid w:val="002F608F"/>
    <w:rsid w:val="002F6988"/>
    <w:rsid w:val="002F698F"/>
    <w:rsid w:val="00300484"/>
    <w:rsid w:val="003005E8"/>
    <w:rsid w:val="00300A62"/>
    <w:rsid w:val="00300B4A"/>
    <w:rsid w:val="00300BEF"/>
    <w:rsid w:val="00301B42"/>
    <w:rsid w:val="0030247A"/>
    <w:rsid w:val="00302CE9"/>
    <w:rsid w:val="00302E81"/>
    <w:rsid w:val="0030303B"/>
    <w:rsid w:val="003037DA"/>
    <w:rsid w:val="0030417D"/>
    <w:rsid w:val="00304386"/>
    <w:rsid w:val="0030457A"/>
    <w:rsid w:val="00304699"/>
    <w:rsid w:val="00304934"/>
    <w:rsid w:val="00304984"/>
    <w:rsid w:val="00304D75"/>
    <w:rsid w:val="00304F17"/>
    <w:rsid w:val="00305059"/>
    <w:rsid w:val="00305E3A"/>
    <w:rsid w:val="003065D9"/>
    <w:rsid w:val="00306AE1"/>
    <w:rsid w:val="00306BAE"/>
    <w:rsid w:val="00307769"/>
    <w:rsid w:val="003078F3"/>
    <w:rsid w:val="003079F6"/>
    <w:rsid w:val="00307AFE"/>
    <w:rsid w:val="00307F6A"/>
    <w:rsid w:val="003100C3"/>
    <w:rsid w:val="00310A30"/>
    <w:rsid w:val="00310B61"/>
    <w:rsid w:val="00311C6E"/>
    <w:rsid w:val="0031267C"/>
    <w:rsid w:val="003133BF"/>
    <w:rsid w:val="003142C9"/>
    <w:rsid w:val="003144B0"/>
    <w:rsid w:val="00314F6B"/>
    <w:rsid w:val="003150E3"/>
    <w:rsid w:val="00315215"/>
    <w:rsid w:val="00315478"/>
    <w:rsid w:val="0031570B"/>
    <w:rsid w:val="00315AA7"/>
    <w:rsid w:val="003166ED"/>
    <w:rsid w:val="003168FD"/>
    <w:rsid w:val="00317432"/>
    <w:rsid w:val="0032030E"/>
    <w:rsid w:val="0032077F"/>
    <w:rsid w:val="00320957"/>
    <w:rsid w:val="0032155B"/>
    <w:rsid w:val="00321B92"/>
    <w:rsid w:val="00322696"/>
    <w:rsid w:val="0032284A"/>
    <w:rsid w:val="00322C6C"/>
    <w:rsid w:val="00322E67"/>
    <w:rsid w:val="003231B1"/>
    <w:rsid w:val="00323353"/>
    <w:rsid w:val="003246D1"/>
    <w:rsid w:val="003250F3"/>
    <w:rsid w:val="0032532C"/>
    <w:rsid w:val="0032577F"/>
    <w:rsid w:val="00325DD7"/>
    <w:rsid w:val="00325F01"/>
    <w:rsid w:val="00326551"/>
    <w:rsid w:val="003265FC"/>
    <w:rsid w:val="00327140"/>
    <w:rsid w:val="003276D5"/>
    <w:rsid w:val="003304B1"/>
    <w:rsid w:val="003305B8"/>
    <w:rsid w:val="003309B2"/>
    <w:rsid w:val="003318F3"/>
    <w:rsid w:val="00331C9B"/>
    <w:rsid w:val="003325CE"/>
    <w:rsid w:val="00332DE3"/>
    <w:rsid w:val="00333247"/>
    <w:rsid w:val="003338AD"/>
    <w:rsid w:val="003345BA"/>
    <w:rsid w:val="003349EC"/>
    <w:rsid w:val="00334AA8"/>
    <w:rsid w:val="00334ECB"/>
    <w:rsid w:val="003350EB"/>
    <w:rsid w:val="003351FB"/>
    <w:rsid w:val="0033565C"/>
    <w:rsid w:val="00335ABB"/>
    <w:rsid w:val="003360E2"/>
    <w:rsid w:val="00336911"/>
    <w:rsid w:val="00337154"/>
    <w:rsid w:val="003403F6"/>
    <w:rsid w:val="00341C32"/>
    <w:rsid w:val="00341DC7"/>
    <w:rsid w:val="003443A5"/>
    <w:rsid w:val="00344BBB"/>
    <w:rsid w:val="00344C7B"/>
    <w:rsid w:val="00345711"/>
    <w:rsid w:val="0034600B"/>
    <w:rsid w:val="00347181"/>
    <w:rsid w:val="0034737D"/>
    <w:rsid w:val="003473DB"/>
    <w:rsid w:val="00347622"/>
    <w:rsid w:val="00347E27"/>
    <w:rsid w:val="00347EA5"/>
    <w:rsid w:val="00350005"/>
    <w:rsid w:val="0035070C"/>
    <w:rsid w:val="003512B1"/>
    <w:rsid w:val="00351CEB"/>
    <w:rsid w:val="00351D5E"/>
    <w:rsid w:val="00351E44"/>
    <w:rsid w:val="00352A71"/>
    <w:rsid w:val="00352E8F"/>
    <w:rsid w:val="0035315B"/>
    <w:rsid w:val="00353286"/>
    <w:rsid w:val="00353294"/>
    <w:rsid w:val="003534D6"/>
    <w:rsid w:val="0035383F"/>
    <w:rsid w:val="00354520"/>
    <w:rsid w:val="00354896"/>
    <w:rsid w:val="00354E6B"/>
    <w:rsid w:val="003552C2"/>
    <w:rsid w:val="003555D2"/>
    <w:rsid w:val="003557CB"/>
    <w:rsid w:val="00355A3D"/>
    <w:rsid w:val="00355EB3"/>
    <w:rsid w:val="00355F2F"/>
    <w:rsid w:val="00356A3E"/>
    <w:rsid w:val="0035768B"/>
    <w:rsid w:val="003603F9"/>
    <w:rsid w:val="00360AD7"/>
    <w:rsid w:val="0036124C"/>
    <w:rsid w:val="00361A50"/>
    <w:rsid w:val="00361FEF"/>
    <w:rsid w:val="0036307D"/>
    <w:rsid w:val="00363513"/>
    <w:rsid w:val="00363CCB"/>
    <w:rsid w:val="00364072"/>
    <w:rsid w:val="00364514"/>
    <w:rsid w:val="0036461F"/>
    <w:rsid w:val="0036491F"/>
    <w:rsid w:val="00365814"/>
    <w:rsid w:val="003659C6"/>
    <w:rsid w:val="00365BCA"/>
    <w:rsid w:val="00365C94"/>
    <w:rsid w:val="00366AB1"/>
    <w:rsid w:val="0036715E"/>
    <w:rsid w:val="00367C94"/>
    <w:rsid w:val="00370313"/>
    <w:rsid w:val="0037198A"/>
    <w:rsid w:val="0037218B"/>
    <w:rsid w:val="003729AC"/>
    <w:rsid w:val="00372A64"/>
    <w:rsid w:val="003730A9"/>
    <w:rsid w:val="00373186"/>
    <w:rsid w:val="00373F9C"/>
    <w:rsid w:val="00374338"/>
    <w:rsid w:val="00374DBB"/>
    <w:rsid w:val="00375263"/>
    <w:rsid w:val="003756A2"/>
    <w:rsid w:val="00375EC4"/>
    <w:rsid w:val="00376192"/>
    <w:rsid w:val="00376490"/>
    <w:rsid w:val="003768B1"/>
    <w:rsid w:val="003775D1"/>
    <w:rsid w:val="003776FE"/>
    <w:rsid w:val="00377971"/>
    <w:rsid w:val="00377E9F"/>
    <w:rsid w:val="00380307"/>
    <w:rsid w:val="003808D8"/>
    <w:rsid w:val="0038146E"/>
    <w:rsid w:val="003816D4"/>
    <w:rsid w:val="00381AF8"/>
    <w:rsid w:val="00381EF2"/>
    <w:rsid w:val="00381F4C"/>
    <w:rsid w:val="0038215B"/>
    <w:rsid w:val="0038278B"/>
    <w:rsid w:val="00383222"/>
    <w:rsid w:val="00383EAE"/>
    <w:rsid w:val="00384523"/>
    <w:rsid w:val="0038472D"/>
    <w:rsid w:val="003847EB"/>
    <w:rsid w:val="00384866"/>
    <w:rsid w:val="00385273"/>
    <w:rsid w:val="003858F3"/>
    <w:rsid w:val="00385994"/>
    <w:rsid w:val="00385F2B"/>
    <w:rsid w:val="00386131"/>
    <w:rsid w:val="00386C80"/>
    <w:rsid w:val="00387639"/>
    <w:rsid w:val="003900F8"/>
    <w:rsid w:val="00390A56"/>
    <w:rsid w:val="00391355"/>
    <w:rsid w:val="0039137E"/>
    <w:rsid w:val="0039180C"/>
    <w:rsid w:val="003918FC"/>
    <w:rsid w:val="003919E0"/>
    <w:rsid w:val="00392F3A"/>
    <w:rsid w:val="003932E4"/>
    <w:rsid w:val="003938C8"/>
    <w:rsid w:val="00393D17"/>
    <w:rsid w:val="003940E8"/>
    <w:rsid w:val="003941C1"/>
    <w:rsid w:val="003946AD"/>
    <w:rsid w:val="00394F15"/>
    <w:rsid w:val="00394F7A"/>
    <w:rsid w:val="00395103"/>
    <w:rsid w:val="003958AF"/>
    <w:rsid w:val="00396CC3"/>
    <w:rsid w:val="0039716A"/>
    <w:rsid w:val="00397A42"/>
    <w:rsid w:val="00397E1A"/>
    <w:rsid w:val="003A04CA"/>
    <w:rsid w:val="003A0F11"/>
    <w:rsid w:val="003A0F7D"/>
    <w:rsid w:val="003A129B"/>
    <w:rsid w:val="003A1577"/>
    <w:rsid w:val="003A1F4E"/>
    <w:rsid w:val="003A20D4"/>
    <w:rsid w:val="003A2552"/>
    <w:rsid w:val="003A3F77"/>
    <w:rsid w:val="003A49CB"/>
    <w:rsid w:val="003A4DE9"/>
    <w:rsid w:val="003A4F75"/>
    <w:rsid w:val="003A584F"/>
    <w:rsid w:val="003A6E23"/>
    <w:rsid w:val="003A79B6"/>
    <w:rsid w:val="003B0210"/>
    <w:rsid w:val="003B0B13"/>
    <w:rsid w:val="003B222F"/>
    <w:rsid w:val="003B2345"/>
    <w:rsid w:val="003B2703"/>
    <w:rsid w:val="003B2848"/>
    <w:rsid w:val="003B2B9F"/>
    <w:rsid w:val="003B32B3"/>
    <w:rsid w:val="003B3564"/>
    <w:rsid w:val="003B3D37"/>
    <w:rsid w:val="003B45B8"/>
    <w:rsid w:val="003B4937"/>
    <w:rsid w:val="003B4A62"/>
    <w:rsid w:val="003B4CCE"/>
    <w:rsid w:val="003B4EE5"/>
    <w:rsid w:val="003B6578"/>
    <w:rsid w:val="003B6666"/>
    <w:rsid w:val="003B6C2A"/>
    <w:rsid w:val="003B6FD6"/>
    <w:rsid w:val="003C0DA3"/>
    <w:rsid w:val="003C0F22"/>
    <w:rsid w:val="003C161A"/>
    <w:rsid w:val="003C19F8"/>
    <w:rsid w:val="003C2272"/>
    <w:rsid w:val="003C22D1"/>
    <w:rsid w:val="003C26DE"/>
    <w:rsid w:val="003C2D52"/>
    <w:rsid w:val="003C32DE"/>
    <w:rsid w:val="003C342D"/>
    <w:rsid w:val="003C3717"/>
    <w:rsid w:val="003C416B"/>
    <w:rsid w:val="003C4CDD"/>
    <w:rsid w:val="003C50DA"/>
    <w:rsid w:val="003C52CC"/>
    <w:rsid w:val="003C53D5"/>
    <w:rsid w:val="003C557B"/>
    <w:rsid w:val="003C5A6B"/>
    <w:rsid w:val="003C5F37"/>
    <w:rsid w:val="003C5F3F"/>
    <w:rsid w:val="003C6490"/>
    <w:rsid w:val="003C73D3"/>
    <w:rsid w:val="003C75E7"/>
    <w:rsid w:val="003C79FE"/>
    <w:rsid w:val="003C7FBA"/>
    <w:rsid w:val="003D0A14"/>
    <w:rsid w:val="003D0A48"/>
    <w:rsid w:val="003D10F0"/>
    <w:rsid w:val="003D183E"/>
    <w:rsid w:val="003D1BBF"/>
    <w:rsid w:val="003D1E34"/>
    <w:rsid w:val="003D2088"/>
    <w:rsid w:val="003D23B3"/>
    <w:rsid w:val="003D261A"/>
    <w:rsid w:val="003D2869"/>
    <w:rsid w:val="003D2AAF"/>
    <w:rsid w:val="003D330D"/>
    <w:rsid w:val="003D4747"/>
    <w:rsid w:val="003D4C72"/>
    <w:rsid w:val="003D4C89"/>
    <w:rsid w:val="003D4FDA"/>
    <w:rsid w:val="003D565C"/>
    <w:rsid w:val="003D591C"/>
    <w:rsid w:val="003D6987"/>
    <w:rsid w:val="003D69C5"/>
    <w:rsid w:val="003D71CB"/>
    <w:rsid w:val="003D7419"/>
    <w:rsid w:val="003D77C2"/>
    <w:rsid w:val="003D7F56"/>
    <w:rsid w:val="003E03DE"/>
    <w:rsid w:val="003E0589"/>
    <w:rsid w:val="003E077E"/>
    <w:rsid w:val="003E116F"/>
    <w:rsid w:val="003E17FE"/>
    <w:rsid w:val="003E1A1A"/>
    <w:rsid w:val="003E1A4B"/>
    <w:rsid w:val="003E1BFE"/>
    <w:rsid w:val="003E22C8"/>
    <w:rsid w:val="003E2754"/>
    <w:rsid w:val="003E28B9"/>
    <w:rsid w:val="003E2D94"/>
    <w:rsid w:val="003E2FFC"/>
    <w:rsid w:val="003E3248"/>
    <w:rsid w:val="003E3A7D"/>
    <w:rsid w:val="003E3D06"/>
    <w:rsid w:val="003E47CC"/>
    <w:rsid w:val="003E480D"/>
    <w:rsid w:val="003E49CD"/>
    <w:rsid w:val="003E4A1A"/>
    <w:rsid w:val="003E686E"/>
    <w:rsid w:val="003E68C3"/>
    <w:rsid w:val="003E69D7"/>
    <w:rsid w:val="003E6E84"/>
    <w:rsid w:val="003E708B"/>
    <w:rsid w:val="003E78BD"/>
    <w:rsid w:val="003F0341"/>
    <w:rsid w:val="003F0416"/>
    <w:rsid w:val="003F05B7"/>
    <w:rsid w:val="003F0925"/>
    <w:rsid w:val="003F1846"/>
    <w:rsid w:val="003F193E"/>
    <w:rsid w:val="003F1B79"/>
    <w:rsid w:val="003F248F"/>
    <w:rsid w:val="003F2B68"/>
    <w:rsid w:val="003F3248"/>
    <w:rsid w:val="003F3447"/>
    <w:rsid w:val="003F3B56"/>
    <w:rsid w:val="003F40A5"/>
    <w:rsid w:val="003F40F2"/>
    <w:rsid w:val="003F4CDA"/>
    <w:rsid w:val="003F4EFD"/>
    <w:rsid w:val="003F55B8"/>
    <w:rsid w:val="003F55FB"/>
    <w:rsid w:val="003F5647"/>
    <w:rsid w:val="003F575B"/>
    <w:rsid w:val="003F5D52"/>
    <w:rsid w:val="003F6721"/>
    <w:rsid w:val="003F6B06"/>
    <w:rsid w:val="003F71DE"/>
    <w:rsid w:val="003F799D"/>
    <w:rsid w:val="003F7F1C"/>
    <w:rsid w:val="00401B85"/>
    <w:rsid w:val="0040241A"/>
    <w:rsid w:val="0040241C"/>
    <w:rsid w:val="004027BF"/>
    <w:rsid w:val="00403902"/>
    <w:rsid w:val="00404F4F"/>
    <w:rsid w:val="00405162"/>
    <w:rsid w:val="00405291"/>
    <w:rsid w:val="004056EC"/>
    <w:rsid w:val="00405D75"/>
    <w:rsid w:val="004067CA"/>
    <w:rsid w:val="00406B1C"/>
    <w:rsid w:val="00406CD7"/>
    <w:rsid w:val="00406FCB"/>
    <w:rsid w:val="004072D5"/>
    <w:rsid w:val="004079EC"/>
    <w:rsid w:val="00407E58"/>
    <w:rsid w:val="00407E82"/>
    <w:rsid w:val="00410EA7"/>
    <w:rsid w:val="00411275"/>
    <w:rsid w:val="004126CC"/>
    <w:rsid w:val="004127C0"/>
    <w:rsid w:val="004128A6"/>
    <w:rsid w:val="004132D7"/>
    <w:rsid w:val="00413810"/>
    <w:rsid w:val="00413A88"/>
    <w:rsid w:val="00413B4B"/>
    <w:rsid w:val="00413DAC"/>
    <w:rsid w:val="004147EA"/>
    <w:rsid w:val="00414913"/>
    <w:rsid w:val="00414AF4"/>
    <w:rsid w:val="00414F9A"/>
    <w:rsid w:val="00415CB6"/>
    <w:rsid w:val="00416081"/>
    <w:rsid w:val="0041639B"/>
    <w:rsid w:val="004163EC"/>
    <w:rsid w:val="004179DC"/>
    <w:rsid w:val="004179F1"/>
    <w:rsid w:val="00417DBC"/>
    <w:rsid w:val="00417E79"/>
    <w:rsid w:val="004202E0"/>
    <w:rsid w:val="00420352"/>
    <w:rsid w:val="00420DEA"/>
    <w:rsid w:val="00421AE3"/>
    <w:rsid w:val="00421F8B"/>
    <w:rsid w:val="00422C8A"/>
    <w:rsid w:val="00422F55"/>
    <w:rsid w:val="00423987"/>
    <w:rsid w:val="00423C3E"/>
    <w:rsid w:val="0042415F"/>
    <w:rsid w:val="00424565"/>
    <w:rsid w:val="00424A2F"/>
    <w:rsid w:val="0042506E"/>
    <w:rsid w:val="004251F7"/>
    <w:rsid w:val="004254CF"/>
    <w:rsid w:val="00425CC9"/>
    <w:rsid w:val="00426065"/>
    <w:rsid w:val="0042674F"/>
    <w:rsid w:val="00426F46"/>
    <w:rsid w:val="00426F83"/>
    <w:rsid w:val="00427433"/>
    <w:rsid w:val="00427861"/>
    <w:rsid w:val="00427911"/>
    <w:rsid w:val="0042797B"/>
    <w:rsid w:val="0043063C"/>
    <w:rsid w:val="004310EC"/>
    <w:rsid w:val="00431B3D"/>
    <w:rsid w:val="0043288D"/>
    <w:rsid w:val="00432CE0"/>
    <w:rsid w:val="0043349C"/>
    <w:rsid w:val="00433BD3"/>
    <w:rsid w:val="00434298"/>
    <w:rsid w:val="00434605"/>
    <w:rsid w:val="004346B5"/>
    <w:rsid w:val="004346DA"/>
    <w:rsid w:val="00434CE4"/>
    <w:rsid w:val="00434E48"/>
    <w:rsid w:val="00434FF9"/>
    <w:rsid w:val="0043513C"/>
    <w:rsid w:val="00435AB7"/>
    <w:rsid w:val="004373E8"/>
    <w:rsid w:val="00437877"/>
    <w:rsid w:val="00437C70"/>
    <w:rsid w:val="00437F2A"/>
    <w:rsid w:val="00440F60"/>
    <w:rsid w:val="0044157C"/>
    <w:rsid w:val="00441596"/>
    <w:rsid w:val="00441B07"/>
    <w:rsid w:val="004422FF"/>
    <w:rsid w:val="0044358C"/>
    <w:rsid w:val="0044407B"/>
    <w:rsid w:val="00444611"/>
    <w:rsid w:val="004449FE"/>
    <w:rsid w:val="00444D50"/>
    <w:rsid w:val="00444F9E"/>
    <w:rsid w:val="00445078"/>
    <w:rsid w:val="004452CC"/>
    <w:rsid w:val="00445729"/>
    <w:rsid w:val="00445777"/>
    <w:rsid w:val="00445DB4"/>
    <w:rsid w:val="00446103"/>
    <w:rsid w:val="00446A19"/>
    <w:rsid w:val="00446B6F"/>
    <w:rsid w:val="0044721E"/>
    <w:rsid w:val="004476A3"/>
    <w:rsid w:val="00447D1A"/>
    <w:rsid w:val="0045068D"/>
    <w:rsid w:val="00450DF8"/>
    <w:rsid w:val="004513F9"/>
    <w:rsid w:val="00451831"/>
    <w:rsid w:val="00451889"/>
    <w:rsid w:val="00451E2B"/>
    <w:rsid w:val="00453959"/>
    <w:rsid w:val="00453EC7"/>
    <w:rsid w:val="0045434F"/>
    <w:rsid w:val="004558C9"/>
    <w:rsid w:val="00455BCD"/>
    <w:rsid w:val="00455FCE"/>
    <w:rsid w:val="004565FA"/>
    <w:rsid w:val="00456DC9"/>
    <w:rsid w:val="0045737A"/>
    <w:rsid w:val="00457D8B"/>
    <w:rsid w:val="0046121F"/>
    <w:rsid w:val="004615B6"/>
    <w:rsid w:val="004618F4"/>
    <w:rsid w:val="00461BDE"/>
    <w:rsid w:val="00461D45"/>
    <w:rsid w:val="00461F47"/>
    <w:rsid w:val="004620AD"/>
    <w:rsid w:val="00462AFE"/>
    <w:rsid w:val="00462CFE"/>
    <w:rsid w:val="00462F1B"/>
    <w:rsid w:val="00462FD6"/>
    <w:rsid w:val="00463393"/>
    <w:rsid w:val="00463C8C"/>
    <w:rsid w:val="00463E1E"/>
    <w:rsid w:val="00464474"/>
    <w:rsid w:val="00464B19"/>
    <w:rsid w:val="00465314"/>
    <w:rsid w:val="0046594F"/>
    <w:rsid w:val="00465C12"/>
    <w:rsid w:val="00466028"/>
    <w:rsid w:val="004665C9"/>
    <w:rsid w:val="004667CA"/>
    <w:rsid w:val="0046693F"/>
    <w:rsid w:val="00467A0C"/>
    <w:rsid w:val="00467AC6"/>
    <w:rsid w:val="00467B68"/>
    <w:rsid w:val="00467FE7"/>
    <w:rsid w:val="004700B3"/>
    <w:rsid w:val="00470793"/>
    <w:rsid w:val="004707B1"/>
    <w:rsid w:val="00470B44"/>
    <w:rsid w:val="00471728"/>
    <w:rsid w:val="00471905"/>
    <w:rsid w:val="00472A70"/>
    <w:rsid w:val="0047329A"/>
    <w:rsid w:val="0047356C"/>
    <w:rsid w:val="004737AE"/>
    <w:rsid w:val="004738FD"/>
    <w:rsid w:val="00473E74"/>
    <w:rsid w:val="004747A5"/>
    <w:rsid w:val="00474CEE"/>
    <w:rsid w:val="004757B1"/>
    <w:rsid w:val="0047581B"/>
    <w:rsid w:val="00475A5A"/>
    <w:rsid w:val="00475D20"/>
    <w:rsid w:val="00476FD8"/>
    <w:rsid w:val="00477307"/>
    <w:rsid w:val="00480752"/>
    <w:rsid w:val="0048098C"/>
    <w:rsid w:val="00480B23"/>
    <w:rsid w:val="004817BF"/>
    <w:rsid w:val="00481F9A"/>
    <w:rsid w:val="004821D0"/>
    <w:rsid w:val="0048236D"/>
    <w:rsid w:val="004826BC"/>
    <w:rsid w:val="00482C81"/>
    <w:rsid w:val="0048315F"/>
    <w:rsid w:val="004834E8"/>
    <w:rsid w:val="0048351B"/>
    <w:rsid w:val="00483881"/>
    <w:rsid w:val="00484352"/>
    <w:rsid w:val="004845B7"/>
    <w:rsid w:val="00484B1B"/>
    <w:rsid w:val="00484CD0"/>
    <w:rsid w:val="00484EA2"/>
    <w:rsid w:val="00485BA6"/>
    <w:rsid w:val="00486152"/>
    <w:rsid w:val="00486351"/>
    <w:rsid w:val="00486605"/>
    <w:rsid w:val="00486741"/>
    <w:rsid w:val="00486F0B"/>
    <w:rsid w:val="0048741F"/>
    <w:rsid w:val="0048747E"/>
    <w:rsid w:val="004874D9"/>
    <w:rsid w:val="00487625"/>
    <w:rsid w:val="00490F2B"/>
    <w:rsid w:val="004911DD"/>
    <w:rsid w:val="00491A0B"/>
    <w:rsid w:val="00491B79"/>
    <w:rsid w:val="00491BC8"/>
    <w:rsid w:val="00491FCB"/>
    <w:rsid w:val="004928EF"/>
    <w:rsid w:val="00492AA5"/>
    <w:rsid w:val="00492F89"/>
    <w:rsid w:val="00493872"/>
    <w:rsid w:val="00493970"/>
    <w:rsid w:val="00493D59"/>
    <w:rsid w:val="00494748"/>
    <w:rsid w:val="00494B59"/>
    <w:rsid w:val="00494C8A"/>
    <w:rsid w:val="00495174"/>
    <w:rsid w:val="00495C34"/>
    <w:rsid w:val="00495F6F"/>
    <w:rsid w:val="00496A44"/>
    <w:rsid w:val="00496D22"/>
    <w:rsid w:val="004970D3"/>
    <w:rsid w:val="00497D3E"/>
    <w:rsid w:val="00497F0D"/>
    <w:rsid w:val="004A0084"/>
    <w:rsid w:val="004A0316"/>
    <w:rsid w:val="004A0F2B"/>
    <w:rsid w:val="004A18EF"/>
    <w:rsid w:val="004A1F8E"/>
    <w:rsid w:val="004A2EBD"/>
    <w:rsid w:val="004A3101"/>
    <w:rsid w:val="004A33FD"/>
    <w:rsid w:val="004A360B"/>
    <w:rsid w:val="004A36E9"/>
    <w:rsid w:val="004A41AA"/>
    <w:rsid w:val="004A55F8"/>
    <w:rsid w:val="004A5646"/>
    <w:rsid w:val="004A6E8B"/>
    <w:rsid w:val="004A71B1"/>
    <w:rsid w:val="004A7958"/>
    <w:rsid w:val="004A79E6"/>
    <w:rsid w:val="004B00D2"/>
    <w:rsid w:val="004B0BBA"/>
    <w:rsid w:val="004B1391"/>
    <w:rsid w:val="004B2F73"/>
    <w:rsid w:val="004B32A5"/>
    <w:rsid w:val="004B36A3"/>
    <w:rsid w:val="004B36C4"/>
    <w:rsid w:val="004B427F"/>
    <w:rsid w:val="004B48AD"/>
    <w:rsid w:val="004B4FB1"/>
    <w:rsid w:val="004B5597"/>
    <w:rsid w:val="004B5B36"/>
    <w:rsid w:val="004B65BD"/>
    <w:rsid w:val="004B7413"/>
    <w:rsid w:val="004B7859"/>
    <w:rsid w:val="004C025B"/>
    <w:rsid w:val="004C05D5"/>
    <w:rsid w:val="004C1513"/>
    <w:rsid w:val="004C1827"/>
    <w:rsid w:val="004C1C47"/>
    <w:rsid w:val="004C1D56"/>
    <w:rsid w:val="004C29BF"/>
    <w:rsid w:val="004C3026"/>
    <w:rsid w:val="004C3375"/>
    <w:rsid w:val="004C343D"/>
    <w:rsid w:val="004C347F"/>
    <w:rsid w:val="004C4047"/>
    <w:rsid w:val="004C55AC"/>
    <w:rsid w:val="004C59D1"/>
    <w:rsid w:val="004C5F31"/>
    <w:rsid w:val="004C6779"/>
    <w:rsid w:val="004C7301"/>
    <w:rsid w:val="004C765A"/>
    <w:rsid w:val="004C7B53"/>
    <w:rsid w:val="004D0CCE"/>
    <w:rsid w:val="004D132A"/>
    <w:rsid w:val="004D171F"/>
    <w:rsid w:val="004D1805"/>
    <w:rsid w:val="004D20CA"/>
    <w:rsid w:val="004D2114"/>
    <w:rsid w:val="004D2BE9"/>
    <w:rsid w:val="004D3A90"/>
    <w:rsid w:val="004D404E"/>
    <w:rsid w:val="004D4756"/>
    <w:rsid w:val="004D4BE2"/>
    <w:rsid w:val="004D5187"/>
    <w:rsid w:val="004D51A8"/>
    <w:rsid w:val="004D52B5"/>
    <w:rsid w:val="004D5416"/>
    <w:rsid w:val="004D5DCB"/>
    <w:rsid w:val="004D6243"/>
    <w:rsid w:val="004D6518"/>
    <w:rsid w:val="004D67A6"/>
    <w:rsid w:val="004D684D"/>
    <w:rsid w:val="004D6B86"/>
    <w:rsid w:val="004D77FD"/>
    <w:rsid w:val="004D7D79"/>
    <w:rsid w:val="004D7FB1"/>
    <w:rsid w:val="004E0416"/>
    <w:rsid w:val="004E0599"/>
    <w:rsid w:val="004E0A31"/>
    <w:rsid w:val="004E0C99"/>
    <w:rsid w:val="004E118B"/>
    <w:rsid w:val="004E1FC6"/>
    <w:rsid w:val="004E2095"/>
    <w:rsid w:val="004E35F6"/>
    <w:rsid w:val="004E3894"/>
    <w:rsid w:val="004E38FA"/>
    <w:rsid w:val="004E39E0"/>
    <w:rsid w:val="004E444E"/>
    <w:rsid w:val="004E4615"/>
    <w:rsid w:val="004E4746"/>
    <w:rsid w:val="004E49BF"/>
    <w:rsid w:val="004E49C3"/>
    <w:rsid w:val="004E5481"/>
    <w:rsid w:val="004E563F"/>
    <w:rsid w:val="004E632F"/>
    <w:rsid w:val="004E6C3E"/>
    <w:rsid w:val="004E74FB"/>
    <w:rsid w:val="004E757E"/>
    <w:rsid w:val="004E7993"/>
    <w:rsid w:val="004E7EC6"/>
    <w:rsid w:val="004F05F7"/>
    <w:rsid w:val="004F0D6A"/>
    <w:rsid w:val="004F0F12"/>
    <w:rsid w:val="004F1692"/>
    <w:rsid w:val="004F26A8"/>
    <w:rsid w:val="004F27E3"/>
    <w:rsid w:val="004F28F9"/>
    <w:rsid w:val="004F2B2E"/>
    <w:rsid w:val="004F2B61"/>
    <w:rsid w:val="004F2CED"/>
    <w:rsid w:val="004F3C47"/>
    <w:rsid w:val="004F3FEF"/>
    <w:rsid w:val="004F5530"/>
    <w:rsid w:val="004F6FF1"/>
    <w:rsid w:val="004F721D"/>
    <w:rsid w:val="004F77F0"/>
    <w:rsid w:val="004F7BF2"/>
    <w:rsid w:val="00500315"/>
    <w:rsid w:val="00501173"/>
    <w:rsid w:val="005011AE"/>
    <w:rsid w:val="0050198D"/>
    <w:rsid w:val="00501A9E"/>
    <w:rsid w:val="00501BDB"/>
    <w:rsid w:val="00501E0A"/>
    <w:rsid w:val="00502489"/>
    <w:rsid w:val="00502712"/>
    <w:rsid w:val="00502939"/>
    <w:rsid w:val="00502B72"/>
    <w:rsid w:val="00502D48"/>
    <w:rsid w:val="0050425B"/>
    <w:rsid w:val="00504BBF"/>
    <w:rsid w:val="005054F2"/>
    <w:rsid w:val="00505985"/>
    <w:rsid w:val="005059E2"/>
    <w:rsid w:val="005062F6"/>
    <w:rsid w:val="00506707"/>
    <w:rsid w:val="00507012"/>
    <w:rsid w:val="005070C7"/>
    <w:rsid w:val="00507178"/>
    <w:rsid w:val="00507710"/>
    <w:rsid w:val="00507756"/>
    <w:rsid w:val="00507BC1"/>
    <w:rsid w:val="00510F12"/>
    <w:rsid w:val="00511151"/>
    <w:rsid w:val="005113FF"/>
    <w:rsid w:val="00511759"/>
    <w:rsid w:val="00511B14"/>
    <w:rsid w:val="00512CD7"/>
    <w:rsid w:val="00512E54"/>
    <w:rsid w:val="005132FB"/>
    <w:rsid w:val="005138CB"/>
    <w:rsid w:val="00514726"/>
    <w:rsid w:val="00515C46"/>
    <w:rsid w:val="00515CAD"/>
    <w:rsid w:val="00516779"/>
    <w:rsid w:val="00516FF4"/>
    <w:rsid w:val="005178D0"/>
    <w:rsid w:val="00517D69"/>
    <w:rsid w:val="0052024B"/>
    <w:rsid w:val="00520EDC"/>
    <w:rsid w:val="00521544"/>
    <w:rsid w:val="00521B8C"/>
    <w:rsid w:val="00521E0E"/>
    <w:rsid w:val="0052251B"/>
    <w:rsid w:val="005225C9"/>
    <w:rsid w:val="00522808"/>
    <w:rsid w:val="005229CC"/>
    <w:rsid w:val="00522A22"/>
    <w:rsid w:val="00522C86"/>
    <w:rsid w:val="00522DF6"/>
    <w:rsid w:val="00522FAD"/>
    <w:rsid w:val="005230DC"/>
    <w:rsid w:val="005230F0"/>
    <w:rsid w:val="005232BF"/>
    <w:rsid w:val="00523517"/>
    <w:rsid w:val="00523D3C"/>
    <w:rsid w:val="00523DD5"/>
    <w:rsid w:val="00524FFC"/>
    <w:rsid w:val="0052501A"/>
    <w:rsid w:val="00525271"/>
    <w:rsid w:val="00525E3F"/>
    <w:rsid w:val="0052613B"/>
    <w:rsid w:val="00526FFA"/>
    <w:rsid w:val="005273B7"/>
    <w:rsid w:val="00527C27"/>
    <w:rsid w:val="00527F2E"/>
    <w:rsid w:val="005300E1"/>
    <w:rsid w:val="005301AB"/>
    <w:rsid w:val="005313D6"/>
    <w:rsid w:val="00531AB8"/>
    <w:rsid w:val="00531C5F"/>
    <w:rsid w:val="00531E25"/>
    <w:rsid w:val="00531F88"/>
    <w:rsid w:val="005321C9"/>
    <w:rsid w:val="00532218"/>
    <w:rsid w:val="00532438"/>
    <w:rsid w:val="0053252F"/>
    <w:rsid w:val="00533C62"/>
    <w:rsid w:val="00534166"/>
    <w:rsid w:val="00534639"/>
    <w:rsid w:val="005347AE"/>
    <w:rsid w:val="00535030"/>
    <w:rsid w:val="005352A7"/>
    <w:rsid w:val="00535F37"/>
    <w:rsid w:val="00536098"/>
    <w:rsid w:val="005360FC"/>
    <w:rsid w:val="005365BC"/>
    <w:rsid w:val="00537277"/>
    <w:rsid w:val="00537F01"/>
    <w:rsid w:val="0054003B"/>
    <w:rsid w:val="005402C9"/>
    <w:rsid w:val="005408F3"/>
    <w:rsid w:val="0054119A"/>
    <w:rsid w:val="005419AC"/>
    <w:rsid w:val="005422E3"/>
    <w:rsid w:val="005430AC"/>
    <w:rsid w:val="005430AD"/>
    <w:rsid w:val="005434A6"/>
    <w:rsid w:val="00543941"/>
    <w:rsid w:val="00543C86"/>
    <w:rsid w:val="00543F95"/>
    <w:rsid w:val="005442A7"/>
    <w:rsid w:val="0054439E"/>
    <w:rsid w:val="005443E4"/>
    <w:rsid w:val="00544406"/>
    <w:rsid w:val="0054541E"/>
    <w:rsid w:val="0054598B"/>
    <w:rsid w:val="00546636"/>
    <w:rsid w:val="00546A8C"/>
    <w:rsid w:val="005476F8"/>
    <w:rsid w:val="00547D12"/>
    <w:rsid w:val="00550AB0"/>
    <w:rsid w:val="00550C91"/>
    <w:rsid w:val="005510DC"/>
    <w:rsid w:val="0055131B"/>
    <w:rsid w:val="00551BF4"/>
    <w:rsid w:val="00552336"/>
    <w:rsid w:val="0055238E"/>
    <w:rsid w:val="00553FA2"/>
    <w:rsid w:val="005552CD"/>
    <w:rsid w:val="0055573A"/>
    <w:rsid w:val="00555E94"/>
    <w:rsid w:val="0055612A"/>
    <w:rsid w:val="0055658A"/>
    <w:rsid w:val="005566D1"/>
    <w:rsid w:val="00556D91"/>
    <w:rsid w:val="0055715D"/>
    <w:rsid w:val="00557E15"/>
    <w:rsid w:val="00560220"/>
    <w:rsid w:val="005612CB"/>
    <w:rsid w:val="00561CAA"/>
    <w:rsid w:val="00561E75"/>
    <w:rsid w:val="0056290E"/>
    <w:rsid w:val="0056314F"/>
    <w:rsid w:val="00563309"/>
    <w:rsid w:val="005633BD"/>
    <w:rsid w:val="005635FC"/>
    <w:rsid w:val="0056401F"/>
    <w:rsid w:val="0056418E"/>
    <w:rsid w:val="005642A8"/>
    <w:rsid w:val="0056470D"/>
    <w:rsid w:val="00564DC7"/>
    <w:rsid w:val="0056516D"/>
    <w:rsid w:val="00565974"/>
    <w:rsid w:val="00565C06"/>
    <w:rsid w:val="00565EB1"/>
    <w:rsid w:val="005672D0"/>
    <w:rsid w:val="00567BE9"/>
    <w:rsid w:val="00570580"/>
    <w:rsid w:val="005714BA"/>
    <w:rsid w:val="005717F5"/>
    <w:rsid w:val="00572E69"/>
    <w:rsid w:val="00573366"/>
    <w:rsid w:val="005736D5"/>
    <w:rsid w:val="00573BE1"/>
    <w:rsid w:val="0057484C"/>
    <w:rsid w:val="00574EE6"/>
    <w:rsid w:val="00574F76"/>
    <w:rsid w:val="005750BA"/>
    <w:rsid w:val="005751C6"/>
    <w:rsid w:val="00575428"/>
    <w:rsid w:val="005760B8"/>
    <w:rsid w:val="0057612F"/>
    <w:rsid w:val="00576CD9"/>
    <w:rsid w:val="00577CF6"/>
    <w:rsid w:val="00577EF9"/>
    <w:rsid w:val="0058062B"/>
    <w:rsid w:val="005809A2"/>
    <w:rsid w:val="00581DB7"/>
    <w:rsid w:val="0058203C"/>
    <w:rsid w:val="005839DA"/>
    <w:rsid w:val="005842D5"/>
    <w:rsid w:val="005844FF"/>
    <w:rsid w:val="00584506"/>
    <w:rsid w:val="00584683"/>
    <w:rsid w:val="00584AD0"/>
    <w:rsid w:val="00584DF2"/>
    <w:rsid w:val="00584EFD"/>
    <w:rsid w:val="00584F31"/>
    <w:rsid w:val="00584FF5"/>
    <w:rsid w:val="0058504C"/>
    <w:rsid w:val="00585256"/>
    <w:rsid w:val="005853B7"/>
    <w:rsid w:val="005869E8"/>
    <w:rsid w:val="00586C45"/>
    <w:rsid w:val="005870B0"/>
    <w:rsid w:val="005872DD"/>
    <w:rsid w:val="00587639"/>
    <w:rsid w:val="005876E7"/>
    <w:rsid w:val="00587782"/>
    <w:rsid w:val="00587D14"/>
    <w:rsid w:val="0059046A"/>
    <w:rsid w:val="005909C8"/>
    <w:rsid w:val="00591333"/>
    <w:rsid w:val="0059149B"/>
    <w:rsid w:val="005916D9"/>
    <w:rsid w:val="005922BA"/>
    <w:rsid w:val="0059236F"/>
    <w:rsid w:val="005931F2"/>
    <w:rsid w:val="00593585"/>
    <w:rsid w:val="00594318"/>
    <w:rsid w:val="0059479A"/>
    <w:rsid w:val="00594A16"/>
    <w:rsid w:val="00594BFB"/>
    <w:rsid w:val="00594E94"/>
    <w:rsid w:val="00595166"/>
    <w:rsid w:val="0059667D"/>
    <w:rsid w:val="00597E69"/>
    <w:rsid w:val="005A0272"/>
    <w:rsid w:val="005A0520"/>
    <w:rsid w:val="005A1A36"/>
    <w:rsid w:val="005A1EB1"/>
    <w:rsid w:val="005A2BE5"/>
    <w:rsid w:val="005A35AD"/>
    <w:rsid w:val="005A3903"/>
    <w:rsid w:val="005A3BC4"/>
    <w:rsid w:val="005A3F30"/>
    <w:rsid w:val="005A3F94"/>
    <w:rsid w:val="005A459A"/>
    <w:rsid w:val="005A46E2"/>
    <w:rsid w:val="005A4A2C"/>
    <w:rsid w:val="005A4E16"/>
    <w:rsid w:val="005A4E96"/>
    <w:rsid w:val="005A5735"/>
    <w:rsid w:val="005A5847"/>
    <w:rsid w:val="005A5AAF"/>
    <w:rsid w:val="005A60A4"/>
    <w:rsid w:val="005A6455"/>
    <w:rsid w:val="005A67CB"/>
    <w:rsid w:val="005A698C"/>
    <w:rsid w:val="005A7582"/>
    <w:rsid w:val="005A7742"/>
    <w:rsid w:val="005B0E0A"/>
    <w:rsid w:val="005B111C"/>
    <w:rsid w:val="005B1660"/>
    <w:rsid w:val="005B1892"/>
    <w:rsid w:val="005B2107"/>
    <w:rsid w:val="005B2467"/>
    <w:rsid w:val="005B2B56"/>
    <w:rsid w:val="005B2EDF"/>
    <w:rsid w:val="005B3A6F"/>
    <w:rsid w:val="005B42A0"/>
    <w:rsid w:val="005B4862"/>
    <w:rsid w:val="005B5541"/>
    <w:rsid w:val="005B57D2"/>
    <w:rsid w:val="005B5F44"/>
    <w:rsid w:val="005B6891"/>
    <w:rsid w:val="005B7E04"/>
    <w:rsid w:val="005B7F46"/>
    <w:rsid w:val="005C03D4"/>
    <w:rsid w:val="005C05FC"/>
    <w:rsid w:val="005C1BF0"/>
    <w:rsid w:val="005C1E83"/>
    <w:rsid w:val="005C2D97"/>
    <w:rsid w:val="005C3833"/>
    <w:rsid w:val="005C437F"/>
    <w:rsid w:val="005C4925"/>
    <w:rsid w:val="005C4C2B"/>
    <w:rsid w:val="005C4D6D"/>
    <w:rsid w:val="005C5D89"/>
    <w:rsid w:val="005C64A0"/>
    <w:rsid w:val="005C68A6"/>
    <w:rsid w:val="005C6ABC"/>
    <w:rsid w:val="005C6BD0"/>
    <w:rsid w:val="005C6D56"/>
    <w:rsid w:val="005C7DAF"/>
    <w:rsid w:val="005C7EB3"/>
    <w:rsid w:val="005C7FDE"/>
    <w:rsid w:val="005D09E6"/>
    <w:rsid w:val="005D1009"/>
    <w:rsid w:val="005D1C1A"/>
    <w:rsid w:val="005D1D16"/>
    <w:rsid w:val="005D234F"/>
    <w:rsid w:val="005D24B3"/>
    <w:rsid w:val="005D2B60"/>
    <w:rsid w:val="005D3188"/>
    <w:rsid w:val="005D3A9F"/>
    <w:rsid w:val="005D4BB4"/>
    <w:rsid w:val="005D4E6F"/>
    <w:rsid w:val="005D4F77"/>
    <w:rsid w:val="005D50DF"/>
    <w:rsid w:val="005D51C3"/>
    <w:rsid w:val="005D51E6"/>
    <w:rsid w:val="005D559F"/>
    <w:rsid w:val="005D565D"/>
    <w:rsid w:val="005D5919"/>
    <w:rsid w:val="005D5A77"/>
    <w:rsid w:val="005D6249"/>
    <w:rsid w:val="005D7C5F"/>
    <w:rsid w:val="005E05C0"/>
    <w:rsid w:val="005E09BE"/>
    <w:rsid w:val="005E152D"/>
    <w:rsid w:val="005E1603"/>
    <w:rsid w:val="005E1A71"/>
    <w:rsid w:val="005E2641"/>
    <w:rsid w:val="005E374F"/>
    <w:rsid w:val="005E38EC"/>
    <w:rsid w:val="005E471F"/>
    <w:rsid w:val="005E4765"/>
    <w:rsid w:val="005E54A6"/>
    <w:rsid w:val="005E5536"/>
    <w:rsid w:val="005E5AE5"/>
    <w:rsid w:val="005E5B46"/>
    <w:rsid w:val="005E60F2"/>
    <w:rsid w:val="005E6EC4"/>
    <w:rsid w:val="005E6F63"/>
    <w:rsid w:val="005E73D9"/>
    <w:rsid w:val="005E7719"/>
    <w:rsid w:val="005E772B"/>
    <w:rsid w:val="005F066E"/>
    <w:rsid w:val="005F17CB"/>
    <w:rsid w:val="005F30F1"/>
    <w:rsid w:val="005F3CD2"/>
    <w:rsid w:val="005F3D0A"/>
    <w:rsid w:val="005F3DCA"/>
    <w:rsid w:val="005F3F4D"/>
    <w:rsid w:val="005F43A9"/>
    <w:rsid w:val="005F4D9B"/>
    <w:rsid w:val="005F5041"/>
    <w:rsid w:val="005F5818"/>
    <w:rsid w:val="005F5C60"/>
    <w:rsid w:val="005F6917"/>
    <w:rsid w:val="005F7407"/>
    <w:rsid w:val="006003FA"/>
    <w:rsid w:val="006006FA"/>
    <w:rsid w:val="00600FCE"/>
    <w:rsid w:val="0060201E"/>
    <w:rsid w:val="00602FBC"/>
    <w:rsid w:val="00603073"/>
    <w:rsid w:val="006035AF"/>
    <w:rsid w:val="006038D8"/>
    <w:rsid w:val="00603939"/>
    <w:rsid w:val="0060412A"/>
    <w:rsid w:val="00604200"/>
    <w:rsid w:val="006042A3"/>
    <w:rsid w:val="00604604"/>
    <w:rsid w:val="00604621"/>
    <w:rsid w:val="00604EF2"/>
    <w:rsid w:val="0060509F"/>
    <w:rsid w:val="00605381"/>
    <w:rsid w:val="00605C40"/>
    <w:rsid w:val="00606030"/>
    <w:rsid w:val="00606386"/>
    <w:rsid w:val="00606531"/>
    <w:rsid w:val="00606596"/>
    <w:rsid w:val="00606D39"/>
    <w:rsid w:val="0060775A"/>
    <w:rsid w:val="00607812"/>
    <w:rsid w:val="00610077"/>
    <w:rsid w:val="006100F2"/>
    <w:rsid w:val="006101F9"/>
    <w:rsid w:val="00610B31"/>
    <w:rsid w:val="00610D24"/>
    <w:rsid w:val="00610E70"/>
    <w:rsid w:val="00610F5D"/>
    <w:rsid w:val="00611625"/>
    <w:rsid w:val="0061187C"/>
    <w:rsid w:val="00612961"/>
    <w:rsid w:val="0061317D"/>
    <w:rsid w:val="006133B2"/>
    <w:rsid w:val="006136B4"/>
    <w:rsid w:val="00613CF8"/>
    <w:rsid w:val="00614288"/>
    <w:rsid w:val="00614E18"/>
    <w:rsid w:val="006154F8"/>
    <w:rsid w:val="006155B0"/>
    <w:rsid w:val="00615D06"/>
    <w:rsid w:val="006160F0"/>
    <w:rsid w:val="00617907"/>
    <w:rsid w:val="00617B40"/>
    <w:rsid w:val="00617C1A"/>
    <w:rsid w:val="0062000D"/>
    <w:rsid w:val="00620AAA"/>
    <w:rsid w:val="00620C14"/>
    <w:rsid w:val="00620D6E"/>
    <w:rsid w:val="006219F7"/>
    <w:rsid w:val="00622308"/>
    <w:rsid w:val="00622338"/>
    <w:rsid w:val="006224C9"/>
    <w:rsid w:val="00622718"/>
    <w:rsid w:val="00623826"/>
    <w:rsid w:val="00623A9F"/>
    <w:rsid w:val="006249EC"/>
    <w:rsid w:val="0062541D"/>
    <w:rsid w:val="00626138"/>
    <w:rsid w:val="006261EA"/>
    <w:rsid w:val="00626561"/>
    <w:rsid w:val="00626C52"/>
    <w:rsid w:val="006274BE"/>
    <w:rsid w:val="006274C6"/>
    <w:rsid w:val="00627C94"/>
    <w:rsid w:val="00630421"/>
    <w:rsid w:val="00630B99"/>
    <w:rsid w:val="00630D36"/>
    <w:rsid w:val="0063124E"/>
    <w:rsid w:val="006313E1"/>
    <w:rsid w:val="006317FE"/>
    <w:rsid w:val="00631B6F"/>
    <w:rsid w:val="00631BBA"/>
    <w:rsid w:val="00631CA3"/>
    <w:rsid w:val="006327AD"/>
    <w:rsid w:val="00633849"/>
    <w:rsid w:val="00633E9D"/>
    <w:rsid w:val="00634434"/>
    <w:rsid w:val="00634AB1"/>
    <w:rsid w:val="00634FC7"/>
    <w:rsid w:val="0063526D"/>
    <w:rsid w:val="006358A5"/>
    <w:rsid w:val="0063598D"/>
    <w:rsid w:val="00635E3A"/>
    <w:rsid w:val="00636BAA"/>
    <w:rsid w:val="00637132"/>
    <w:rsid w:val="006373AF"/>
    <w:rsid w:val="00637AB0"/>
    <w:rsid w:val="0064071E"/>
    <w:rsid w:val="00640A06"/>
    <w:rsid w:val="006418B7"/>
    <w:rsid w:val="00641BA1"/>
    <w:rsid w:val="0064202A"/>
    <w:rsid w:val="0064250C"/>
    <w:rsid w:val="00642536"/>
    <w:rsid w:val="00642B58"/>
    <w:rsid w:val="00643471"/>
    <w:rsid w:val="00643706"/>
    <w:rsid w:val="00643A58"/>
    <w:rsid w:val="006440E7"/>
    <w:rsid w:val="006452CB"/>
    <w:rsid w:val="006453A3"/>
    <w:rsid w:val="0064570E"/>
    <w:rsid w:val="00645A66"/>
    <w:rsid w:val="00645AA5"/>
    <w:rsid w:val="00645F0C"/>
    <w:rsid w:val="00646466"/>
    <w:rsid w:val="00646666"/>
    <w:rsid w:val="00646E80"/>
    <w:rsid w:val="0064711E"/>
    <w:rsid w:val="00647428"/>
    <w:rsid w:val="006474D2"/>
    <w:rsid w:val="006515CE"/>
    <w:rsid w:val="00651A86"/>
    <w:rsid w:val="00651B63"/>
    <w:rsid w:val="006522FD"/>
    <w:rsid w:val="006523C5"/>
    <w:rsid w:val="0065278B"/>
    <w:rsid w:val="00653324"/>
    <w:rsid w:val="00654073"/>
    <w:rsid w:val="006557B0"/>
    <w:rsid w:val="00655B98"/>
    <w:rsid w:val="00655F7B"/>
    <w:rsid w:val="0065634B"/>
    <w:rsid w:val="00656570"/>
    <w:rsid w:val="00656DFA"/>
    <w:rsid w:val="00656E82"/>
    <w:rsid w:val="0065752A"/>
    <w:rsid w:val="00660B0E"/>
    <w:rsid w:val="00660C59"/>
    <w:rsid w:val="00660DC5"/>
    <w:rsid w:val="00660FC8"/>
    <w:rsid w:val="0066158E"/>
    <w:rsid w:val="0066187F"/>
    <w:rsid w:val="006627F5"/>
    <w:rsid w:val="0066286C"/>
    <w:rsid w:val="006633DC"/>
    <w:rsid w:val="0066357C"/>
    <w:rsid w:val="006644E3"/>
    <w:rsid w:val="00664AAC"/>
    <w:rsid w:val="0066530C"/>
    <w:rsid w:val="006655C5"/>
    <w:rsid w:val="006656C0"/>
    <w:rsid w:val="00665A5E"/>
    <w:rsid w:val="006663D6"/>
    <w:rsid w:val="006666B8"/>
    <w:rsid w:val="00666775"/>
    <w:rsid w:val="00667D24"/>
    <w:rsid w:val="00670A8D"/>
    <w:rsid w:val="00670B8F"/>
    <w:rsid w:val="006710D6"/>
    <w:rsid w:val="0067124A"/>
    <w:rsid w:val="0067128D"/>
    <w:rsid w:val="00671AA3"/>
    <w:rsid w:val="00671DAC"/>
    <w:rsid w:val="00672122"/>
    <w:rsid w:val="0067225E"/>
    <w:rsid w:val="00672585"/>
    <w:rsid w:val="0067266D"/>
    <w:rsid w:val="00672762"/>
    <w:rsid w:val="00672A1E"/>
    <w:rsid w:val="00672DD2"/>
    <w:rsid w:val="006731FA"/>
    <w:rsid w:val="006731FB"/>
    <w:rsid w:val="006737EA"/>
    <w:rsid w:val="00673FD0"/>
    <w:rsid w:val="00674AE5"/>
    <w:rsid w:val="00674E42"/>
    <w:rsid w:val="00675B15"/>
    <w:rsid w:val="00676119"/>
    <w:rsid w:val="00676704"/>
    <w:rsid w:val="006768CD"/>
    <w:rsid w:val="00676BF1"/>
    <w:rsid w:val="00676CBB"/>
    <w:rsid w:val="00676CFC"/>
    <w:rsid w:val="00677B19"/>
    <w:rsid w:val="0068011E"/>
    <w:rsid w:val="00680284"/>
    <w:rsid w:val="006809A3"/>
    <w:rsid w:val="00680C3A"/>
    <w:rsid w:val="00680EC7"/>
    <w:rsid w:val="006810F9"/>
    <w:rsid w:val="006817C6"/>
    <w:rsid w:val="00681822"/>
    <w:rsid w:val="0068188D"/>
    <w:rsid w:val="006823A8"/>
    <w:rsid w:val="006826A9"/>
    <w:rsid w:val="00682804"/>
    <w:rsid w:val="00682A77"/>
    <w:rsid w:val="0068301D"/>
    <w:rsid w:val="00683220"/>
    <w:rsid w:val="006835FD"/>
    <w:rsid w:val="00683712"/>
    <w:rsid w:val="006849C4"/>
    <w:rsid w:val="00684E8C"/>
    <w:rsid w:val="006850E7"/>
    <w:rsid w:val="006851C7"/>
    <w:rsid w:val="0068550A"/>
    <w:rsid w:val="006859D1"/>
    <w:rsid w:val="00685CAB"/>
    <w:rsid w:val="00687C8E"/>
    <w:rsid w:val="00687C9C"/>
    <w:rsid w:val="00690255"/>
    <w:rsid w:val="00690836"/>
    <w:rsid w:val="00690A91"/>
    <w:rsid w:val="00691BBA"/>
    <w:rsid w:val="00691EBF"/>
    <w:rsid w:val="00692BF8"/>
    <w:rsid w:val="0069337F"/>
    <w:rsid w:val="00693F80"/>
    <w:rsid w:val="006944C3"/>
    <w:rsid w:val="00694CC5"/>
    <w:rsid w:val="00694E98"/>
    <w:rsid w:val="00695331"/>
    <w:rsid w:val="006953B1"/>
    <w:rsid w:val="0069598C"/>
    <w:rsid w:val="00695D93"/>
    <w:rsid w:val="00697133"/>
    <w:rsid w:val="006A08E6"/>
    <w:rsid w:val="006A12E2"/>
    <w:rsid w:val="006A1BD5"/>
    <w:rsid w:val="006A1F21"/>
    <w:rsid w:val="006A2429"/>
    <w:rsid w:val="006A2E95"/>
    <w:rsid w:val="006A331E"/>
    <w:rsid w:val="006A348D"/>
    <w:rsid w:val="006A3B19"/>
    <w:rsid w:val="006A3FA8"/>
    <w:rsid w:val="006A41FB"/>
    <w:rsid w:val="006A4B13"/>
    <w:rsid w:val="006A4D31"/>
    <w:rsid w:val="006A5A20"/>
    <w:rsid w:val="006A6323"/>
    <w:rsid w:val="006A6B4A"/>
    <w:rsid w:val="006A71EF"/>
    <w:rsid w:val="006A757B"/>
    <w:rsid w:val="006A7797"/>
    <w:rsid w:val="006B0951"/>
    <w:rsid w:val="006B0E83"/>
    <w:rsid w:val="006B128D"/>
    <w:rsid w:val="006B1602"/>
    <w:rsid w:val="006B1C0D"/>
    <w:rsid w:val="006B2178"/>
    <w:rsid w:val="006B225E"/>
    <w:rsid w:val="006B2953"/>
    <w:rsid w:val="006B3E8D"/>
    <w:rsid w:val="006B4174"/>
    <w:rsid w:val="006B439C"/>
    <w:rsid w:val="006B4557"/>
    <w:rsid w:val="006B4FF7"/>
    <w:rsid w:val="006B62E1"/>
    <w:rsid w:val="006B6E91"/>
    <w:rsid w:val="006C0A4F"/>
    <w:rsid w:val="006C0C21"/>
    <w:rsid w:val="006C167C"/>
    <w:rsid w:val="006C277C"/>
    <w:rsid w:val="006C2ECE"/>
    <w:rsid w:val="006C30F2"/>
    <w:rsid w:val="006C31FE"/>
    <w:rsid w:val="006C3481"/>
    <w:rsid w:val="006C36EF"/>
    <w:rsid w:val="006C3A25"/>
    <w:rsid w:val="006C3A58"/>
    <w:rsid w:val="006C3B8F"/>
    <w:rsid w:val="006C3D8F"/>
    <w:rsid w:val="006C3DD5"/>
    <w:rsid w:val="006C4481"/>
    <w:rsid w:val="006C4AC1"/>
    <w:rsid w:val="006C52B2"/>
    <w:rsid w:val="006C5658"/>
    <w:rsid w:val="006C5840"/>
    <w:rsid w:val="006C638C"/>
    <w:rsid w:val="006C6DF9"/>
    <w:rsid w:val="006C72C2"/>
    <w:rsid w:val="006D03CA"/>
    <w:rsid w:val="006D046C"/>
    <w:rsid w:val="006D1154"/>
    <w:rsid w:val="006D1216"/>
    <w:rsid w:val="006D1697"/>
    <w:rsid w:val="006D2B35"/>
    <w:rsid w:val="006D3FDD"/>
    <w:rsid w:val="006D6522"/>
    <w:rsid w:val="006D6530"/>
    <w:rsid w:val="006D686A"/>
    <w:rsid w:val="006D7240"/>
    <w:rsid w:val="006D7531"/>
    <w:rsid w:val="006E00CC"/>
    <w:rsid w:val="006E0518"/>
    <w:rsid w:val="006E0D32"/>
    <w:rsid w:val="006E0E5D"/>
    <w:rsid w:val="006E13AA"/>
    <w:rsid w:val="006E19A6"/>
    <w:rsid w:val="006E241A"/>
    <w:rsid w:val="006E26C7"/>
    <w:rsid w:val="006E3674"/>
    <w:rsid w:val="006E398E"/>
    <w:rsid w:val="006E3B36"/>
    <w:rsid w:val="006E48EF"/>
    <w:rsid w:val="006E4ECD"/>
    <w:rsid w:val="006E5263"/>
    <w:rsid w:val="006E52F8"/>
    <w:rsid w:val="006E5328"/>
    <w:rsid w:val="006E5BD0"/>
    <w:rsid w:val="006E620E"/>
    <w:rsid w:val="006E6E0F"/>
    <w:rsid w:val="006E6FDE"/>
    <w:rsid w:val="006E7537"/>
    <w:rsid w:val="006E771B"/>
    <w:rsid w:val="006E7E00"/>
    <w:rsid w:val="006F0827"/>
    <w:rsid w:val="006F0B87"/>
    <w:rsid w:val="006F1193"/>
    <w:rsid w:val="006F135E"/>
    <w:rsid w:val="006F1E03"/>
    <w:rsid w:val="006F213D"/>
    <w:rsid w:val="006F316B"/>
    <w:rsid w:val="006F321C"/>
    <w:rsid w:val="006F32DB"/>
    <w:rsid w:val="006F3D68"/>
    <w:rsid w:val="006F3DA0"/>
    <w:rsid w:val="006F40B1"/>
    <w:rsid w:val="006F40C5"/>
    <w:rsid w:val="006F410A"/>
    <w:rsid w:val="006F45E9"/>
    <w:rsid w:val="006F5046"/>
    <w:rsid w:val="006F55E9"/>
    <w:rsid w:val="006F571C"/>
    <w:rsid w:val="006F5850"/>
    <w:rsid w:val="006F592D"/>
    <w:rsid w:val="006F5BAB"/>
    <w:rsid w:val="006F62AB"/>
    <w:rsid w:val="006F62B0"/>
    <w:rsid w:val="006F68D5"/>
    <w:rsid w:val="006F69E1"/>
    <w:rsid w:val="006F704B"/>
    <w:rsid w:val="006F77BB"/>
    <w:rsid w:val="006F7989"/>
    <w:rsid w:val="006F7E46"/>
    <w:rsid w:val="0070015F"/>
    <w:rsid w:val="007003C3"/>
    <w:rsid w:val="00700671"/>
    <w:rsid w:val="00700B3E"/>
    <w:rsid w:val="007011B8"/>
    <w:rsid w:val="0070164B"/>
    <w:rsid w:val="007017F5"/>
    <w:rsid w:val="00701EFC"/>
    <w:rsid w:val="00702077"/>
    <w:rsid w:val="0070468A"/>
    <w:rsid w:val="007046EF"/>
    <w:rsid w:val="00704C8C"/>
    <w:rsid w:val="00705123"/>
    <w:rsid w:val="007058B3"/>
    <w:rsid w:val="00705B40"/>
    <w:rsid w:val="00705EF8"/>
    <w:rsid w:val="00706B12"/>
    <w:rsid w:val="00706D20"/>
    <w:rsid w:val="007070B9"/>
    <w:rsid w:val="00707A68"/>
    <w:rsid w:val="00707E49"/>
    <w:rsid w:val="00707EC9"/>
    <w:rsid w:val="007114BF"/>
    <w:rsid w:val="00711959"/>
    <w:rsid w:val="00712060"/>
    <w:rsid w:val="007123A5"/>
    <w:rsid w:val="00712B7C"/>
    <w:rsid w:val="00713125"/>
    <w:rsid w:val="0071374A"/>
    <w:rsid w:val="00713AF4"/>
    <w:rsid w:val="007144D8"/>
    <w:rsid w:val="0071472C"/>
    <w:rsid w:val="0071504B"/>
    <w:rsid w:val="0071559B"/>
    <w:rsid w:val="0071566E"/>
    <w:rsid w:val="00715D4D"/>
    <w:rsid w:val="00716BB7"/>
    <w:rsid w:val="00716C19"/>
    <w:rsid w:val="00717CA2"/>
    <w:rsid w:val="00717D1A"/>
    <w:rsid w:val="00717E03"/>
    <w:rsid w:val="00720365"/>
    <w:rsid w:val="0072039B"/>
    <w:rsid w:val="00720A19"/>
    <w:rsid w:val="00720AA9"/>
    <w:rsid w:val="00720C8E"/>
    <w:rsid w:val="00721180"/>
    <w:rsid w:val="00721303"/>
    <w:rsid w:val="007218E5"/>
    <w:rsid w:val="00721A21"/>
    <w:rsid w:val="00721BCD"/>
    <w:rsid w:val="00721FC9"/>
    <w:rsid w:val="00722DB3"/>
    <w:rsid w:val="00723A83"/>
    <w:rsid w:val="007241A4"/>
    <w:rsid w:val="007248CF"/>
    <w:rsid w:val="00725D45"/>
    <w:rsid w:val="00725EB0"/>
    <w:rsid w:val="00726423"/>
    <w:rsid w:val="0072689E"/>
    <w:rsid w:val="00726AAF"/>
    <w:rsid w:val="00726AE4"/>
    <w:rsid w:val="00727250"/>
    <w:rsid w:val="007277B6"/>
    <w:rsid w:val="00727F72"/>
    <w:rsid w:val="00730385"/>
    <w:rsid w:val="00730C5E"/>
    <w:rsid w:val="0073143D"/>
    <w:rsid w:val="007316A8"/>
    <w:rsid w:val="0073274B"/>
    <w:rsid w:val="00732870"/>
    <w:rsid w:val="00732A64"/>
    <w:rsid w:val="00733515"/>
    <w:rsid w:val="00733CA3"/>
    <w:rsid w:val="007346DC"/>
    <w:rsid w:val="00734D8E"/>
    <w:rsid w:val="00735DAD"/>
    <w:rsid w:val="007361E1"/>
    <w:rsid w:val="00736615"/>
    <w:rsid w:val="007367C2"/>
    <w:rsid w:val="0073737C"/>
    <w:rsid w:val="0073775F"/>
    <w:rsid w:val="00737AD0"/>
    <w:rsid w:val="0074093E"/>
    <w:rsid w:val="00740F55"/>
    <w:rsid w:val="00741F9E"/>
    <w:rsid w:val="0074317E"/>
    <w:rsid w:val="007431B8"/>
    <w:rsid w:val="007435FE"/>
    <w:rsid w:val="00743C48"/>
    <w:rsid w:val="00743D22"/>
    <w:rsid w:val="00744E91"/>
    <w:rsid w:val="00744F5A"/>
    <w:rsid w:val="007451DF"/>
    <w:rsid w:val="00745263"/>
    <w:rsid w:val="00745532"/>
    <w:rsid w:val="0074558D"/>
    <w:rsid w:val="007464A3"/>
    <w:rsid w:val="00746B9A"/>
    <w:rsid w:val="00747018"/>
    <w:rsid w:val="0074702E"/>
    <w:rsid w:val="0074736A"/>
    <w:rsid w:val="007479B9"/>
    <w:rsid w:val="00750969"/>
    <w:rsid w:val="00750BCB"/>
    <w:rsid w:val="00751322"/>
    <w:rsid w:val="007514FE"/>
    <w:rsid w:val="00751559"/>
    <w:rsid w:val="007516F4"/>
    <w:rsid w:val="00752BA1"/>
    <w:rsid w:val="0075328C"/>
    <w:rsid w:val="007537CE"/>
    <w:rsid w:val="00754134"/>
    <w:rsid w:val="00754294"/>
    <w:rsid w:val="007549E3"/>
    <w:rsid w:val="00754D89"/>
    <w:rsid w:val="00755B19"/>
    <w:rsid w:val="00756CD1"/>
    <w:rsid w:val="00757652"/>
    <w:rsid w:val="0075785C"/>
    <w:rsid w:val="00757ACE"/>
    <w:rsid w:val="00757B09"/>
    <w:rsid w:val="00757CF1"/>
    <w:rsid w:val="007606E8"/>
    <w:rsid w:val="00760D5C"/>
    <w:rsid w:val="00760F50"/>
    <w:rsid w:val="0076107A"/>
    <w:rsid w:val="007610E6"/>
    <w:rsid w:val="007619EC"/>
    <w:rsid w:val="00761E7F"/>
    <w:rsid w:val="007623E0"/>
    <w:rsid w:val="00762661"/>
    <w:rsid w:val="0076298F"/>
    <w:rsid w:val="00763340"/>
    <w:rsid w:val="007634C8"/>
    <w:rsid w:val="00763939"/>
    <w:rsid w:val="00763C60"/>
    <w:rsid w:val="00764691"/>
    <w:rsid w:val="00764A63"/>
    <w:rsid w:val="00764E34"/>
    <w:rsid w:val="00764E4A"/>
    <w:rsid w:val="0076576B"/>
    <w:rsid w:val="00765A97"/>
    <w:rsid w:val="0076728B"/>
    <w:rsid w:val="00767662"/>
    <w:rsid w:val="0077024D"/>
    <w:rsid w:val="00770252"/>
    <w:rsid w:val="007703AC"/>
    <w:rsid w:val="00770BD8"/>
    <w:rsid w:val="00770E76"/>
    <w:rsid w:val="00771543"/>
    <w:rsid w:val="00771761"/>
    <w:rsid w:val="0077176B"/>
    <w:rsid w:val="007717A6"/>
    <w:rsid w:val="007728CC"/>
    <w:rsid w:val="00773540"/>
    <w:rsid w:val="007735DD"/>
    <w:rsid w:val="00773DAF"/>
    <w:rsid w:val="00774F48"/>
    <w:rsid w:val="00775159"/>
    <w:rsid w:val="007753D6"/>
    <w:rsid w:val="00775556"/>
    <w:rsid w:val="00775BC4"/>
    <w:rsid w:val="00775D6C"/>
    <w:rsid w:val="00776F0C"/>
    <w:rsid w:val="00777E13"/>
    <w:rsid w:val="00780367"/>
    <w:rsid w:val="0078059F"/>
    <w:rsid w:val="007809B5"/>
    <w:rsid w:val="00781293"/>
    <w:rsid w:val="0078136D"/>
    <w:rsid w:val="00781706"/>
    <w:rsid w:val="00781AA1"/>
    <w:rsid w:val="00782146"/>
    <w:rsid w:val="00782205"/>
    <w:rsid w:val="007824AB"/>
    <w:rsid w:val="0078299D"/>
    <w:rsid w:val="00782A78"/>
    <w:rsid w:val="00782B07"/>
    <w:rsid w:val="00782F83"/>
    <w:rsid w:val="00783DB2"/>
    <w:rsid w:val="0078492D"/>
    <w:rsid w:val="0078556B"/>
    <w:rsid w:val="00786733"/>
    <w:rsid w:val="00786A9D"/>
    <w:rsid w:val="00786CA3"/>
    <w:rsid w:val="00787359"/>
    <w:rsid w:val="00787A66"/>
    <w:rsid w:val="00787C69"/>
    <w:rsid w:val="007902F6"/>
    <w:rsid w:val="00790AB8"/>
    <w:rsid w:val="00790E54"/>
    <w:rsid w:val="007919F0"/>
    <w:rsid w:val="00791B75"/>
    <w:rsid w:val="00792140"/>
    <w:rsid w:val="007937E8"/>
    <w:rsid w:val="007938C2"/>
    <w:rsid w:val="00794349"/>
    <w:rsid w:val="007946D7"/>
    <w:rsid w:val="007948C6"/>
    <w:rsid w:val="00794CCC"/>
    <w:rsid w:val="00795226"/>
    <w:rsid w:val="007952E5"/>
    <w:rsid w:val="007955ED"/>
    <w:rsid w:val="00796237"/>
    <w:rsid w:val="007965E7"/>
    <w:rsid w:val="00796C91"/>
    <w:rsid w:val="007A0950"/>
    <w:rsid w:val="007A1064"/>
    <w:rsid w:val="007A2003"/>
    <w:rsid w:val="007A20BC"/>
    <w:rsid w:val="007A27EF"/>
    <w:rsid w:val="007A2907"/>
    <w:rsid w:val="007A2FA0"/>
    <w:rsid w:val="007A3795"/>
    <w:rsid w:val="007A3E28"/>
    <w:rsid w:val="007A42AA"/>
    <w:rsid w:val="007A4AE0"/>
    <w:rsid w:val="007A5054"/>
    <w:rsid w:val="007A5146"/>
    <w:rsid w:val="007A550F"/>
    <w:rsid w:val="007A58EF"/>
    <w:rsid w:val="007A5946"/>
    <w:rsid w:val="007A66A1"/>
    <w:rsid w:val="007A71B9"/>
    <w:rsid w:val="007A7276"/>
    <w:rsid w:val="007A7C85"/>
    <w:rsid w:val="007B0768"/>
    <w:rsid w:val="007B0CF3"/>
    <w:rsid w:val="007B0D66"/>
    <w:rsid w:val="007B1391"/>
    <w:rsid w:val="007B22C9"/>
    <w:rsid w:val="007B2421"/>
    <w:rsid w:val="007B3100"/>
    <w:rsid w:val="007B31BC"/>
    <w:rsid w:val="007B33B1"/>
    <w:rsid w:val="007B36A0"/>
    <w:rsid w:val="007B46E7"/>
    <w:rsid w:val="007B5898"/>
    <w:rsid w:val="007B5A16"/>
    <w:rsid w:val="007B5BA8"/>
    <w:rsid w:val="007B6242"/>
    <w:rsid w:val="007B6275"/>
    <w:rsid w:val="007B66F3"/>
    <w:rsid w:val="007B6F33"/>
    <w:rsid w:val="007B72FB"/>
    <w:rsid w:val="007B771F"/>
    <w:rsid w:val="007B7B1D"/>
    <w:rsid w:val="007B7C2A"/>
    <w:rsid w:val="007C041C"/>
    <w:rsid w:val="007C0696"/>
    <w:rsid w:val="007C0EDA"/>
    <w:rsid w:val="007C0F9F"/>
    <w:rsid w:val="007C204F"/>
    <w:rsid w:val="007C24E4"/>
    <w:rsid w:val="007C2E6B"/>
    <w:rsid w:val="007C2EE5"/>
    <w:rsid w:val="007C3000"/>
    <w:rsid w:val="007C33A6"/>
    <w:rsid w:val="007C363F"/>
    <w:rsid w:val="007C37F5"/>
    <w:rsid w:val="007C3808"/>
    <w:rsid w:val="007C4219"/>
    <w:rsid w:val="007C4513"/>
    <w:rsid w:val="007C45A0"/>
    <w:rsid w:val="007C48E1"/>
    <w:rsid w:val="007C5D66"/>
    <w:rsid w:val="007C5E4F"/>
    <w:rsid w:val="007C5E80"/>
    <w:rsid w:val="007C5E96"/>
    <w:rsid w:val="007C5EEB"/>
    <w:rsid w:val="007C601D"/>
    <w:rsid w:val="007C60EC"/>
    <w:rsid w:val="007C6354"/>
    <w:rsid w:val="007C6D60"/>
    <w:rsid w:val="007C6DBB"/>
    <w:rsid w:val="007C72B1"/>
    <w:rsid w:val="007D0C68"/>
    <w:rsid w:val="007D11B6"/>
    <w:rsid w:val="007D1A01"/>
    <w:rsid w:val="007D36A3"/>
    <w:rsid w:val="007D39B6"/>
    <w:rsid w:val="007D3B47"/>
    <w:rsid w:val="007D3CD2"/>
    <w:rsid w:val="007D4F87"/>
    <w:rsid w:val="007D519D"/>
    <w:rsid w:val="007D5678"/>
    <w:rsid w:val="007D605B"/>
    <w:rsid w:val="007D618C"/>
    <w:rsid w:val="007D6745"/>
    <w:rsid w:val="007D6D45"/>
    <w:rsid w:val="007D6DC0"/>
    <w:rsid w:val="007D704F"/>
    <w:rsid w:val="007D70FC"/>
    <w:rsid w:val="007D7A2E"/>
    <w:rsid w:val="007D7E28"/>
    <w:rsid w:val="007D7E36"/>
    <w:rsid w:val="007E0B91"/>
    <w:rsid w:val="007E0F6D"/>
    <w:rsid w:val="007E10EE"/>
    <w:rsid w:val="007E1C9A"/>
    <w:rsid w:val="007E318D"/>
    <w:rsid w:val="007E323C"/>
    <w:rsid w:val="007E3723"/>
    <w:rsid w:val="007E37C3"/>
    <w:rsid w:val="007E3C31"/>
    <w:rsid w:val="007E3E08"/>
    <w:rsid w:val="007E6E57"/>
    <w:rsid w:val="007E7536"/>
    <w:rsid w:val="007E7D01"/>
    <w:rsid w:val="007F061B"/>
    <w:rsid w:val="007F0E11"/>
    <w:rsid w:val="007F11DF"/>
    <w:rsid w:val="007F1200"/>
    <w:rsid w:val="007F1B06"/>
    <w:rsid w:val="007F1C2A"/>
    <w:rsid w:val="007F2608"/>
    <w:rsid w:val="007F2643"/>
    <w:rsid w:val="007F2D22"/>
    <w:rsid w:val="007F2D81"/>
    <w:rsid w:val="007F3935"/>
    <w:rsid w:val="007F3D62"/>
    <w:rsid w:val="007F43C8"/>
    <w:rsid w:val="007F452F"/>
    <w:rsid w:val="007F4979"/>
    <w:rsid w:val="007F4998"/>
    <w:rsid w:val="007F4A2C"/>
    <w:rsid w:val="007F4BC4"/>
    <w:rsid w:val="007F4D91"/>
    <w:rsid w:val="007F4EB1"/>
    <w:rsid w:val="007F5197"/>
    <w:rsid w:val="007F58C4"/>
    <w:rsid w:val="007F5B7B"/>
    <w:rsid w:val="007F6FB0"/>
    <w:rsid w:val="007F7FD8"/>
    <w:rsid w:val="00800BD5"/>
    <w:rsid w:val="00800D97"/>
    <w:rsid w:val="00801082"/>
    <w:rsid w:val="00801DB3"/>
    <w:rsid w:val="008031D6"/>
    <w:rsid w:val="008039C7"/>
    <w:rsid w:val="0080442F"/>
    <w:rsid w:val="00804BFD"/>
    <w:rsid w:val="00804F32"/>
    <w:rsid w:val="00806690"/>
    <w:rsid w:val="008067B2"/>
    <w:rsid w:val="00806CA6"/>
    <w:rsid w:val="00806DEE"/>
    <w:rsid w:val="008077FB"/>
    <w:rsid w:val="00807C7D"/>
    <w:rsid w:val="008101F3"/>
    <w:rsid w:val="00810212"/>
    <w:rsid w:val="0081048A"/>
    <w:rsid w:val="0081066A"/>
    <w:rsid w:val="00810C6F"/>
    <w:rsid w:val="00810CA0"/>
    <w:rsid w:val="008111DF"/>
    <w:rsid w:val="0081135A"/>
    <w:rsid w:val="008114F7"/>
    <w:rsid w:val="0081295E"/>
    <w:rsid w:val="0081302C"/>
    <w:rsid w:val="00813269"/>
    <w:rsid w:val="008135DF"/>
    <w:rsid w:val="00813ABC"/>
    <w:rsid w:val="008140AC"/>
    <w:rsid w:val="0081482C"/>
    <w:rsid w:val="008149E7"/>
    <w:rsid w:val="00814D5E"/>
    <w:rsid w:val="00815B2C"/>
    <w:rsid w:val="00815C9F"/>
    <w:rsid w:val="00816284"/>
    <w:rsid w:val="00816401"/>
    <w:rsid w:val="0081760A"/>
    <w:rsid w:val="00817F63"/>
    <w:rsid w:val="00820367"/>
    <w:rsid w:val="00820633"/>
    <w:rsid w:val="008208A2"/>
    <w:rsid w:val="00820A2B"/>
    <w:rsid w:val="0082105C"/>
    <w:rsid w:val="00821536"/>
    <w:rsid w:val="0082196E"/>
    <w:rsid w:val="0082212B"/>
    <w:rsid w:val="0082236B"/>
    <w:rsid w:val="00822AC5"/>
    <w:rsid w:val="008230CC"/>
    <w:rsid w:val="00823107"/>
    <w:rsid w:val="008234C1"/>
    <w:rsid w:val="00823AD6"/>
    <w:rsid w:val="008240AF"/>
    <w:rsid w:val="00825854"/>
    <w:rsid w:val="00826784"/>
    <w:rsid w:val="00826C70"/>
    <w:rsid w:val="00826D37"/>
    <w:rsid w:val="0082744C"/>
    <w:rsid w:val="00827877"/>
    <w:rsid w:val="00830B47"/>
    <w:rsid w:val="00830D2E"/>
    <w:rsid w:val="00830FD7"/>
    <w:rsid w:val="0083124D"/>
    <w:rsid w:val="008317B6"/>
    <w:rsid w:val="00832856"/>
    <w:rsid w:val="008328A7"/>
    <w:rsid w:val="0083294B"/>
    <w:rsid w:val="00832AB7"/>
    <w:rsid w:val="00832B99"/>
    <w:rsid w:val="00832DB4"/>
    <w:rsid w:val="00833AC7"/>
    <w:rsid w:val="00833EDF"/>
    <w:rsid w:val="00834A72"/>
    <w:rsid w:val="0083583D"/>
    <w:rsid w:val="00835951"/>
    <w:rsid w:val="008365EC"/>
    <w:rsid w:val="00837BFC"/>
    <w:rsid w:val="00840233"/>
    <w:rsid w:val="00840481"/>
    <w:rsid w:val="00840643"/>
    <w:rsid w:val="0084075A"/>
    <w:rsid w:val="00840F76"/>
    <w:rsid w:val="008412A2"/>
    <w:rsid w:val="00841EF2"/>
    <w:rsid w:val="008424B9"/>
    <w:rsid w:val="00842571"/>
    <w:rsid w:val="008428AA"/>
    <w:rsid w:val="00842CA6"/>
    <w:rsid w:val="00843793"/>
    <w:rsid w:val="00843B5F"/>
    <w:rsid w:val="00844DB6"/>
    <w:rsid w:val="00845126"/>
    <w:rsid w:val="008454F7"/>
    <w:rsid w:val="00845506"/>
    <w:rsid w:val="008459C6"/>
    <w:rsid w:val="00845E19"/>
    <w:rsid w:val="00845FDF"/>
    <w:rsid w:val="00846059"/>
    <w:rsid w:val="0084623F"/>
    <w:rsid w:val="00846F27"/>
    <w:rsid w:val="0084736C"/>
    <w:rsid w:val="00847C25"/>
    <w:rsid w:val="00847CF3"/>
    <w:rsid w:val="00850404"/>
    <w:rsid w:val="00850BEF"/>
    <w:rsid w:val="00850EF3"/>
    <w:rsid w:val="00851565"/>
    <w:rsid w:val="00851792"/>
    <w:rsid w:val="00852573"/>
    <w:rsid w:val="008529DC"/>
    <w:rsid w:val="00852BC6"/>
    <w:rsid w:val="00853A18"/>
    <w:rsid w:val="00853B66"/>
    <w:rsid w:val="00853E4F"/>
    <w:rsid w:val="008542ED"/>
    <w:rsid w:val="008545DD"/>
    <w:rsid w:val="0085489D"/>
    <w:rsid w:val="00854B39"/>
    <w:rsid w:val="0085596B"/>
    <w:rsid w:val="00855A54"/>
    <w:rsid w:val="00855C81"/>
    <w:rsid w:val="00855DB1"/>
    <w:rsid w:val="008561BA"/>
    <w:rsid w:val="008563FE"/>
    <w:rsid w:val="0085760B"/>
    <w:rsid w:val="0085797D"/>
    <w:rsid w:val="00857BC6"/>
    <w:rsid w:val="00857FBA"/>
    <w:rsid w:val="00860CD7"/>
    <w:rsid w:val="00860F1F"/>
    <w:rsid w:val="00861037"/>
    <w:rsid w:val="0086174F"/>
    <w:rsid w:val="00861D96"/>
    <w:rsid w:val="00862834"/>
    <w:rsid w:val="00862854"/>
    <w:rsid w:val="0086294E"/>
    <w:rsid w:val="00862B2B"/>
    <w:rsid w:val="008631C8"/>
    <w:rsid w:val="0086336C"/>
    <w:rsid w:val="0086380A"/>
    <w:rsid w:val="008638E5"/>
    <w:rsid w:val="00863A26"/>
    <w:rsid w:val="00863B24"/>
    <w:rsid w:val="00863C21"/>
    <w:rsid w:val="00863FDA"/>
    <w:rsid w:val="00864534"/>
    <w:rsid w:val="00864906"/>
    <w:rsid w:val="0086498D"/>
    <w:rsid w:val="00864E38"/>
    <w:rsid w:val="00864E58"/>
    <w:rsid w:val="0086521F"/>
    <w:rsid w:val="008658EF"/>
    <w:rsid w:val="00865FD5"/>
    <w:rsid w:val="008663EE"/>
    <w:rsid w:val="00866CB2"/>
    <w:rsid w:val="00866E81"/>
    <w:rsid w:val="00867078"/>
    <w:rsid w:val="00867153"/>
    <w:rsid w:val="0086779E"/>
    <w:rsid w:val="00867B38"/>
    <w:rsid w:val="00867DEE"/>
    <w:rsid w:val="00870B9D"/>
    <w:rsid w:val="00870F61"/>
    <w:rsid w:val="00871319"/>
    <w:rsid w:val="00871E6C"/>
    <w:rsid w:val="00872013"/>
    <w:rsid w:val="00872CA6"/>
    <w:rsid w:val="00872DE5"/>
    <w:rsid w:val="00873155"/>
    <w:rsid w:val="0087331F"/>
    <w:rsid w:val="00873D26"/>
    <w:rsid w:val="00874572"/>
    <w:rsid w:val="008749E6"/>
    <w:rsid w:val="00875AC2"/>
    <w:rsid w:val="008761A0"/>
    <w:rsid w:val="0087644E"/>
    <w:rsid w:val="0087650C"/>
    <w:rsid w:val="00876624"/>
    <w:rsid w:val="00876BF9"/>
    <w:rsid w:val="008772FD"/>
    <w:rsid w:val="008775B7"/>
    <w:rsid w:val="0087791A"/>
    <w:rsid w:val="00877C47"/>
    <w:rsid w:val="0088039C"/>
    <w:rsid w:val="008804E5"/>
    <w:rsid w:val="00880848"/>
    <w:rsid w:val="00880A30"/>
    <w:rsid w:val="00880D1D"/>
    <w:rsid w:val="00881C7F"/>
    <w:rsid w:val="0088223B"/>
    <w:rsid w:val="00882319"/>
    <w:rsid w:val="008825BF"/>
    <w:rsid w:val="00882AA8"/>
    <w:rsid w:val="00882E05"/>
    <w:rsid w:val="008832AB"/>
    <w:rsid w:val="00884685"/>
    <w:rsid w:val="00884A14"/>
    <w:rsid w:val="00884A60"/>
    <w:rsid w:val="008860B7"/>
    <w:rsid w:val="0088621D"/>
    <w:rsid w:val="0088683D"/>
    <w:rsid w:val="00886E7C"/>
    <w:rsid w:val="00887157"/>
    <w:rsid w:val="00887250"/>
    <w:rsid w:val="00887C2F"/>
    <w:rsid w:val="00887ED5"/>
    <w:rsid w:val="0089038F"/>
    <w:rsid w:val="008903B4"/>
    <w:rsid w:val="00890708"/>
    <w:rsid w:val="00890C36"/>
    <w:rsid w:val="008924CD"/>
    <w:rsid w:val="00893449"/>
    <w:rsid w:val="008937C3"/>
    <w:rsid w:val="008939BF"/>
    <w:rsid w:val="00893A67"/>
    <w:rsid w:val="00893B3A"/>
    <w:rsid w:val="00893E00"/>
    <w:rsid w:val="008944D9"/>
    <w:rsid w:val="0089467E"/>
    <w:rsid w:val="008958BA"/>
    <w:rsid w:val="00895E8E"/>
    <w:rsid w:val="00896D2F"/>
    <w:rsid w:val="008977C0"/>
    <w:rsid w:val="00897A39"/>
    <w:rsid w:val="00897E56"/>
    <w:rsid w:val="008A08E1"/>
    <w:rsid w:val="008A0DA5"/>
    <w:rsid w:val="008A0E96"/>
    <w:rsid w:val="008A0EF7"/>
    <w:rsid w:val="008A13CF"/>
    <w:rsid w:val="008A17A3"/>
    <w:rsid w:val="008A1E45"/>
    <w:rsid w:val="008A20B1"/>
    <w:rsid w:val="008A2295"/>
    <w:rsid w:val="008A24CE"/>
    <w:rsid w:val="008A2800"/>
    <w:rsid w:val="008A2B91"/>
    <w:rsid w:val="008A3D37"/>
    <w:rsid w:val="008A3F05"/>
    <w:rsid w:val="008A4597"/>
    <w:rsid w:val="008A477F"/>
    <w:rsid w:val="008A4A3C"/>
    <w:rsid w:val="008A4CEE"/>
    <w:rsid w:val="008A55C8"/>
    <w:rsid w:val="008A57E4"/>
    <w:rsid w:val="008A5EC9"/>
    <w:rsid w:val="008A5F2E"/>
    <w:rsid w:val="008A64CA"/>
    <w:rsid w:val="008A65D9"/>
    <w:rsid w:val="008A67BC"/>
    <w:rsid w:val="008A69CE"/>
    <w:rsid w:val="008A71CA"/>
    <w:rsid w:val="008A7223"/>
    <w:rsid w:val="008A7277"/>
    <w:rsid w:val="008A77D8"/>
    <w:rsid w:val="008A7B86"/>
    <w:rsid w:val="008A7F69"/>
    <w:rsid w:val="008B024F"/>
    <w:rsid w:val="008B1647"/>
    <w:rsid w:val="008B17B3"/>
    <w:rsid w:val="008B1816"/>
    <w:rsid w:val="008B1D29"/>
    <w:rsid w:val="008B2924"/>
    <w:rsid w:val="008B2C7B"/>
    <w:rsid w:val="008B3B9D"/>
    <w:rsid w:val="008B474D"/>
    <w:rsid w:val="008B5021"/>
    <w:rsid w:val="008B64ED"/>
    <w:rsid w:val="008B6B59"/>
    <w:rsid w:val="008B7022"/>
    <w:rsid w:val="008B70D6"/>
    <w:rsid w:val="008B7193"/>
    <w:rsid w:val="008B7945"/>
    <w:rsid w:val="008C01CF"/>
    <w:rsid w:val="008C0D0E"/>
    <w:rsid w:val="008C1080"/>
    <w:rsid w:val="008C18BA"/>
    <w:rsid w:val="008C21E6"/>
    <w:rsid w:val="008C2D7B"/>
    <w:rsid w:val="008C33AA"/>
    <w:rsid w:val="008C3883"/>
    <w:rsid w:val="008C4183"/>
    <w:rsid w:val="008C4298"/>
    <w:rsid w:val="008C4904"/>
    <w:rsid w:val="008C4C79"/>
    <w:rsid w:val="008C5EE6"/>
    <w:rsid w:val="008C6343"/>
    <w:rsid w:val="008C683F"/>
    <w:rsid w:val="008C6906"/>
    <w:rsid w:val="008C6E94"/>
    <w:rsid w:val="008C6F79"/>
    <w:rsid w:val="008C7297"/>
    <w:rsid w:val="008C729E"/>
    <w:rsid w:val="008C7988"/>
    <w:rsid w:val="008C7AB1"/>
    <w:rsid w:val="008C7B30"/>
    <w:rsid w:val="008D0130"/>
    <w:rsid w:val="008D02FD"/>
    <w:rsid w:val="008D1684"/>
    <w:rsid w:val="008D18BE"/>
    <w:rsid w:val="008D1C3A"/>
    <w:rsid w:val="008D2829"/>
    <w:rsid w:val="008D29AE"/>
    <w:rsid w:val="008D306B"/>
    <w:rsid w:val="008D352F"/>
    <w:rsid w:val="008D3541"/>
    <w:rsid w:val="008D3A15"/>
    <w:rsid w:val="008D3B4A"/>
    <w:rsid w:val="008D3CF3"/>
    <w:rsid w:val="008D41AE"/>
    <w:rsid w:val="008D42A7"/>
    <w:rsid w:val="008D4AD0"/>
    <w:rsid w:val="008D4B33"/>
    <w:rsid w:val="008D4FF0"/>
    <w:rsid w:val="008D5D69"/>
    <w:rsid w:val="008D6AD5"/>
    <w:rsid w:val="008D6AEE"/>
    <w:rsid w:val="008D7261"/>
    <w:rsid w:val="008D728E"/>
    <w:rsid w:val="008D73F1"/>
    <w:rsid w:val="008D7AAD"/>
    <w:rsid w:val="008D7E68"/>
    <w:rsid w:val="008E0260"/>
    <w:rsid w:val="008E0AEF"/>
    <w:rsid w:val="008E0C3B"/>
    <w:rsid w:val="008E1122"/>
    <w:rsid w:val="008E117D"/>
    <w:rsid w:val="008E125B"/>
    <w:rsid w:val="008E149D"/>
    <w:rsid w:val="008E1576"/>
    <w:rsid w:val="008E19B1"/>
    <w:rsid w:val="008E1CF2"/>
    <w:rsid w:val="008E257E"/>
    <w:rsid w:val="008E2E07"/>
    <w:rsid w:val="008E3028"/>
    <w:rsid w:val="008E3344"/>
    <w:rsid w:val="008E33E4"/>
    <w:rsid w:val="008E3738"/>
    <w:rsid w:val="008E3C0F"/>
    <w:rsid w:val="008E4A5C"/>
    <w:rsid w:val="008E562E"/>
    <w:rsid w:val="008E594F"/>
    <w:rsid w:val="008E5CEA"/>
    <w:rsid w:val="008E6802"/>
    <w:rsid w:val="008E6F1B"/>
    <w:rsid w:val="008E7164"/>
    <w:rsid w:val="008E7753"/>
    <w:rsid w:val="008F000B"/>
    <w:rsid w:val="008F0403"/>
    <w:rsid w:val="008F096E"/>
    <w:rsid w:val="008F0F43"/>
    <w:rsid w:val="008F1214"/>
    <w:rsid w:val="008F1B9D"/>
    <w:rsid w:val="008F1EB2"/>
    <w:rsid w:val="008F1ED2"/>
    <w:rsid w:val="008F28F0"/>
    <w:rsid w:val="008F2D1F"/>
    <w:rsid w:val="008F2E9E"/>
    <w:rsid w:val="008F4C71"/>
    <w:rsid w:val="008F4D39"/>
    <w:rsid w:val="008F4DE1"/>
    <w:rsid w:val="008F5840"/>
    <w:rsid w:val="008F5928"/>
    <w:rsid w:val="008F59F2"/>
    <w:rsid w:val="008F5F68"/>
    <w:rsid w:val="008F6807"/>
    <w:rsid w:val="008F6AD2"/>
    <w:rsid w:val="008F6F04"/>
    <w:rsid w:val="008F72D3"/>
    <w:rsid w:val="00900C0C"/>
    <w:rsid w:val="00900F5F"/>
    <w:rsid w:val="009018BB"/>
    <w:rsid w:val="00901975"/>
    <w:rsid w:val="00901EC4"/>
    <w:rsid w:val="00901EEB"/>
    <w:rsid w:val="009021CA"/>
    <w:rsid w:val="00902335"/>
    <w:rsid w:val="00902DF5"/>
    <w:rsid w:val="00902F1B"/>
    <w:rsid w:val="009030B7"/>
    <w:rsid w:val="00904309"/>
    <w:rsid w:val="009050FE"/>
    <w:rsid w:val="00905642"/>
    <w:rsid w:val="0090574F"/>
    <w:rsid w:val="009058D8"/>
    <w:rsid w:val="00905B29"/>
    <w:rsid w:val="00906310"/>
    <w:rsid w:val="00906EE6"/>
    <w:rsid w:val="00906F1C"/>
    <w:rsid w:val="009073D4"/>
    <w:rsid w:val="00907986"/>
    <w:rsid w:val="00907C93"/>
    <w:rsid w:val="0091034E"/>
    <w:rsid w:val="00910470"/>
    <w:rsid w:val="00910544"/>
    <w:rsid w:val="00910B76"/>
    <w:rsid w:val="00910DD0"/>
    <w:rsid w:val="00910FA5"/>
    <w:rsid w:val="00911180"/>
    <w:rsid w:val="009111F9"/>
    <w:rsid w:val="009112D7"/>
    <w:rsid w:val="00911498"/>
    <w:rsid w:val="009117A0"/>
    <w:rsid w:val="00911CC7"/>
    <w:rsid w:val="00912AEB"/>
    <w:rsid w:val="00913318"/>
    <w:rsid w:val="0091399A"/>
    <w:rsid w:val="00913B6E"/>
    <w:rsid w:val="00913D28"/>
    <w:rsid w:val="00914985"/>
    <w:rsid w:val="00914AFB"/>
    <w:rsid w:val="00914B77"/>
    <w:rsid w:val="0091585D"/>
    <w:rsid w:val="00915DD6"/>
    <w:rsid w:val="00917FED"/>
    <w:rsid w:val="00920969"/>
    <w:rsid w:val="00920D85"/>
    <w:rsid w:val="00921A13"/>
    <w:rsid w:val="009228BC"/>
    <w:rsid w:val="00924C85"/>
    <w:rsid w:val="00925AB3"/>
    <w:rsid w:val="00926102"/>
    <w:rsid w:val="00926451"/>
    <w:rsid w:val="009265CE"/>
    <w:rsid w:val="00926CF1"/>
    <w:rsid w:val="009270DE"/>
    <w:rsid w:val="009277D8"/>
    <w:rsid w:val="00930377"/>
    <w:rsid w:val="0093055A"/>
    <w:rsid w:val="009313ED"/>
    <w:rsid w:val="009314EA"/>
    <w:rsid w:val="009320AF"/>
    <w:rsid w:val="0093249B"/>
    <w:rsid w:val="00932CC1"/>
    <w:rsid w:val="00932EAD"/>
    <w:rsid w:val="00932FE9"/>
    <w:rsid w:val="0093301C"/>
    <w:rsid w:val="00933327"/>
    <w:rsid w:val="0093365C"/>
    <w:rsid w:val="00933A49"/>
    <w:rsid w:val="00933AB7"/>
    <w:rsid w:val="00934102"/>
    <w:rsid w:val="009345C4"/>
    <w:rsid w:val="009345E6"/>
    <w:rsid w:val="00934696"/>
    <w:rsid w:val="0093499F"/>
    <w:rsid w:val="00934D83"/>
    <w:rsid w:val="00935624"/>
    <w:rsid w:val="00935BC7"/>
    <w:rsid w:val="00935D32"/>
    <w:rsid w:val="00936546"/>
    <w:rsid w:val="0093762C"/>
    <w:rsid w:val="00937FAA"/>
    <w:rsid w:val="009404AD"/>
    <w:rsid w:val="00940EF1"/>
    <w:rsid w:val="00941164"/>
    <w:rsid w:val="009411C5"/>
    <w:rsid w:val="0094131C"/>
    <w:rsid w:val="00941CE6"/>
    <w:rsid w:val="009421A4"/>
    <w:rsid w:val="00942502"/>
    <w:rsid w:val="00943879"/>
    <w:rsid w:val="0094496E"/>
    <w:rsid w:val="009451EC"/>
    <w:rsid w:val="009454F0"/>
    <w:rsid w:val="0094579E"/>
    <w:rsid w:val="00945D87"/>
    <w:rsid w:val="00945F54"/>
    <w:rsid w:val="009464F7"/>
    <w:rsid w:val="00946E3C"/>
    <w:rsid w:val="00947679"/>
    <w:rsid w:val="0094776A"/>
    <w:rsid w:val="0094798C"/>
    <w:rsid w:val="009500F9"/>
    <w:rsid w:val="00950280"/>
    <w:rsid w:val="00950358"/>
    <w:rsid w:val="009508C9"/>
    <w:rsid w:val="00951730"/>
    <w:rsid w:val="00952729"/>
    <w:rsid w:val="00952982"/>
    <w:rsid w:val="00952B36"/>
    <w:rsid w:val="00952C3E"/>
    <w:rsid w:val="0095309A"/>
    <w:rsid w:val="0095317B"/>
    <w:rsid w:val="00954B4F"/>
    <w:rsid w:val="00954BE6"/>
    <w:rsid w:val="00955A4F"/>
    <w:rsid w:val="009560D6"/>
    <w:rsid w:val="009564E0"/>
    <w:rsid w:val="009566FB"/>
    <w:rsid w:val="009567D6"/>
    <w:rsid w:val="0095684D"/>
    <w:rsid w:val="00956A4E"/>
    <w:rsid w:val="00956E46"/>
    <w:rsid w:val="00957864"/>
    <w:rsid w:val="009578BC"/>
    <w:rsid w:val="00960190"/>
    <w:rsid w:val="0096052C"/>
    <w:rsid w:val="00961416"/>
    <w:rsid w:val="00961BFE"/>
    <w:rsid w:val="00961CE6"/>
    <w:rsid w:val="009623A2"/>
    <w:rsid w:val="0096266A"/>
    <w:rsid w:val="00962B04"/>
    <w:rsid w:val="00962B89"/>
    <w:rsid w:val="00962D65"/>
    <w:rsid w:val="00962FD9"/>
    <w:rsid w:val="00963BCA"/>
    <w:rsid w:val="00964020"/>
    <w:rsid w:val="0096432C"/>
    <w:rsid w:val="00964AED"/>
    <w:rsid w:val="00965722"/>
    <w:rsid w:val="009658EB"/>
    <w:rsid w:val="009659B7"/>
    <w:rsid w:val="00965FDE"/>
    <w:rsid w:val="00966BA5"/>
    <w:rsid w:val="009672E3"/>
    <w:rsid w:val="0096756B"/>
    <w:rsid w:val="00967CB9"/>
    <w:rsid w:val="00967D56"/>
    <w:rsid w:val="00967E8A"/>
    <w:rsid w:val="00970031"/>
    <w:rsid w:val="0097043F"/>
    <w:rsid w:val="00970776"/>
    <w:rsid w:val="00971C25"/>
    <w:rsid w:val="00971C2C"/>
    <w:rsid w:val="00972191"/>
    <w:rsid w:val="00973E0A"/>
    <w:rsid w:val="009741DB"/>
    <w:rsid w:val="00975314"/>
    <w:rsid w:val="00975521"/>
    <w:rsid w:val="009757E8"/>
    <w:rsid w:val="009759FA"/>
    <w:rsid w:val="00975F84"/>
    <w:rsid w:val="009768A7"/>
    <w:rsid w:val="0097694A"/>
    <w:rsid w:val="009773EF"/>
    <w:rsid w:val="00977F08"/>
    <w:rsid w:val="00977F66"/>
    <w:rsid w:val="009812EC"/>
    <w:rsid w:val="009817E1"/>
    <w:rsid w:val="00981AB8"/>
    <w:rsid w:val="00981D3F"/>
    <w:rsid w:val="0098208C"/>
    <w:rsid w:val="00982174"/>
    <w:rsid w:val="009825D2"/>
    <w:rsid w:val="00982C3A"/>
    <w:rsid w:val="009830FA"/>
    <w:rsid w:val="0098319C"/>
    <w:rsid w:val="00983531"/>
    <w:rsid w:val="00983B33"/>
    <w:rsid w:val="00984156"/>
    <w:rsid w:val="0098454E"/>
    <w:rsid w:val="009850AF"/>
    <w:rsid w:val="009850B7"/>
    <w:rsid w:val="0098572E"/>
    <w:rsid w:val="00985906"/>
    <w:rsid w:val="00985909"/>
    <w:rsid w:val="00986407"/>
    <w:rsid w:val="00986874"/>
    <w:rsid w:val="00986E44"/>
    <w:rsid w:val="00986FB4"/>
    <w:rsid w:val="00986FEB"/>
    <w:rsid w:val="00987669"/>
    <w:rsid w:val="00987BE5"/>
    <w:rsid w:val="0099046D"/>
    <w:rsid w:val="00990844"/>
    <w:rsid w:val="00991158"/>
    <w:rsid w:val="00991254"/>
    <w:rsid w:val="00991570"/>
    <w:rsid w:val="00991751"/>
    <w:rsid w:val="00991C48"/>
    <w:rsid w:val="00991F9A"/>
    <w:rsid w:val="0099212D"/>
    <w:rsid w:val="0099332B"/>
    <w:rsid w:val="00993391"/>
    <w:rsid w:val="0099398B"/>
    <w:rsid w:val="00993BBA"/>
    <w:rsid w:val="00993D12"/>
    <w:rsid w:val="00993DF1"/>
    <w:rsid w:val="009951F1"/>
    <w:rsid w:val="00995F0A"/>
    <w:rsid w:val="0099646D"/>
    <w:rsid w:val="00996768"/>
    <w:rsid w:val="00996897"/>
    <w:rsid w:val="00996993"/>
    <w:rsid w:val="00996D56"/>
    <w:rsid w:val="00997312"/>
    <w:rsid w:val="009974FE"/>
    <w:rsid w:val="00997705"/>
    <w:rsid w:val="00997ED9"/>
    <w:rsid w:val="009A03F2"/>
    <w:rsid w:val="009A22E3"/>
    <w:rsid w:val="009A2E3A"/>
    <w:rsid w:val="009A38F2"/>
    <w:rsid w:val="009A476B"/>
    <w:rsid w:val="009A49C1"/>
    <w:rsid w:val="009A4E53"/>
    <w:rsid w:val="009A4FCE"/>
    <w:rsid w:val="009A5004"/>
    <w:rsid w:val="009A5154"/>
    <w:rsid w:val="009A5382"/>
    <w:rsid w:val="009A5D4E"/>
    <w:rsid w:val="009A604E"/>
    <w:rsid w:val="009A65FB"/>
    <w:rsid w:val="009A683E"/>
    <w:rsid w:val="009A6A47"/>
    <w:rsid w:val="009A6CA3"/>
    <w:rsid w:val="009A72D1"/>
    <w:rsid w:val="009A7347"/>
    <w:rsid w:val="009A7CAD"/>
    <w:rsid w:val="009A7DDC"/>
    <w:rsid w:val="009B04F3"/>
    <w:rsid w:val="009B1914"/>
    <w:rsid w:val="009B20F8"/>
    <w:rsid w:val="009B2889"/>
    <w:rsid w:val="009B35BE"/>
    <w:rsid w:val="009B3761"/>
    <w:rsid w:val="009B4123"/>
    <w:rsid w:val="009B42E1"/>
    <w:rsid w:val="009B4411"/>
    <w:rsid w:val="009B44B8"/>
    <w:rsid w:val="009B44DC"/>
    <w:rsid w:val="009B4802"/>
    <w:rsid w:val="009B5129"/>
    <w:rsid w:val="009B5DEF"/>
    <w:rsid w:val="009B63DC"/>
    <w:rsid w:val="009B6493"/>
    <w:rsid w:val="009B66C6"/>
    <w:rsid w:val="009B6B4A"/>
    <w:rsid w:val="009B6BF9"/>
    <w:rsid w:val="009B7104"/>
    <w:rsid w:val="009B715B"/>
    <w:rsid w:val="009B7169"/>
    <w:rsid w:val="009B7376"/>
    <w:rsid w:val="009B7506"/>
    <w:rsid w:val="009C03C0"/>
    <w:rsid w:val="009C0B00"/>
    <w:rsid w:val="009C1B76"/>
    <w:rsid w:val="009C1BE2"/>
    <w:rsid w:val="009C266E"/>
    <w:rsid w:val="009C2CB0"/>
    <w:rsid w:val="009C345E"/>
    <w:rsid w:val="009C371F"/>
    <w:rsid w:val="009C39B3"/>
    <w:rsid w:val="009C4027"/>
    <w:rsid w:val="009C41BD"/>
    <w:rsid w:val="009C586A"/>
    <w:rsid w:val="009C6A60"/>
    <w:rsid w:val="009C7C3B"/>
    <w:rsid w:val="009C7EF4"/>
    <w:rsid w:val="009D0777"/>
    <w:rsid w:val="009D1AA3"/>
    <w:rsid w:val="009D3689"/>
    <w:rsid w:val="009D3F46"/>
    <w:rsid w:val="009D3FCE"/>
    <w:rsid w:val="009D4805"/>
    <w:rsid w:val="009D4905"/>
    <w:rsid w:val="009D4F5F"/>
    <w:rsid w:val="009D500F"/>
    <w:rsid w:val="009D5C44"/>
    <w:rsid w:val="009D607C"/>
    <w:rsid w:val="009D68D5"/>
    <w:rsid w:val="009D6B6C"/>
    <w:rsid w:val="009D70B7"/>
    <w:rsid w:val="009D7B34"/>
    <w:rsid w:val="009E01CC"/>
    <w:rsid w:val="009E0644"/>
    <w:rsid w:val="009E07C3"/>
    <w:rsid w:val="009E081E"/>
    <w:rsid w:val="009E167C"/>
    <w:rsid w:val="009E16BB"/>
    <w:rsid w:val="009E2BFE"/>
    <w:rsid w:val="009E3591"/>
    <w:rsid w:val="009E4226"/>
    <w:rsid w:val="009E4744"/>
    <w:rsid w:val="009E487E"/>
    <w:rsid w:val="009E4B1D"/>
    <w:rsid w:val="009E4DC2"/>
    <w:rsid w:val="009E4FAD"/>
    <w:rsid w:val="009E62D3"/>
    <w:rsid w:val="009E6352"/>
    <w:rsid w:val="009E650C"/>
    <w:rsid w:val="009E7FC9"/>
    <w:rsid w:val="009F0524"/>
    <w:rsid w:val="009F0648"/>
    <w:rsid w:val="009F0690"/>
    <w:rsid w:val="009F0FE2"/>
    <w:rsid w:val="009F1397"/>
    <w:rsid w:val="009F14A9"/>
    <w:rsid w:val="009F1722"/>
    <w:rsid w:val="009F1C07"/>
    <w:rsid w:val="009F2316"/>
    <w:rsid w:val="009F255C"/>
    <w:rsid w:val="009F2CAA"/>
    <w:rsid w:val="009F3EDD"/>
    <w:rsid w:val="009F460E"/>
    <w:rsid w:val="009F4707"/>
    <w:rsid w:val="009F581C"/>
    <w:rsid w:val="009F5EAA"/>
    <w:rsid w:val="009F634A"/>
    <w:rsid w:val="009F63EF"/>
    <w:rsid w:val="009F6624"/>
    <w:rsid w:val="009F6F8A"/>
    <w:rsid w:val="009F717A"/>
    <w:rsid w:val="009F74E4"/>
    <w:rsid w:val="009F7D43"/>
    <w:rsid w:val="00A00429"/>
    <w:rsid w:val="00A00779"/>
    <w:rsid w:val="00A00ACC"/>
    <w:rsid w:val="00A01363"/>
    <w:rsid w:val="00A013E4"/>
    <w:rsid w:val="00A017F7"/>
    <w:rsid w:val="00A020A4"/>
    <w:rsid w:val="00A02166"/>
    <w:rsid w:val="00A02F58"/>
    <w:rsid w:val="00A03185"/>
    <w:rsid w:val="00A0394D"/>
    <w:rsid w:val="00A03B38"/>
    <w:rsid w:val="00A04495"/>
    <w:rsid w:val="00A05096"/>
    <w:rsid w:val="00A05173"/>
    <w:rsid w:val="00A06BDE"/>
    <w:rsid w:val="00A073ED"/>
    <w:rsid w:val="00A075A8"/>
    <w:rsid w:val="00A07983"/>
    <w:rsid w:val="00A07CC6"/>
    <w:rsid w:val="00A07F95"/>
    <w:rsid w:val="00A1029C"/>
    <w:rsid w:val="00A110DE"/>
    <w:rsid w:val="00A1216E"/>
    <w:rsid w:val="00A1231F"/>
    <w:rsid w:val="00A127FE"/>
    <w:rsid w:val="00A131A8"/>
    <w:rsid w:val="00A13467"/>
    <w:rsid w:val="00A134FF"/>
    <w:rsid w:val="00A13791"/>
    <w:rsid w:val="00A1395D"/>
    <w:rsid w:val="00A13A00"/>
    <w:rsid w:val="00A13DA4"/>
    <w:rsid w:val="00A1450C"/>
    <w:rsid w:val="00A149BE"/>
    <w:rsid w:val="00A14CC6"/>
    <w:rsid w:val="00A14E64"/>
    <w:rsid w:val="00A1557D"/>
    <w:rsid w:val="00A1698B"/>
    <w:rsid w:val="00A16B7E"/>
    <w:rsid w:val="00A17FA1"/>
    <w:rsid w:val="00A203BC"/>
    <w:rsid w:val="00A20520"/>
    <w:rsid w:val="00A20B3C"/>
    <w:rsid w:val="00A21100"/>
    <w:rsid w:val="00A21682"/>
    <w:rsid w:val="00A21DDC"/>
    <w:rsid w:val="00A22883"/>
    <w:rsid w:val="00A2340F"/>
    <w:rsid w:val="00A235C9"/>
    <w:rsid w:val="00A23668"/>
    <w:rsid w:val="00A23AB3"/>
    <w:rsid w:val="00A23CAD"/>
    <w:rsid w:val="00A23D4F"/>
    <w:rsid w:val="00A24315"/>
    <w:rsid w:val="00A247C0"/>
    <w:rsid w:val="00A24B8E"/>
    <w:rsid w:val="00A25000"/>
    <w:rsid w:val="00A25614"/>
    <w:rsid w:val="00A25921"/>
    <w:rsid w:val="00A26800"/>
    <w:rsid w:val="00A27356"/>
    <w:rsid w:val="00A27544"/>
    <w:rsid w:val="00A27C86"/>
    <w:rsid w:val="00A27DA0"/>
    <w:rsid w:val="00A304F0"/>
    <w:rsid w:val="00A307C4"/>
    <w:rsid w:val="00A30D7F"/>
    <w:rsid w:val="00A312CA"/>
    <w:rsid w:val="00A3162A"/>
    <w:rsid w:val="00A321E7"/>
    <w:rsid w:val="00A32628"/>
    <w:rsid w:val="00A328B2"/>
    <w:rsid w:val="00A32AD5"/>
    <w:rsid w:val="00A33178"/>
    <w:rsid w:val="00A33234"/>
    <w:rsid w:val="00A332A8"/>
    <w:rsid w:val="00A340D6"/>
    <w:rsid w:val="00A34467"/>
    <w:rsid w:val="00A34982"/>
    <w:rsid w:val="00A34DC7"/>
    <w:rsid w:val="00A35615"/>
    <w:rsid w:val="00A35768"/>
    <w:rsid w:val="00A35978"/>
    <w:rsid w:val="00A378B7"/>
    <w:rsid w:val="00A37931"/>
    <w:rsid w:val="00A405BA"/>
    <w:rsid w:val="00A40648"/>
    <w:rsid w:val="00A40A92"/>
    <w:rsid w:val="00A40CC3"/>
    <w:rsid w:val="00A40E2D"/>
    <w:rsid w:val="00A41532"/>
    <w:rsid w:val="00A415C2"/>
    <w:rsid w:val="00A41746"/>
    <w:rsid w:val="00A41AAE"/>
    <w:rsid w:val="00A41FA9"/>
    <w:rsid w:val="00A420E6"/>
    <w:rsid w:val="00A42120"/>
    <w:rsid w:val="00A4257C"/>
    <w:rsid w:val="00A42645"/>
    <w:rsid w:val="00A42D88"/>
    <w:rsid w:val="00A42F94"/>
    <w:rsid w:val="00A43325"/>
    <w:rsid w:val="00A43559"/>
    <w:rsid w:val="00A4366B"/>
    <w:rsid w:val="00A43990"/>
    <w:rsid w:val="00A441F8"/>
    <w:rsid w:val="00A44936"/>
    <w:rsid w:val="00A44A69"/>
    <w:rsid w:val="00A44B69"/>
    <w:rsid w:val="00A44D9B"/>
    <w:rsid w:val="00A452F3"/>
    <w:rsid w:val="00A45C81"/>
    <w:rsid w:val="00A4626A"/>
    <w:rsid w:val="00A464C0"/>
    <w:rsid w:val="00A467B4"/>
    <w:rsid w:val="00A46942"/>
    <w:rsid w:val="00A46B5C"/>
    <w:rsid w:val="00A4725C"/>
    <w:rsid w:val="00A473BF"/>
    <w:rsid w:val="00A475CC"/>
    <w:rsid w:val="00A47CC3"/>
    <w:rsid w:val="00A5051F"/>
    <w:rsid w:val="00A506AE"/>
    <w:rsid w:val="00A50830"/>
    <w:rsid w:val="00A51266"/>
    <w:rsid w:val="00A516A9"/>
    <w:rsid w:val="00A516DE"/>
    <w:rsid w:val="00A5232E"/>
    <w:rsid w:val="00A529FD"/>
    <w:rsid w:val="00A534E3"/>
    <w:rsid w:val="00A534EE"/>
    <w:rsid w:val="00A53502"/>
    <w:rsid w:val="00A53CC9"/>
    <w:rsid w:val="00A54009"/>
    <w:rsid w:val="00A5443B"/>
    <w:rsid w:val="00A54775"/>
    <w:rsid w:val="00A54EE9"/>
    <w:rsid w:val="00A54F63"/>
    <w:rsid w:val="00A55459"/>
    <w:rsid w:val="00A55D10"/>
    <w:rsid w:val="00A55DEF"/>
    <w:rsid w:val="00A5646D"/>
    <w:rsid w:val="00A56E1A"/>
    <w:rsid w:val="00A56E73"/>
    <w:rsid w:val="00A57204"/>
    <w:rsid w:val="00A57756"/>
    <w:rsid w:val="00A57B3B"/>
    <w:rsid w:val="00A57D57"/>
    <w:rsid w:val="00A60683"/>
    <w:rsid w:val="00A609F4"/>
    <w:rsid w:val="00A60A0A"/>
    <w:rsid w:val="00A614E4"/>
    <w:rsid w:val="00A619C9"/>
    <w:rsid w:val="00A61C21"/>
    <w:rsid w:val="00A61C24"/>
    <w:rsid w:val="00A62A88"/>
    <w:rsid w:val="00A62DFF"/>
    <w:rsid w:val="00A62E6F"/>
    <w:rsid w:val="00A638B4"/>
    <w:rsid w:val="00A6462B"/>
    <w:rsid w:val="00A6567E"/>
    <w:rsid w:val="00A65BE9"/>
    <w:rsid w:val="00A66022"/>
    <w:rsid w:val="00A6607F"/>
    <w:rsid w:val="00A6621A"/>
    <w:rsid w:val="00A6734F"/>
    <w:rsid w:val="00A67709"/>
    <w:rsid w:val="00A67852"/>
    <w:rsid w:val="00A67876"/>
    <w:rsid w:val="00A716BE"/>
    <w:rsid w:val="00A718AF"/>
    <w:rsid w:val="00A72647"/>
    <w:rsid w:val="00A7358A"/>
    <w:rsid w:val="00A73F02"/>
    <w:rsid w:val="00A7473C"/>
    <w:rsid w:val="00A74A98"/>
    <w:rsid w:val="00A74F96"/>
    <w:rsid w:val="00A76150"/>
    <w:rsid w:val="00A76808"/>
    <w:rsid w:val="00A76DCD"/>
    <w:rsid w:val="00A76E0F"/>
    <w:rsid w:val="00A76F0A"/>
    <w:rsid w:val="00A813B3"/>
    <w:rsid w:val="00A81526"/>
    <w:rsid w:val="00A831BF"/>
    <w:rsid w:val="00A832BC"/>
    <w:rsid w:val="00A83FDF"/>
    <w:rsid w:val="00A84011"/>
    <w:rsid w:val="00A8401B"/>
    <w:rsid w:val="00A84389"/>
    <w:rsid w:val="00A84562"/>
    <w:rsid w:val="00A84A54"/>
    <w:rsid w:val="00A84D1C"/>
    <w:rsid w:val="00A85F0C"/>
    <w:rsid w:val="00A86838"/>
    <w:rsid w:val="00A86BCA"/>
    <w:rsid w:val="00A87097"/>
    <w:rsid w:val="00A87575"/>
    <w:rsid w:val="00A90CB9"/>
    <w:rsid w:val="00A9135B"/>
    <w:rsid w:val="00A92168"/>
    <w:rsid w:val="00A922AB"/>
    <w:rsid w:val="00A92A17"/>
    <w:rsid w:val="00A92FAD"/>
    <w:rsid w:val="00A930F7"/>
    <w:rsid w:val="00A932A8"/>
    <w:rsid w:val="00A9398D"/>
    <w:rsid w:val="00A93E13"/>
    <w:rsid w:val="00A941CA"/>
    <w:rsid w:val="00A94866"/>
    <w:rsid w:val="00A948D6"/>
    <w:rsid w:val="00A959EC"/>
    <w:rsid w:val="00A96B1E"/>
    <w:rsid w:val="00A96B9C"/>
    <w:rsid w:val="00A9714B"/>
    <w:rsid w:val="00AA031E"/>
    <w:rsid w:val="00AA0983"/>
    <w:rsid w:val="00AA0EFA"/>
    <w:rsid w:val="00AA1AD8"/>
    <w:rsid w:val="00AA2A27"/>
    <w:rsid w:val="00AA2FCA"/>
    <w:rsid w:val="00AA3104"/>
    <w:rsid w:val="00AA3427"/>
    <w:rsid w:val="00AA3F9F"/>
    <w:rsid w:val="00AA48B3"/>
    <w:rsid w:val="00AA4D25"/>
    <w:rsid w:val="00AA4EB3"/>
    <w:rsid w:val="00AA5355"/>
    <w:rsid w:val="00AA54AF"/>
    <w:rsid w:val="00AA5AD7"/>
    <w:rsid w:val="00AA5CDA"/>
    <w:rsid w:val="00AA6190"/>
    <w:rsid w:val="00AA7267"/>
    <w:rsid w:val="00AA75B9"/>
    <w:rsid w:val="00AA7B0F"/>
    <w:rsid w:val="00AA7B65"/>
    <w:rsid w:val="00AA7C70"/>
    <w:rsid w:val="00AB0653"/>
    <w:rsid w:val="00AB0849"/>
    <w:rsid w:val="00AB0D47"/>
    <w:rsid w:val="00AB1A20"/>
    <w:rsid w:val="00AB1D28"/>
    <w:rsid w:val="00AB2A19"/>
    <w:rsid w:val="00AB2D66"/>
    <w:rsid w:val="00AB3E85"/>
    <w:rsid w:val="00AB43D5"/>
    <w:rsid w:val="00AB444C"/>
    <w:rsid w:val="00AB4458"/>
    <w:rsid w:val="00AB4F74"/>
    <w:rsid w:val="00AB5847"/>
    <w:rsid w:val="00AB5DF7"/>
    <w:rsid w:val="00AB614B"/>
    <w:rsid w:val="00AB6367"/>
    <w:rsid w:val="00AB6536"/>
    <w:rsid w:val="00AB6870"/>
    <w:rsid w:val="00AB74BE"/>
    <w:rsid w:val="00AC069D"/>
    <w:rsid w:val="00AC083B"/>
    <w:rsid w:val="00AC1188"/>
    <w:rsid w:val="00AC1CD3"/>
    <w:rsid w:val="00AC2213"/>
    <w:rsid w:val="00AC297D"/>
    <w:rsid w:val="00AC2DE8"/>
    <w:rsid w:val="00AC2E48"/>
    <w:rsid w:val="00AC310E"/>
    <w:rsid w:val="00AC3339"/>
    <w:rsid w:val="00AC3502"/>
    <w:rsid w:val="00AC53B3"/>
    <w:rsid w:val="00AC56AE"/>
    <w:rsid w:val="00AC619C"/>
    <w:rsid w:val="00AC61D1"/>
    <w:rsid w:val="00AC73B1"/>
    <w:rsid w:val="00AC76F0"/>
    <w:rsid w:val="00AC7881"/>
    <w:rsid w:val="00AD0411"/>
    <w:rsid w:val="00AD04F8"/>
    <w:rsid w:val="00AD0665"/>
    <w:rsid w:val="00AD1372"/>
    <w:rsid w:val="00AD14D0"/>
    <w:rsid w:val="00AD1614"/>
    <w:rsid w:val="00AD1625"/>
    <w:rsid w:val="00AD192E"/>
    <w:rsid w:val="00AD238A"/>
    <w:rsid w:val="00AD28EC"/>
    <w:rsid w:val="00AD364A"/>
    <w:rsid w:val="00AD37C7"/>
    <w:rsid w:val="00AD37DD"/>
    <w:rsid w:val="00AD4CC3"/>
    <w:rsid w:val="00AD5C43"/>
    <w:rsid w:val="00AD65B1"/>
    <w:rsid w:val="00AD6ACB"/>
    <w:rsid w:val="00AD6D18"/>
    <w:rsid w:val="00AD6E46"/>
    <w:rsid w:val="00AD70D4"/>
    <w:rsid w:val="00AD7138"/>
    <w:rsid w:val="00AD7717"/>
    <w:rsid w:val="00AD7A5E"/>
    <w:rsid w:val="00AD7F07"/>
    <w:rsid w:val="00AE0078"/>
    <w:rsid w:val="00AE0410"/>
    <w:rsid w:val="00AE04E3"/>
    <w:rsid w:val="00AE0593"/>
    <w:rsid w:val="00AE06CB"/>
    <w:rsid w:val="00AE06FA"/>
    <w:rsid w:val="00AE092D"/>
    <w:rsid w:val="00AE0AA5"/>
    <w:rsid w:val="00AE0C00"/>
    <w:rsid w:val="00AE1A38"/>
    <w:rsid w:val="00AE1BB4"/>
    <w:rsid w:val="00AE1E10"/>
    <w:rsid w:val="00AE2560"/>
    <w:rsid w:val="00AE25BB"/>
    <w:rsid w:val="00AE261B"/>
    <w:rsid w:val="00AE26E2"/>
    <w:rsid w:val="00AE2A7B"/>
    <w:rsid w:val="00AE3A37"/>
    <w:rsid w:val="00AE3BF1"/>
    <w:rsid w:val="00AE3E7E"/>
    <w:rsid w:val="00AE400E"/>
    <w:rsid w:val="00AE41EE"/>
    <w:rsid w:val="00AE423F"/>
    <w:rsid w:val="00AE5A30"/>
    <w:rsid w:val="00AE5C96"/>
    <w:rsid w:val="00AE612D"/>
    <w:rsid w:val="00AE71D0"/>
    <w:rsid w:val="00AF0256"/>
    <w:rsid w:val="00AF02F3"/>
    <w:rsid w:val="00AF0521"/>
    <w:rsid w:val="00AF0797"/>
    <w:rsid w:val="00AF090D"/>
    <w:rsid w:val="00AF0924"/>
    <w:rsid w:val="00AF0CEF"/>
    <w:rsid w:val="00AF0D0C"/>
    <w:rsid w:val="00AF1109"/>
    <w:rsid w:val="00AF113F"/>
    <w:rsid w:val="00AF1AC5"/>
    <w:rsid w:val="00AF1B71"/>
    <w:rsid w:val="00AF24E7"/>
    <w:rsid w:val="00AF273D"/>
    <w:rsid w:val="00AF2D01"/>
    <w:rsid w:val="00AF320F"/>
    <w:rsid w:val="00AF4050"/>
    <w:rsid w:val="00AF419A"/>
    <w:rsid w:val="00AF4D1A"/>
    <w:rsid w:val="00AF4D3F"/>
    <w:rsid w:val="00AF4FA7"/>
    <w:rsid w:val="00AF51CF"/>
    <w:rsid w:val="00AF557F"/>
    <w:rsid w:val="00AF58E1"/>
    <w:rsid w:val="00AF58FD"/>
    <w:rsid w:val="00AF5F0C"/>
    <w:rsid w:val="00AF6792"/>
    <w:rsid w:val="00AF695F"/>
    <w:rsid w:val="00B00591"/>
    <w:rsid w:val="00B005A5"/>
    <w:rsid w:val="00B005CD"/>
    <w:rsid w:val="00B00C44"/>
    <w:rsid w:val="00B019F0"/>
    <w:rsid w:val="00B01A60"/>
    <w:rsid w:val="00B020EE"/>
    <w:rsid w:val="00B024AD"/>
    <w:rsid w:val="00B025C5"/>
    <w:rsid w:val="00B02AF8"/>
    <w:rsid w:val="00B02F7C"/>
    <w:rsid w:val="00B037C1"/>
    <w:rsid w:val="00B0449F"/>
    <w:rsid w:val="00B04F4E"/>
    <w:rsid w:val="00B053EB"/>
    <w:rsid w:val="00B0593B"/>
    <w:rsid w:val="00B05987"/>
    <w:rsid w:val="00B05D92"/>
    <w:rsid w:val="00B063CA"/>
    <w:rsid w:val="00B072FF"/>
    <w:rsid w:val="00B07C1E"/>
    <w:rsid w:val="00B10CD5"/>
    <w:rsid w:val="00B11CD4"/>
    <w:rsid w:val="00B11CE8"/>
    <w:rsid w:val="00B11EAC"/>
    <w:rsid w:val="00B12A0D"/>
    <w:rsid w:val="00B12F8E"/>
    <w:rsid w:val="00B13708"/>
    <w:rsid w:val="00B138D1"/>
    <w:rsid w:val="00B13C1A"/>
    <w:rsid w:val="00B14221"/>
    <w:rsid w:val="00B143E7"/>
    <w:rsid w:val="00B14489"/>
    <w:rsid w:val="00B145CB"/>
    <w:rsid w:val="00B150BA"/>
    <w:rsid w:val="00B15FC5"/>
    <w:rsid w:val="00B16138"/>
    <w:rsid w:val="00B16479"/>
    <w:rsid w:val="00B177FA"/>
    <w:rsid w:val="00B17C60"/>
    <w:rsid w:val="00B2012F"/>
    <w:rsid w:val="00B20201"/>
    <w:rsid w:val="00B204C9"/>
    <w:rsid w:val="00B2137C"/>
    <w:rsid w:val="00B2168B"/>
    <w:rsid w:val="00B21A6A"/>
    <w:rsid w:val="00B21D64"/>
    <w:rsid w:val="00B21FEE"/>
    <w:rsid w:val="00B22173"/>
    <w:rsid w:val="00B22BA7"/>
    <w:rsid w:val="00B22C54"/>
    <w:rsid w:val="00B22E0E"/>
    <w:rsid w:val="00B23BAE"/>
    <w:rsid w:val="00B24349"/>
    <w:rsid w:val="00B2452A"/>
    <w:rsid w:val="00B2458C"/>
    <w:rsid w:val="00B24995"/>
    <w:rsid w:val="00B25178"/>
    <w:rsid w:val="00B25869"/>
    <w:rsid w:val="00B263B4"/>
    <w:rsid w:val="00B26CB7"/>
    <w:rsid w:val="00B2709F"/>
    <w:rsid w:val="00B27B20"/>
    <w:rsid w:val="00B30F36"/>
    <w:rsid w:val="00B31400"/>
    <w:rsid w:val="00B3186A"/>
    <w:rsid w:val="00B31DDD"/>
    <w:rsid w:val="00B326E5"/>
    <w:rsid w:val="00B32E7F"/>
    <w:rsid w:val="00B33D70"/>
    <w:rsid w:val="00B34555"/>
    <w:rsid w:val="00B35EBF"/>
    <w:rsid w:val="00B36195"/>
    <w:rsid w:val="00B36589"/>
    <w:rsid w:val="00B36A10"/>
    <w:rsid w:val="00B3711B"/>
    <w:rsid w:val="00B4015D"/>
    <w:rsid w:val="00B415F7"/>
    <w:rsid w:val="00B43C05"/>
    <w:rsid w:val="00B443D8"/>
    <w:rsid w:val="00B4444B"/>
    <w:rsid w:val="00B44DC2"/>
    <w:rsid w:val="00B4528D"/>
    <w:rsid w:val="00B454A8"/>
    <w:rsid w:val="00B457B2"/>
    <w:rsid w:val="00B45C92"/>
    <w:rsid w:val="00B46700"/>
    <w:rsid w:val="00B46CF9"/>
    <w:rsid w:val="00B471E8"/>
    <w:rsid w:val="00B47756"/>
    <w:rsid w:val="00B47E59"/>
    <w:rsid w:val="00B50306"/>
    <w:rsid w:val="00B50732"/>
    <w:rsid w:val="00B507A2"/>
    <w:rsid w:val="00B50CCE"/>
    <w:rsid w:val="00B513FD"/>
    <w:rsid w:val="00B51600"/>
    <w:rsid w:val="00B5182F"/>
    <w:rsid w:val="00B51AFB"/>
    <w:rsid w:val="00B520DD"/>
    <w:rsid w:val="00B5250A"/>
    <w:rsid w:val="00B5296C"/>
    <w:rsid w:val="00B53592"/>
    <w:rsid w:val="00B546C8"/>
    <w:rsid w:val="00B54DAA"/>
    <w:rsid w:val="00B552F8"/>
    <w:rsid w:val="00B55469"/>
    <w:rsid w:val="00B55CBF"/>
    <w:rsid w:val="00B56276"/>
    <w:rsid w:val="00B5717D"/>
    <w:rsid w:val="00B5738C"/>
    <w:rsid w:val="00B57752"/>
    <w:rsid w:val="00B57ABD"/>
    <w:rsid w:val="00B6093F"/>
    <w:rsid w:val="00B61007"/>
    <w:rsid w:val="00B6123E"/>
    <w:rsid w:val="00B61809"/>
    <w:rsid w:val="00B619DB"/>
    <w:rsid w:val="00B61ABB"/>
    <w:rsid w:val="00B6216C"/>
    <w:rsid w:val="00B621BF"/>
    <w:rsid w:val="00B62668"/>
    <w:rsid w:val="00B63251"/>
    <w:rsid w:val="00B64EF1"/>
    <w:rsid w:val="00B650B1"/>
    <w:rsid w:val="00B652F8"/>
    <w:rsid w:val="00B65555"/>
    <w:rsid w:val="00B657E9"/>
    <w:rsid w:val="00B65FBE"/>
    <w:rsid w:val="00B6655D"/>
    <w:rsid w:val="00B66D72"/>
    <w:rsid w:val="00B66F29"/>
    <w:rsid w:val="00B67197"/>
    <w:rsid w:val="00B675E3"/>
    <w:rsid w:val="00B677F5"/>
    <w:rsid w:val="00B679B5"/>
    <w:rsid w:val="00B67B62"/>
    <w:rsid w:val="00B67C51"/>
    <w:rsid w:val="00B67E9D"/>
    <w:rsid w:val="00B701CA"/>
    <w:rsid w:val="00B7071A"/>
    <w:rsid w:val="00B71696"/>
    <w:rsid w:val="00B72087"/>
    <w:rsid w:val="00B7208C"/>
    <w:rsid w:val="00B72705"/>
    <w:rsid w:val="00B7270C"/>
    <w:rsid w:val="00B72AD6"/>
    <w:rsid w:val="00B7304E"/>
    <w:rsid w:val="00B734D7"/>
    <w:rsid w:val="00B7372F"/>
    <w:rsid w:val="00B740A2"/>
    <w:rsid w:val="00B741B2"/>
    <w:rsid w:val="00B7461F"/>
    <w:rsid w:val="00B74AF4"/>
    <w:rsid w:val="00B75255"/>
    <w:rsid w:val="00B755C9"/>
    <w:rsid w:val="00B75D46"/>
    <w:rsid w:val="00B75DF3"/>
    <w:rsid w:val="00B75F2D"/>
    <w:rsid w:val="00B76560"/>
    <w:rsid w:val="00B76985"/>
    <w:rsid w:val="00B76B10"/>
    <w:rsid w:val="00B76DB1"/>
    <w:rsid w:val="00B77823"/>
    <w:rsid w:val="00B77AED"/>
    <w:rsid w:val="00B77DA3"/>
    <w:rsid w:val="00B80332"/>
    <w:rsid w:val="00B80E21"/>
    <w:rsid w:val="00B819C8"/>
    <w:rsid w:val="00B81CE8"/>
    <w:rsid w:val="00B82108"/>
    <w:rsid w:val="00B82378"/>
    <w:rsid w:val="00B823AD"/>
    <w:rsid w:val="00B82597"/>
    <w:rsid w:val="00B82EF0"/>
    <w:rsid w:val="00B8314E"/>
    <w:rsid w:val="00B83176"/>
    <w:rsid w:val="00B8335B"/>
    <w:rsid w:val="00B838F9"/>
    <w:rsid w:val="00B83DCE"/>
    <w:rsid w:val="00B843AA"/>
    <w:rsid w:val="00B84426"/>
    <w:rsid w:val="00B856D5"/>
    <w:rsid w:val="00B859BE"/>
    <w:rsid w:val="00B86324"/>
    <w:rsid w:val="00B872BA"/>
    <w:rsid w:val="00B87E4D"/>
    <w:rsid w:val="00B908A1"/>
    <w:rsid w:val="00B90E43"/>
    <w:rsid w:val="00B90E97"/>
    <w:rsid w:val="00B90F7B"/>
    <w:rsid w:val="00B91260"/>
    <w:rsid w:val="00B91AE9"/>
    <w:rsid w:val="00B91F83"/>
    <w:rsid w:val="00B9286B"/>
    <w:rsid w:val="00B92DFB"/>
    <w:rsid w:val="00B930A3"/>
    <w:rsid w:val="00B937D2"/>
    <w:rsid w:val="00B93851"/>
    <w:rsid w:val="00B94020"/>
    <w:rsid w:val="00B94C64"/>
    <w:rsid w:val="00B95C8E"/>
    <w:rsid w:val="00B96039"/>
    <w:rsid w:val="00B9604F"/>
    <w:rsid w:val="00B9737F"/>
    <w:rsid w:val="00BA0174"/>
    <w:rsid w:val="00BA0964"/>
    <w:rsid w:val="00BA0B04"/>
    <w:rsid w:val="00BA0BD9"/>
    <w:rsid w:val="00BA0BFE"/>
    <w:rsid w:val="00BA229B"/>
    <w:rsid w:val="00BA2368"/>
    <w:rsid w:val="00BA2914"/>
    <w:rsid w:val="00BA2BDF"/>
    <w:rsid w:val="00BA4550"/>
    <w:rsid w:val="00BA47CE"/>
    <w:rsid w:val="00BA4C36"/>
    <w:rsid w:val="00BA52A5"/>
    <w:rsid w:val="00BA685E"/>
    <w:rsid w:val="00BB009F"/>
    <w:rsid w:val="00BB0875"/>
    <w:rsid w:val="00BB08F4"/>
    <w:rsid w:val="00BB0F6A"/>
    <w:rsid w:val="00BB12C5"/>
    <w:rsid w:val="00BB1424"/>
    <w:rsid w:val="00BB1BC7"/>
    <w:rsid w:val="00BB205A"/>
    <w:rsid w:val="00BB2244"/>
    <w:rsid w:val="00BB2A94"/>
    <w:rsid w:val="00BB305D"/>
    <w:rsid w:val="00BB4801"/>
    <w:rsid w:val="00BB5068"/>
    <w:rsid w:val="00BB6167"/>
    <w:rsid w:val="00BB6186"/>
    <w:rsid w:val="00BB6317"/>
    <w:rsid w:val="00BB6834"/>
    <w:rsid w:val="00BB7240"/>
    <w:rsid w:val="00BB7DA4"/>
    <w:rsid w:val="00BC04A4"/>
    <w:rsid w:val="00BC1E06"/>
    <w:rsid w:val="00BC2D2F"/>
    <w:rsid w:val="00BC3095"/>
    <w:rsid w:val="00BC431A"/>
    <w:rsid w:val="00BC46B7"/>
    <w:rsid w:val="00BC4918"/>
    <w:rsid w:val="00BC631D"/>
    <w:rsid w:val="00BC6359"/>
    <w:rsid w:val="00BC6F27"/>
    <w:rsid w:val="00BC75BA"/>
    <w:rsid w:val="00BC7874"/>
    <w:rsid w:val="00BC7B23"/>
    <w:rsid w:val="00BC7E97"/>
    <w:rsid w:val="00BD0184"/>
    <w:rsid w:val="00BD0BA3"/>
    <w:rsid w:val="00BD20E4"/>
    <w:rsid w:val="00BD245F"/>
    <w:rsid w:val="00BD2569"/>
    <w:rsid w:val="00BD2C91"/>
    <w:rsid w:val="00BD2EB9"/>
    <w:rsid w:val="00BD39F3"/>
    <w:rsid w:val="00BD3C7B"/>
    <w:rsid w:val="00BD489E"/>
    <w:rsid w:val="00BD4E36"/>
    <w:rsid w:val="00BD649B"/>
    <w:rsid w:val="00BD6F86"/>
    <w:rsid w:val="00BD76DA"/>
    <w:rsid w:val="00BE00CE"/>
    <w:rsid w:val="00BE05E9"/>
    <w:rsid w:val="00BE07D3"/>
    <w:rsid w:val="00BE190B"/>
    <w:rsid w:val="00BE21E9"/>
    <w:rsid w:val="00BE2801"/>
    <w:rsid w:val="00BE2F4D"/>
    <w:rsid w:val="00BE340B"/>
    <w:rsid w:val="00BE3424"/>
    <w:rsid w:val="00BE39F1"/>
    <w:rsid w:val="00BE3DF5"/>
    <w:rsid w:val="00BE4B1C"/>
    <w:rsid w:val="00BE4BF0"/>
    <w:rsid w:val="00BE5354"/>
    <w:rsid w:val="00BE5ED2"/>
    <w:rsid w:val="00BE69CE"/>
    <w:rsid w:val="00BE6B3D"/>
    <w:rsid w:val="00BE6C48"/>
    <w:rsid w:val="00BE726C"/>
    <w:rsid w:val="00BE73A7"/>
    <w:rsid w:val="00BE73AE"/>
    <w:rsid w:val="00BE75C0"/>
    <w:rsid w:val="00BE7BE0"/>
    <w:rsid w:val="00BF0D14"/>
    <w:rsid w:val="00BF0F72"/>
    <w:rsid w:val="00BF0FBA"/>
    <w:rsid w:val="00BF148A"/>
    <w:rsid w:val="00BF17F9"/>
    <w:rsid w:val="00BF1DDC"/>
    <w:rsid w:val="00BF26A7"/>
    <w:rsid w:val="00BF3021"/>
    <w:rsid w:val="00BF32BE"/>
    <w:rsid w:val="00BF3A49"/>
    <w:rsid w:val="00BF3B27"/>
    <w:rsid w:val="00BF401B"/>
    <w:rsid w:val="00BF5525"/>
    <w:rsid w:val="00BF567A"/>
    <w:rsid w:val="00BF691B"/>
    <w:rsid w:val="00BF6E66"/>
    <w:rsid w:val="00BF6EDB"/>
    <w:rsid w:val="00BF71BD"/>
    <w:rsid w:val="00BF741E"/>
    <w:rsid w:val="00BF7E43"/>
    <w:rsid w:val="00C0018A"/>
    <w:rsid w:val="00C00353"/>
    <w:rsid w:val="00C003C8"/>
    <w:rsid w:val="00C00EAC"/>
    <w:rsid w:val="00C01ED7"/>
    <w:rsid w:val="00C02ACE"/>
    <w:rsid w:val="00C02B5E"/>
    <w:rsid w:val="00C02CD0"/>
    <w:rsid w:val="00C03011"/>
    <w:rsid w:val="00C03265"/>
    <w:rsid w:val="00C0379B"/>
    <w:rsid w:val="00C048A4"/>
    <w:rsid w:val="00C05027"/>
    <w:rsid w:val="00C053B3"/>
    <w:rsid w:val="00C05800"/>
    <w:rsid w:val="00C05AD9"/>
    <w:rsid w:val="00C06197"/>
    <w:rsid w:val="00C064EC"/>
    <w:rsid w:val="00C06E07"/>
    <w:rsid w:val="00C07577"/>
    <w:rsid w:val="00C076BA"/>
    <w:rsid w:val="00C07E83"/>
    <w:rsid w:val="00C07F71"/>
    <w:rsid w:val="00C10A5D"/>
    <w:rsid w:val="00C10AAD"/>
    <w:rsid w:val="00C10BA2"/>
    <w:rsid w:val="00C121A5"/>
    <w:rsid w:val="00C128E9"/>
    <w:rsid w:val="00C1300F"/>
    <w:rsid w:val="00C148D6"/>
    <w:rsid w:val="00C157B6"/>
    <w:rsid w:val="00C15EEB"/>
    <w:rsid w:val="00C1638B"/>
    <w:rsid w:val="00C16688"/>
    <w:rsid w:val="00C16E37"/>
    <w:rsid w:val="00C16F6B"/>
    <w:rsid w:val="00C17B6E"/>
    <w:rsid w:val="00C2000F"/>
    <w:rsid w:val="00C207CA"/>
    <w:rsid w:val="00C207EE"/>
    <w:rsid w:val="00C214B8"/>
    <w:rsid w:val="00C21637"/>
    <w:rsid w:val="00C21990"/>
    <w:rsid w:val="00C21C32"/>
    <w:rsid w:val="00C21F46"/>
    <w:rsid w:val="00C22137"/>
    <w:rsid w:val="00C22870"/>
    <w:rsid w:val="00C22B87"/>
    <w:rsid w:val="00C22FC4"/>
    <w:rsid w:val="00C23580"/>
    <w:rsid w:val="00C23BD9"/>
    <w:rsid w:val="00C23EFB"/>
    <w:rsid w:val="00C242C9"/>
    <w:rsid w:val="00C249D3"/>
    <w:rsid w:val="00C24B41"/>
    <w:rsid w:val="00C24B8B"/>
    <w:rsid w:val="00C25A5C"/>
    <w:rsid w:val="00C25EC2"/>
    <w:rsid w:val="00C26082"/>
    <w:rsid w:val="00C2691B"/>
    <w:rsid w:val="00C26F09"/>
    <w:rsid w:val="00C26F67"/>
    <w:rsid w:val="00C26FF8"/>
    <w:rsid w:val="00C27513"/>
    <w:rsid w:val="00C279F5"/>
    <w:rsid w:val="00C27FFA"/>
    <w:rsid w:val="00C301BD"/>
    <w:rsid w:val="00C30538"/>
    <w:rsid w:val="00C31648"/>
    <w:rsid w:val="00C326D1"/>
    <w:rsid w:val="00C32717"/>
    <w:rsid w:val="00C3272A"/>
    <w:rsid w:val="00C329BA"/>
    <w:rsid w:val="00C32BE6"/>
    <w:rsid w:val="00C32D51"/>
    <w:rsid w:val="00C33DA3"/>
    <w:rsid w:val="00C345C7"/>
    <w:rsid w:val="00C34920"/>
    <w:rsid w:val="00C34AD6"/>
    <w:rsid w:val="00C35588"/>
    <w:rsid w:val="00C35652"/>
    <w:rsid w:val="00C36146"/>
    <w:rsid w:val="00C3623E"/>
    <w:rsid w:val="00C37401"/>
    <w:rsid w:val="00C37C31"/>
    <w:rsid w:val="00C400B0"/>
    <w:rsid w:val="00C40740"/>
    <w:rsid w:val="00C4090A"/>
    <w:rsid w:val="00C40977"/>
    <w:rsid w:val="00C4157D"/>
    <w:rsid w:val="00C4187E"/>
    <w:rsid w:val="00C4202A"/>
    <w:rsid w:val="00C42A86"/>
    <w:rsid w:val="00C42E48"/>
    <w:rsid w:val="00C42F9D"/>
    <w:rsid w:val="00C4379F"/>
    <w:rsid w:val="00C43D93"/>
    <w:rsid w:val="00C43E76"/>
    <w:rsid w:val="00C4431F"/>
    <w:rsid w:val="00C4477B"/>
    <w:rsid w:val="00C44C66"/>
    <w:rsid w:val="00C44D46"/>
    <w:rsid w:val="00C45C7F"/>
    <w:rsid w:val="00C4654C"/>
    <w:rsid w:val="00C46955"/>
    <w:rsid w:val="00C469F2"/>
    <w:rsid w:val="00C4727B"/>
    <w:rsid w:val="00C47A5F"/>
    <w:rsid w:val="00C50FCE"/>
    <w:rsid w:val="00C5165D"/>
    <w:rsid w:val="00C51EFE"/>
    <w:rsid w:val="00C523BC"/>
    <w:rsid w:val="00C52E75"/>
    <w:rsid w:val="00C52F20"/>
    <w:rsid w:val="00C5329E"/>
    <w:rsid w:val="00C538E0"/>
    <w:rsid w:val="00C53994"/>
    <w:rsid w:val="00C547DE"/>
    <w:rsid w:val="00C5586A"/>
    <w:rsid w:val="00C56923"/>
    <w:rsid w:val="00C56DBB"/>
    <w:rsid w:val="00C56EF7"/>
    <w:rsid w:val="00C57281"/>
    <w:rsid w:val="00C57953"/>
    <w:rsid w:val="00C57D2B"/>
    <w:rsid w:val="00C57FA7"/>
    <w:rsid w:val="00C61560"/>
    <w:rsid w:val="00C619C6"/>
    <w:rsid w:val="00C61C3C"/>
    <w:rsid w:val="00C61D68"/>
    <w:rsid w:val="00C622DB"/>
    <w:rsid w:val="00C62659"/>
    <w:rsid w:val="00C62BE5"/>
    <w:rsid w:val="00C62D17"/>
    <w:rsid w:val="00C62EDC"/>
    <w:rsid w:val="00C63EB9"/>
    <w:rsid w:val="00C64036"/>
    <w:rsid w:val="00C64049"/>
    <w:rsid w:val="00C642BD"/>
    <w:rsid w:val="00C64B55"/>
    <w:rsid w:val="00C659B1"/>
    <w:rsid w:val="00C65B6D"/>
    <w:rsid w:val="00C65CAB"/>
    <w:rsid w:val="00C6633B"/>
    <w:rsid w:val="00C67F04"/>
    <w:rsid w:val="00C70593"/>
    <w:rsid w:val="00C726AF"/>
    <w:rsid w:val="00C727E2"/>
    <w:rsid w:val="00C732E8"/>
    <w:rsid w:val="00C7512F"/>
    <w:rsid w:val="00C753B7"/>
    <w:rsid w:val="00C754D2"/>
    <w:rsid w:val="00C77446"/>
    <w:rsid w:val="00C77A5C"/>
    <w:rsid w:val="00C77EF8"/>
    <w:rsid w:val="00C8031F"/>
    <w:rsid w:val="00C81B9C"/>
    <w:rsid w:val="00C81D64"/>
    <w:rsid w:val="00C823BD"/>
    <w:rsid w:val="00C828E2"/>
    <w:rsid w:val="00C847CB"/>
    <w:rsid w:val="00C84B2A"/>
    <w:rsid w:val="00C86177"/>
    <w:rsid w:val="00C8671A"/>
    <w:rsid w:val="00C86ABC"/>
    <w:rsid w:val="00C8769E"/>
    <w:rsid w:val="00C9014B"/>
    <w:rsid w:val="00C903B1"/>
    <w:rsid w:val="00C90A86"/>
    <w:rsid w:val="00C90D86"/>
    <w:rsid w:val="00C913DB"/>
    <w:rsid w:val="00C92145"/>
    <w:rsid w:val="00C92725"/>
    <w:rsid w:val="00C93856"/>
    <w:rsid w:val="00C93985"/>
    <w:rsid w:val="00C93CCD"/>
    <w:rsid w:val="00C93DD8"/>
    <w:rsid w:val="00C93EE2"/>
    <w:rsid w:val="00C94262"/>
    <w:rsid w:val="00C950C4"/>
    <w:rsid w:val="00C95305"/>
    <w:rsid w:val="00C954C1"/>
    <w:rsid w:val="00C95532"/>
    <w:rsid w:val="00C956B3"/>
    <w:rsid w:val="00C96C92"/>
    <w:rsid w:val="00C96F78"/>
    <w:rsid w:val="00C977B6"/>
    <w:rsid w:val="00C97FE9"/>
    <w:rsid w:val="00CA01CB"/>
    <w:rsid w:val="00CA0341"/>
    <w:rsid w:val="00CA0B5A"/>
    <w:rsid w:val="00CA0C33"/>
    <w:rsid w:val="00CA0D49"/>
    <w:rsid w:val="00CA1496"/>
    <w:rsid w:val="00CA235F"/>
    <w:rsid w:val="00CA317A"/>
    <w:rsid w:val="00CA347A"/>
    <w:rsid w:val="00CA3857"/>
    <w:rsid w:val="00CA3CAE"/>
    <w:rsid w:val="00CA3DFD"/>
    <w:rsid w:val="00CA406F"/>
    <w:rsid w:val="00CA44C5"/>
    <w:rsid w:val="00CA46ED"/>
    <w:rsid w:val="00CA4782"/>
    <w:rsid w:val="00CA50A4"/>
    <w:rsid w:val="00CA55FA"/>
    <w:rsid w:val="00CA5938"/>
    <w:rsid w:val="00CA59E9"/>
    <w:rsid w:val="00CA5BDA"/>
    <w:rsid w:val="00CA5FE8"/>
    <w:rsid w:val="00CA601B"/>
    <w:rsid w:val="00CA6B5E"/>
    <w:rsid w:val="00CA7562"/>
    <w:rsid w:val="00CB07A1"/>
    <w:rsid w:val="00CB0E56"/>
    <w:rsid w:val="00CB0F55"/>
    <w:rsid w:val="00CB1258"/>
    <w:rsid w:val="00CB134F"/>
    <w:rsid w:val="00CB21AB"/>
    <w:rsid w:val="00CB23AD"/>
    <w:rsid w:val="00CB25EA"/>
    <w:rsid w:val="00CB266E"/>
    <w:rsid w:val="00CB35A5"/>
    <w:rsid w:val="00CB3F9A"/>
    <w:rsid w:val="00CB4767"/>
    <w:rsid w:val="00CB4A5A"/>
    <w:rsid w:val="00CB4BCD"/>
    <w:rsid w:val="00CB4C2D"/>
    <w:rsid w:val="00CB5148"/>
    <w:rsid w:val="00CB5ABD"/>
    <w:rsid w:val="00CB67A9"/>
    <w:rsid w:val="00CB6877"/>
    <w:rsid w:val="00CB7825"/>
    <w:rsid w:val="00CB7B60"/>
    <w:rsid w:val="00CB7C25"/>
    <w:rsid w:val="00CB7ED2"/>
    <w:rsid w:val="00CC08AE"/>
    <w:rsid w:val="00CC0F6C"/>
    <w:rsid w:val="00CC194B"/>
    <w:rsid w:val="00CC1B16"/>
    <w:rsid w:val="00CC1C62"/>
    <w:rsid w:val="00CC247B"/>
    <w:rsid w:val="00CC26B1"/>
    <w:rsid w:val="00CC32EC"/>
    <w:rsid w:val="00CC3893"/>
    <w:rsid w:val="00CC3A46"/>
    <w:rsid w:val="00CC3BE3"/>
    <w:rsid w:val="00CC4114"/>
    <w:rsid w:val="00CC439E"/>
    <w:rsid w:val="00CC46A5"/>
    <w:rsid w:val="00CC480A"/>
    <w:rsid w:val="00CC4C37"/>
    <w:rsid w:val="00CC4C7D"/>
    <w:rsid w:val="00CC633E"/>
    <w:rsid w:val="00CC6480"/>
    <w:rsid w:val="00CC648F"/>
    <w:rsid w:val="00CC68FC"/>
    <w:rsid w:val="00CC7984"/>
    <w:rsid w:val="00CC7CC7"/>
    <w:rsid w:val="00CD11AC"/>
    <w:rsid w:val="00CD1B54"/>
    <w:rsid w:val="00CD2721"/>
    <w:rsid w:val="00CD29BB"/>
    <w:rsid w:val="00CD2A6F"/>
    <w:rsid w:val="00CD2E5B"/>
    <w:rsid w:val="00CD3EB7"/>
    <w:rsid w:val="00CD42D0"/>
    <w:rsid w:val="00CD4BFE"/>
    <w:rsid w:val="00CD5215"/>
    <w:rsid w:val="00CD5451"/>
    <w:rsid w:val="00CD561C"/>
    <w:rsid w:val="00CD56B1"/>
    <w:rsid w:val="00CD5A34"/>
    <w:rsid w:val="00CD5A8D"/>
    <w:rsid w:val="00CD5B96"/>
    <w:rsid w:val="00CD64E1"/>
    <w:rsid w:val="00CD704B"/>
    <w:rsid w:val="00CD76C0"/>
    <w:rsid w:val="00CE1277"/>
    <w:rsid w:val="00CE16AF"/>
    <w:rsid w:val="00CE201A"/>
    <w:rsid w:val="00CE20A5"/>
    <w:rsid w:val="00CE2423"/>
    <w:rsid w:val="00CE2475"/>
    <w:rsid w:val="00CE294C"/>
    <w:rsid w:val="00CE2951"/>
    <w:rsid w:val="00CE36EE"/>
    <w:rsid w:val="00CE48C2"/>
    <w:rsid w:val="00CE4CED"/>
    <w:rsid w:val="00CE4D63"/>
    <w:rsid w:val="00CE52AD"/>
    <w:rsid w:val="00CE546B"/>
    <w:rsid w:val="00CE54E3"/>
    <w:rsid w:val="00CE592E"/>
    <w:rsid w:val="00CE611F"/>
    <w:rsid w:val="00CE685C"/>
    <w:rsid w:val="00CE6C80"/>
    <w:rsid w:val="00CE6E6D"/>
    <w:rsid w:val="00CF01DF"/>
    <w:rsid w:val="00CF0354"/>
    <w:rsid w:val="00CF10D3"/>
    <w:rsid w:val="00CF13BE"/>
    <w:rsid w:val="00CF1445"/>
    <w:rsid w:val="00CF16AE"/>
    <w:rsid w:val="00CF1995"/>
    <w:rsid w:val="00CF1C2D"/>
    <w:rsid w:val="00CF23A1"/>
    <w:rsid w:val="00CF2C28"/>
    <w:rsid w:val="00CF2DF7"/>
    <w:rsid w:val="00CF3268"/>
    <w:rsid w:val="00CF3392"/>
    <w:rsid w:val="00CF395E"/>
    <w:rsid w:val="00CF3BDB"/>
    <w:rsid w:val="00CF44B9"/>
    <w:rsid w:val="00CF4D6E"/>
    <w:rsid w:val="00CF4EEA"/>
    <w:rsid w:val="00CF5314"/>
    <w:rsid w:val="00CF5C0F"/>
    <w:rsid w:val="00CF6108"/>
    <w:rsid w:val="00CF641E"/>
    <w:rsid w:val="00CF6524"/>
    <w:rsid w:val="00CF6948"/>
    <w:rsid w:val="00CF6CDF"/>
    <w:rsid w:val="00CF6EED"/>
    <w:rsid w:val="00CF71F0"/>
    <w:rsid w:val="00CF77B0"/>
    <w:rsid w:val="00CF7955"/>
    <w:rsid w:val="00D007AA"/>
    <w:rsid w:val="00D01146"/>
    <w:rsid w:val="00D01319"/>
    <w:rsid w:val="00D01780"/>
    <w:rsid w:val="00D021CE"/>
    <w:rsid w:val="00D02AF3"/>
    <w:rsid w:val="00D02B99"/>
    <w:rsid w:val="00D0361E"/>
    <w:rsid w:val="00D03D81"/>
    <w:rsid w:val="00D03F6D"/>
    <w:rsid w:val="00D04778"/>
    <w:rsid w:val="00D04A43"/>
    <w:rsid w:val="00D04C8B"/>
    <w:rsid w:val="00D0512A"/>
    <w:rsid w:val="00D05235"/>
    <w:rsid w:val="00D056B1"/>
    <w:rsid w:val="00D05958"/>
    <w:rsid w:val="00D05FD7"/>
    <w:rsid w:val="00D06729"/>
    <w:rsid w:val="00D06741"/>
    <w:rsid w:val="00D067A7"/>
    <w:rsid w:val="00D0740B"/>
    <w:rsid w:val="00D07D25"/>
    <w:rsid w:val="00D100B2"/>
    <w:rsid w:val="00D101DA"/>
    <w:rsid w:val="00D110E6"/>
    <w:rsid w:val="00D114BB"/>
    <w:rsid w:val="00D118D5"/>
    <w:rsid w:val="00D11AA7"/>
    <w:rsid w:val="00D11B12"/>
    <w:rsid w:val="00D11D58"/>
    <w:rsid w:val="00D11EE9"/>
    <w:rsid w:val="00D12723"/>
    <w:rsid w:val="00D12CEF"/>
    <w:rsid w:val="00D135B3"/>
    <w:rsid w:val="00D13DC2"/>
    <w:rsid w:val="00D1426B"/>
    <w:rsid w:val="00D148E7"/>
    <w:rsid w:val="00D1548A"/>
    <w:rsid w:val="00D161CE"/>
    <w:rsid w:val="00D1654D"/>
    <w:rsid w:val="00D17954"/>
    <w:rsid w:val="00D17A23"/>
    <w:rsid w:val="00D17B7E"/>
    <w:rsid w:val="00D17ED4"/>
    <w:rsid w:val="00D203A3"/>
    <w:rsid w:val="00D21290"/>
    <w:rsid w:val="00D2138B"/>
    <w:rsid w:val="00D2156E"/>
    <w:rsid w:val="00D21E27"/>
    <w:rsid w:val="00D21F17"/>
    <w:rsid w:val="00D224C6"/>
    <w:rsid w:val="00D2292A"/>
    <w:rsid w:val="00D23E50"/>
    <w:rsid w:val="00D243D2"/>
    <w:rsid w:val="00D24585"/>
    <w:rsid w:val="00D24742"/>
    <w:rsid w:val="00D2502B"/>
    <w:rsid w:val="00D256B7"/>
    <w:rsid w:val="00D25BDA"/>
    <w:rsid w:val="00D25D7C"/>
    <w:rsid w:val="00D2616F"/>
    <w:rsid w:val="00D2648E"/>
    <w:rsid w:val="00D26FE7"/>
    <w:rsid w:val="00D27873"/>
    <w:rsid w:val="00D27E3A"/>
    <w:rsid w:val="00D27F6C"/>
    <w:rsid w:val="00D301A4"/>
    <w:rsid w:val="00D301FB"/>
    <w:rsid w:val="00D3028E"/>
    <w:rsid w:val="00D3091F"/>
    <w:rsid w:val="00D30AE2"/>
    <w:rsid w:val="00D30BEF"/>
    <w:rsid w:val="00D31247"/>
    <w:rsid w:val="00D320A7"/>
    <w:rsid w:val="00D32473"/>
    <w:rsid w:val="00D3260F"/>
    <w:rsid w:val="00D327EE"/>
    <w:rsid w:val="00D32B65"/>
    <w:rsid w:val="00D341F6"/>
    <w:rsid w:val="00D34786"/>
    <w:rsid w:val="00D34E35"/>
    <w:rsid w:val="00D34F0E"/>
    <w:rsid w:val="00D353E6"/>
    <w:rsid w:val="00D363E7"/>
    <w:rsid w:val="00D379C5"/>
    <w:rsid w:val="00D401BF"/>
    <w:rsid w:val="00D40927"/>
    <w:rsid w:val="00D4182F"/>
    <w:rsid w:val="00D41EE8"/>
    <w:rsid w:val="00D41F09"/>
    <w:rsid w:val="00D423D5"/>
    <w:rsid w:val="00D43424"/>
    <w:rsid w:val="00D43E45"/>
    <w:rsid w:val="00D443A8"/>
    <w:rsid w:val="00D445E8"/>
    <w:rsid w:val="00D44FCB"/>
    <w:rsid w:val="00D45376"/>
    <w:rsid w:val="00D453D9"/>
    <w:rsid w:val="00D45629"/>
    <w:rsid w:val="00D4599B"/>
    <w:rsid w:val="00D45A8F"/>
    <w:rsid w:val="00D45F0E"/>
    <w:rsid w:val="00D46060"/>
    <w:rsid w:val="00D46A25"/>
    <w:rsid w:val="00D46A98"/>
    <w:rsid w:val="00D47B23"/>
    <w:rsid w:val="00D50027"/>
    <w:rsid w:val="00D511D7"/>
    <w:rsid w:val="00D52445"/>
    <w:rsid w:val="00D52C9B"/>
    <w:rsid w:val="00D531A9"/>
    <w:rsid w:val="00D53BCC"/>
    <w:rsid w:val="00D54734"/>
    <w:rsid w:val="00D55672"/>
    <w:rsid w:val="00D56422"/>
    <w:rsid w:val="00D56C9F"/>
    <w:rsid w:val="00D57762"/>
    <w:rsid w:val="00D57EE1"/>
    <w:rsid w:val="00D61208"/>
    <w:rsid w:val="00D61237"/>
    <w:rsid w:val="00D62038"/>
    <w:rsid w:val="00D62746"/>
    <w:rsid w:val="00D627B8"/>
    <w:rsid w:val="00D6327E"/>
    <w:rsid w:val="00D63E90"/>
    <w:rsid w:val="00D63F9E"/>
    <w:rsid w:val="00D644C7"/>
    <w:rsid w:val="00D64D82"/>
    <w:rsid w:val="00D65287"/>
    <w:rsid w:val="00D652F7"/>
    <w:rsid w:val="00D6534C"/>
    <w:rsid w:val="00D656A0"/>
    <w:rsid w:val="00D65B58"/>
    <w:rsid w:val="00D65C62"/>
    <w:rsid w:val="00D65C9A"/>
    <w:rsid w:val="00D65F57"/>
    <w:rsid w:val="00D6612D"/>
    <w:rsid w:val="00D66805"/>
    <w:rsid w:val="00D6704D"/>
    <w:rsid w:val="00D67167"/>
    <w:rsid w:val="00D679AD"/>
    <w:rsid w:val="00D67D71"/>
    <w:rsid w:val="00D67FE0"/>
    <w:rsid w:val="00D67FEA"/>
    <w:rsid w:val="00D70320"/>
    <w:rsid w:val="00D70A2F"/>
    <w:rsid w:val="00D70BFB"/>
    <w:rsid w:val="00D70E19"/>
    <w:rsid w:val="00D71048"/>
    <w:rsid w:val="00D71535"/>
    <w:rsid w:val="00D7166A"/>
    <w:rsid w:val="00D71904"/>
    <w:rsid w:val="00D71DA4"/>
    <w:rsid w:val="00D7241C"/>
    <w:rsid w:val="00D7289B"/>
    <w:rsid w:val="00D72F6E"/>
    <w:rsid w:val="00D7315F"/>
    <w:rsid w:val="00D743E4"/>
    <w:rsid w:val="00D74D8C"/>
    <w:rsid w:val="00D74E75"/>
    <w:rsid w:val="00D7512B"/>
    <w:rsid w:val="00D75723"/>
    <w:rsid w:val="00D7591D"/>
    <w:rsid w:val="00D76388"/>
    <w:rsid w:val="00D76E37"/>
    <w:rsid w:val="00D776D7"/>
    <w:rsid w:val="00D8019F"/>
    <w:rsid w:val="00D802BF"/>
    <w:rsid w:val="00D828D8"/>
    <w:rsid w:val="00D838F9"/>
    <w:rsid w:val="00D83948"/>
    <w:rsid w:val="00D83FC8"/>
    <w:rsid w:val="00D84133"/>
    <w:rsid w:val="00D84637"/>
    <w:rsid w:val="00D8465D"/>
    <w:rsid w:val="00D850E4"/>
    <w:rsid w:val="00D85170"/>
    <w:rsid w:val="00D852C1"/>
    <w:rsid w:val="00D85532"/>
    <w:rsid w:val="00D8571F"/>
    <w:rsid w:val="00D85788"/>
    <w:rsid w:val="00D85909"/>
    <w:rsid w:val="00D85C91"/>
    <w:rsid w:val="00D85F7B"/>
    <w:rsid w:val="00D860FD"/>
    <w:rsid w:val="00D865B8"/>
    <w:rsid w:val="00D8669F"/>
    <w:rsid w:val="00D867B1"/>
    <w:rsid w:val="00D86C95"/>
    <w:rsid w:val="00D87189"/>
    <w:rsid w:val="00D87B88"/>
    <w:rsid w:val="00D902F9"/>
    <w:rsid w:val="00D9082E"/>
    <w:rsid w:val="00D90975"/>
    <w:rsid w:val="00D90C84"/>
    <w:rsid w:val="00D90D57"/>
    <w:rsid w:val="00D9141E"/>
    <w:rsid w:val="00D915F0"/>
    <w:rsid w:val="00D9173B"/>
    <w:rsid w:val="00D91AEF"/>
    <w:rsid w:val="00D927B6"/>
    <w:rsid w:val="00D929B7"/>
    <w:rsid w:val="00D933FF"/>
    <w:rsid w:val="00D95055"/>
    <w:rsid w:val="00D9517D"/>
    <w:rsid w:val="00D95B52"/>
    <w:rsid w:val="00D96F1C"/>
    <w:rsid w:val="00D97472"/>
    <w:rsid w:val="00DA033E"/>
    <w:rsid w:val="00DA0C03"/>
    <w:rsid w:val="00DA0E22"/>
    <w:rsid w:val="00DA0F5C"/>
    <w:rsid w:val="00DA16C5"/>
    <w:rsid w:val="00DA1DEE"/>
    <w:rsid w:val="00DA220E"/>
    <w:rsid w:val="00DA22CA"/>
    <w:rsid w:val="00DA2F1A"/>
    <w:rsid w:val="00DA38ED"/>
    <w:rsid w:val="00DA3BE8"/>
    <w:rsid w:val="00DA40E0"/>
    <w:rsid w:val="00DA4164"/>
    <w:rsid w:val="00DA41AF"/>
    <w:rsid w:val="00DA446F"/>
    <w:rsid w:val="00DA49C7"/>
    <w:rsid w:val="00DA4A39"/>
    <w:rsid w:val="00DA4A9D"/>
    <w:rsid w:val="00DA5750"/>
    <w:rsid w:val="00DA5B99"/>
    <w:rsid w:val="00DA5F3E"/>
    <w:rsid w:val="00DA6AB7"/>
    <w:rsid w:val="00DA74EE"/>
    <w:rsid w:val="00DA797B"/>
    <w:rsid w:val="00DB1430"/>
    <w:rsid w:val="00DB19A4"/>
    <w:rsid w:val="00DB1D2F"/>
    <w:rsid w:val="00DB1DD6"/>
    <w:rsid w:val="00DB1F78"/>
    <w:rsid w:val="00DB21DC"/>
    <w:rsid w:val="00DB2877"/>
    <w:rsid w:val="00DB2D10"/>
    <w:rsid w:val="00DB2E3D"/>
    <w:rsid w:val="00DB2E8C"/>
    <w:rsid w:val="00DB3002"/>
    <w:rsid w:val="00DB30A5"/>
    <w:rsid w:val="00DB34D7"/>
    <w:rsid w:val="00DB3BD7"/>
    <w:rsid w:val="00DB4305"/>
    <w:rsid w:val="00DB4770"/>
    <w:rsid w:val="00DB4DDC"/>
    <w:rsid w:val="00DB50B4"/>
    <w:rsid w:val="00DB522F"/>
    <w:rsid w:val="00DB5672"/>
    <w:rsid w:val="00DB5AD0"/>
    <w:rsid w:val="00DB5C1C"/>
    <w:rsid w:val="00DB5EBC"/>
    <w:rsid w:val="00DB6295"/>
    <w:rsid w:val="00DB6D48"/>
    <w:rsid w:val="00DB7457"/>
    <w:rsid w:val="00DB7A6C"/>
    <w:rsid w:val="00DB7B2C"/>
    <w:rsid w:val="00DC02C5"/>
    <w:rsid w:val="00DC03E9"/>
    <w:rsid w:val="00DC0574"/>
    <w:rsid w:val="00DC0611"/>
    <w:rsid w:val="00DC07EB"/>
    <w:rsid w:val="00DC2180"/>
    <w:rsid w:val="00DC24F6"/>
    <w:rsid w:val="00DC270D"/>
    <w:rsid w:val="00DC3BE1"/>
    <w:rsid w:val="00DC40E0"/>
    <w:rsid w:val="00DC4553"/>
    <w:rsid w:val="00DC4936"/>
    <w:rsid w:val="00DC4F01"/>
    <w:rsid w:val="00DC533D"/>
    <w:rsid w:val="00DC533E"/>
    <w:rsid w:val="00DC5878"/>
    <w:rsid w:val="00DC5A3E"/>
    <w:rsid w:val="00DC609D"/>
    <w:rsid w:val="00DC6160"/>
    <w:rsid w:val="00DD0507"/>
    <w:rsid w:val="00DD0578"/>
    <w:rsid w:val="00DD0C66"/>
    <w:rsid w:val="00DD1172"/>
    <w:rsid w:val="00DD1211"/>
    <w:rsid w:val="00DD14D5"/>
    <w:rsid w:val="00DD176B"/>
    <w:rsid w:val="00DD17E5"/>
    <w:rsid w:val="00DD1B35"/>
    <w:rsid w:val="00DD25B4"/>
    <w:rsid w:val="00DD26EE"/>
    <w:rsid w:val="00DD2CD7"/>
    <w:rsid w:val="00DD2D83"/>
    <w:rsid w:val="00DD305F"/>
    <w:rsid w:val="00DD3ABF"/>
    <w:rsid w:val="00DD3BB4"/>
    <w:rsid w:val="00DD3F2D"/>
    <w:rsid w:val="00DD3F9A"/>
    <w:rsid w:val="00DD43C2"/>
    <w:rsid w:val="00DD45ED"/>
    <w:rsid w:val="00DD4A53"/>
    <w:rsid w:val="00DD4E70"/>
    <w:rsid w:val="00DD54FC"/>
    <w:rsid w:val="00DD786A"/>
    <w:rsid w:val="00DD7BD3"/>
    <w:rsid w:val="00DD7C73"/>
    <w:rsid w:val="00DD7FB3"/>
    <w:rsid w:val="00DE09D8"/>
    <w:rsid w:val="00DE130B"/>
    <w:rsid w:val="00DE1378"/>
    <w:rsid w:val="00DE1EFD"/>
    <w:rsid w:val="00DE28BA"/>
    <w:rsid w:val="00DE2B61"/>
    <w:rsid w:val="00DE3569"/>
    <w:rsid w:val="00DE39F5"/>
    <w:rsid w:val="00DE47F5"/>
    <w:rsid w:val="00DE480A"/>
    <w:rsid w:val="00DE5206"/>
    <w:rsid w:val="00DE5731"/>
    <w:rsid w:val="00DE5FF6"/>
    <w:rsid w:val="00DE612E"/>
    <w:rsid w:val="00DE6A62"/>
    <w:rsid w:val="00DE703C"/>
    <w:rsid w:val="00DF0AD1"/>
    <w:rsid w:val="00DF20D9"/>
    <w:rsid w:val="00DF22C3"/>
    <w:rsid w:val="00DF2992"/>
    <w:rsid w:val="00DF2EA3"/>
    <w:rsid w:val="00DF3B57"/>
    <w:rsid w:val="00DF3D74"/>
    <w:rsid w:val="00DF3F3A"/>
    <w:rsid w:val="00DF4851"/>
    <w:rsid w:val="00DF4937"/>
    <w:rsid w:val="00DF4F0D"/>
    <w:rsid w:val="00DF558F"/>
    <w:rsid w:val="00DF608C"/>
    <w:rsid w:val="00DF70D5"/>
    <w:rsid w:val="00DF7642"/>
    <w:rsid w:val="00DF7FCE"/>
    <w:rsid w:val="00E00921"/>
    <w:rsid w:val="00E00AFA"/>
    <w:rsid w:val="00E00BDC"/>
    <w:rsid w:val="00E00F7E"/>
    <w:rsid w:val="00E011F3"/>
    <w:rsid w:val="00E013DA"/>
    <w:rsid w:val="00E017F9"/>
    <w:rsid w:val="00E0200C"/>
    <w:rsid w:val="00E02A0B"/>
    <w:rsid w:val="00E02D95"/>
    <w:rsid w:val="00E034B0"/>
    <w:rsid w:val="00E0391A"/>
    <w:rsid w:val="00E03EA5"/>
    <w:rsid w:val="00E04869"/>
    <w:rsid w:val="00E04C94"/>
    <w:rsid w:val="00E05A11"/>
    <w:rsid w:val="00E05BFA"/>
    <w:rsid w:val="00E05C79"/>
    <w:rsid w:val="00E05CB9"/>
    <w:rsid w:val="00E06712"/>
    <w:rsid w:val="00E06725"/>
    <w:rsid w:val="00E067FF"/>
    <w:rsid w:val="00E0691F"/>
    <w:rsid w:val="00E06AE7"/>
    <w:rsid w:val="00E07202"/>
    <w:rsid w:val="00E0769A"/>
    <w:rsid w:val="00E103F8"/>
    <w:rsid w:val="00E10576"/>
    <w:rsid w:val="00E112F9"/>
    <w:rsid w:val="00E113F0"/>
    <w:rsid w:val="00E11865"/>
    <w:rsid w:val="00E11E48"/>
    <w:rsid w:val="00E11F74"/>
    <w:rsid w:val="00E11F9D"/>
    <w:rsid w:val="00E12680"/>
    <w:rsid w:val="00E12A64"/>
    <w:rsid w:val="00E13236"/>
    <w:rsid w:val="00E13CBA"/>
    <w:rsid w:val="00E13E23"/>
    <w:rsid w:val="00E1522F"/>
    <w:rsid w:val="00E16182"/>
    <w:rsid w:val="00E168E1"/>
    <w:rsid w:val="00E1695B"/>
    <w:rsid w:val="00E16A64"/>
    <w:rsid w:val="00E17158"/>
    <w:rsid w:val="00E17245"/>
    <w:rsid w:val="00E175C4"/>
    <w:rsid w:val="00E176D4"/>
    <w:rsid w:val="00E17F46"/>
    <w:rsid w:val="00E209C0"/>
    <w:rsid w:val="00E215C4"/>
    <w:rsid w:val="00E217D6"/>
    <w:rsid w:val="00E217D9"/>
    <w:rsid w:val="00E22314"/>
    <w:rsid w:val="00E22A5C"/>
    <w:rsid w:val="00E22C78"/>
    <w:rsid w:val="00E22EBB"/>
    <w:rsid w:val="00E2317A"/>
    <w:rsid w:val="00E243CA"/>
    <w:rsid w:val="00E24E4F"/>
    <w:rsid w:val="00E24F17"/>
    <w:rsid w:val="00E257A4"/>
    <w:rsid w:val="00E26692"/>
    <w:rsid w:val="00E26CA5"/>
    <w:rsid w:val="00E27612"/>
    <w:rsid w:val="00E27A78"/>
    <w:rsid w:val="00E302EA"/>
    <w:rsid w:val="00E30549"/>
    <w:rsid w:val="00E306D1"/>
    <w:rsid w:val="00E308BA"/>
    <w:rsid w:val="00E314B9"/>
    <w:rsid w:val="00E31511"/>
    <w:rsid w:val="00E3174C"/>
    <w:rsid w:val="00E31F00"/>
    <w:rsid w:val="00E31F54"/>
    <w:rsid w:val="00E32058"/>
    <w:rsid w:val="00E320D5"/>
    <w:rsid w:val="00E32860"/>
    <w:rsid w:val="00E328C0"/>
    <w:rsid w:val="00E32995"/>
    <w:rsid w:val="00E332A9"/>
    <w:rsid w:val="00E33ADB"/>
    <w:rsid w:val="00E33B1E"/>
    <w:rsid w:val="00E33D00"/>
    <w:rsid w:val="00E3427C"/>
    <w:rsid w:val="00E344CA"/>
    <w:rsid w:val="00E34AAF"/>
    <w:rsid w:val="00E34D15"/>
    <w:rsid w:val="00E36539"/>
    <w:rsid w:val="00E370C9"/>
    <w:rsid w:val="00E370D1"/>
    <w:rsid w:val="00E371AB"/>
    <w:rsid w:val="00E376FA"/>
    <w:rsid w:val="00E37E8A"/>
    <w:rsid w:val="00E40137"/>
    <w:rsid w:val="00E402C0"/>
    <w:rsid w:val="00E402FF"/>
    <w:rsid w:val="00E40721"/>
    <w:rsid w:val="00E40BA5"/>
    <w:rsid w:val="00E414F8"/>
    <w:rsid w:val="00E41697"/>
    <w:rsid w:val="00E4304E"/>
    <w:rsid w:val="00E43F35"/>
    <w:rsid w:val="00E44101"/>
    <w:rsid w:val="00E444C8"/>
    <w:rsid w:val="00E44C1A"/>
    <w:rsid w:val="00E45108"/>
    <w:rsid w:val="00E452E4"/>
    <w:rsid w:val="00E45B94"/>
    <w:rsid w:val="00E45E68"/>
    <w:rsid w:val="00E46326"/>
    <w:rsid w:val="00E46871"/>
    <w:rsid w:val="00E50ADA"/>
    <w:rsid w:val="00E51EFE"/>
    <w:rsid w:val="00E52281"/>
    <w:rsid w:val="00E53204"/>
    <w:rsid w:val="00E53E5D"/>
    <w:rsid w:val="00E5413C"/>
    <w:rsid w:val="00E57016"/>
    <w:rsid w:val="00E60588"/>
    <w:rsid w:val="00E605F2"/>
    <w:rsid w:val="00E60636"/>
    <w:rsid w:val="00E615D2"/>
    <w:rsid w:val="00E61F8D"/>
    <w:rsid w:val="00E62669"/>
    <w:rsid w:val="00E62C22"/>
    <w:rsid w:val="00E63560"/>
    <w:rsid w:val="00E63B65"/>
    <w:rsid w:val="00E64006"/>
    <w:rsid w:val="00E6409C"/>
    <w:rsid w:val="00E64665"/>
    <w:rsid w:val="00E668BC"/>
    <w:rsid w:val="00E668FF"/>
    <w:rsid w:val="00E6727B"/>
    <w:rsid w:val="00E6737C"/>
    <w:rsid w:val="00E67A37"/>
    <w:rsid w:val="00E70091"/>
    <w:rsid w:val="00E70D7B"/>
    <w:rsid w:val="00E70E19"/>
    <w:rsid w:val="00E710C4"/>
    <w:rsid w:val="00E72681"/>
    <w:rsid w:val="00E72F41"/>
    <w:rsid w:val="00E734AB"/>
    <w:rsid w:val="00E739E2"/>
    <w:rsid w:val="00E7471B"/>
    <w:rsid w:val="00E74776"/>
    <w:rsid w:val="00E74975"/>
    <w:rsid w:val="00E74B08"/>
    <w:rsid w:val="00E74BD9"/>
    <w:rsid w:val="00E759DD"/>
    <w:rsid w:val="00E761B8"/>
    <w:rsid w:val="00E761E0"/>
    <w:rsid w:val="00E76328"/>
    <w:rsid w:val="00E77B65"/>
    <w:rsid w:val="00E77D9B"/>
    <w:rsid w:val="00E80047"/>
    <w:rsid w:val="00E80B39"/>
    <w:rsid w:val="00E81269"/>
    <w:rsid w:val="00E81C76"/>
    <w:rsid w:val="00E81DC8"/>
    <w:rsid w:val="00E82168"/>
    <w:rsid w:val="00E82544"/>
    <w:rsid w:val="00E82D88"/>
    <w:rsid w:val="00E82E00"/>
    <w:rsid w:val="00E830B7"/>
    <w:rsid w:val="00E832C6"/>
    <w:rsid w:val="00E8383F"/>
    <w:rsid w:val="00E83848"/>
    <w:rsid w:val="00E840BF"/>
    <w:rsid w:val="00E8432E"/>
    <w:rsid w:val="00E84FEF"/>
    <w:rsid w:val="00E85022"/>
    <w:rsid w:val="00E852BE"/>
    <w:rsid w:val="00E8545A"/>
    <w:rsid w:val="00E859BB"/>
    <w:rsid w:val="00E86758"/>
    <w:rsid w:val="00E86883"/>
    <w:rsid w:val="00E86E0C"/>
    <w:rsid w:val="00E86E5D"/>
    <w:rsid w:val="00E87793"/>
    <w:rsid w:val="00E87A1C"/>
    <w:rsid w:val="00E87AF3"/>
    <w:rsid w:val="00E87D4C"/>
    <w:rsid w:val="00E87FD2"/>
    <w:rsid w:val="00E9012D"/>
    <w:rsid w:val="00E9080C"/>
    <w:rsid w:val="00E9090B"/>
    <w:rsid w:val="00E91CB3"/>
    <w:rsid w:val="00E91CE7"/>
    <w:rsid w:val="00E91D1E"/>
    <w:rsid w:val="00E9230A"/>
    <w:rsid w:val="00E92672"/>
    <w:rsid w:val="00E92E22"/>
    <w:rsid w:val="00E930BB"/>
    <w:rsid w:val="00E94076"/>
    <w:rsid w:val="00E9438E"/>
    <w:rsid w:val="00E95AA1"/>
    <w:rsid w:val="00E962C1"/>
    <w:rsid w:val="00E96D21"/>
    <w:rsid w:val="00E97059"/>
    <w:rsid w:val="00E97341"/>
    <w:rsid w:val="00E9765B"/>
    <w:rsid w:val="00E97AB6"/>
    <w:rsid w:val="00E97F2A"/>
    <w:rsid w:val="00EA032D"/>
    <w:rsid w:val="00EA09A7"/>
    <w:rsid w:val="00EA103C"/>
    <w:rsid w:val="00EA15CD"/>
    <w:rsid w:val="00EA1838"/>
    <w:rsid w:val="00EA2EAA"/>
    <w:rsid w:val="00EA3026"/>
    <w:rsid w:val="00EA34C3"/>
    <w:rsid w:val="00EA387B"/>
    <w:rsid w:val="00EA3C81"/>
    <w:rsid w:val="00EA5EA2"/>
    <w:rsid w:val="00EA6189"/>
    <w:rsid w:val="00EA6381"/>
    <w:rsid w:val="00EA69E8"/>
    <w:rsid w:val="00EA6CF6"/>
    <w:rsid w:val="00EA73BC"/>
    <w:rsid w:val="00EA73EB"/>
    <w:rsid w:val="00EA7632"/>
    <w:rsid w:val="00EA7EE7"/>
    <w:rsid w:val="00EB033C"/>
    <w:rsid w:val="00EB054E"/>
    <w:rsid w:val="00EB073C"/>
    <w:rsid w:val="00EB0D28"/>
    <w:rsid w:val="00EB116B"/>
    <w:rsid w:val="00EB1898"/>
    <w:rsid w:val="00EB1C3D"/>
    <w:rsid w:val="00EB2308"/>
    <w:rsid w:val="00EB2957"/>
    <w:rsid w:val="00EB365E"/>
    <w:rsid w:val="00EB55AA"/>
    <w:rsid w:val="00EB57B2"/>
    <w:rsid w:val="00EB5C91"/>
    <w:rsid w:val="00EB688A"/>
    <w:rsid w:val="00EB7351"/>
    <w:rsid w:val="00EB7734"/>
    <w:rsid w:val="00EB79C0"/>
    <w:rsid w:val="00EB7D98"/>
    <w:rsid w:val="00EC07D5"/>
    <w:rsid w:val="00EC081C"/>
    <w:rsid w:val="00EC0C60"/>
    <w:rsid w:val="00EC1AB7"/>
    <w:rsid w:val="00EC1BA3"/>
    <w:rsid w:val="00EC3472"/>
    <w:rsid w:val="00EC3752"/>
    <w:rsid w:val="00EC55FA"/>
    <w:rsid w:val="00EC56BB"/>
    <w:rsid w:val="00EC726E"/>
    <w:rsid w:val="00EC7A24"/>
    <w:rsid w:val="00ED099F"/>
    <w:rsid w:val="00ED0F75"/>
    <w:rsid w:val="00ED142D"/>
    <w:rsid w:val="00ED151E"/>
    <w:rsid w:val="00ED1619"/>
    <w:rsid w:val="00ED1E0B"/>
    <w:rsid w:val="00ED1F7B"/>
    <w:rsid w:val="00ED2FB5"/>
    <w:rsid w:val="00ED302E"/>
    <w:rsid w:val="00ED317D"/>
    <w:rsid w:val="00ED339D"/>
    <w:rsid w:val="00ED3A8D"/>
    <w:rsid w:val="00ED3BBC"/>
    <w:rsid w:val="00ED61E6"/>
    <w:rsid w:val="00ED6279"/>
    <w:rsid w:val="00ED6B66"/>
    <w:rsid w:val="00ED6D45"/>
    <w:rsid w:val="00ED7154"/>
    <w:rsid w:val="00ED7348"/>
    <w:rsid w:val="00ED7433"/>
    <w:rsid w:val="00EE0034"/>
    <w:rsid w:val="00EE05A0"/>
    <w:rsid w:val="00EE08F7"/>
    <w:rsid w:val="00EE1060"/>
    <w:rsid w:val="00EE14FD"/>
    <w:rsid w:val="00EE1602"/>
    <w:rsid w:val="00EE1636"/>
    <w:rsid w:val="00EE2925"/>
    <w:rsid w:val="00EE2DF2"/>
    <w:rsid w:val="00EE3648"/>
    <w:rsid w:val="00EE3896"/>
    <w:rsid w:val="00EE4181"/>
    <w:rsid w:val="00EE4625"/>
    <w:rsid w:val="00EE48DC"/>
    <w:rsid w:val="00EE4B0E"/>
    <w:rsid w:val="00EE5055"/>
    <w:rsid w:val="00EE5141"/>
    <w:rsid w:val="00EE55C9"/>
    <w:rsid w:val="00EE5713"/>
    <w:rsid w:val="00EE624F"/>
    <w:rsid w:val="00EE6749"/>
    <w:rsid w:val="00EE678B"/>
    <w:rsid w:val="00EE6EC4"/>
    <w:rsid w:val="00EE706D"/>
    <w:rsid w:val="00EE73CB"/>
    <w:rsid w:val="00EE744F"/>
    <w:rsid w:val="00EE7527"/>
    <w:rsid w:val="00EE7622"/>
    <w:rsid w:val="00EE7818"/>
    <w:rsid w:val="00EE7BC2"/>
    <w:rsid w:val="00EE7D77"/>
    <w:rsid w:val="00EF01E0"/>
    <w:rsid w:val="00EF064D"/>
    <w:rsid w:val="00EF0DC7"/>
    <w:rsid w:val="00EF169D"/>
    <w:rsid w:val="00EF191F"/>
    <w:rsid w:val="00EF1B90"/>
    <w:rsid w:val="00EF1CED"/>
    <w:rsid w:val="00EF1DDA"/>
    <w:rsid w:val="00EF21C9"/>
    <w:rsid w:val="00EF25F4"/>
    <w:rsid w:val="00EF2AF3"/>
    <w:rsid w:val="00EF2E59"/>
    <w:rsid w:val="00EF338F"/>
    <w:rsid w:val="00EF3997"/>
    <w:rsid w:val="00EF3A60"/>
    <w:rsid w:val="00EF3D2C"/>
    <w:rsid w:val="00EF4041"/>
    <w:rsid w:val="00EF4060"/>
    <w:rsid w:val="00EF51BF"/>
    <w:rsid w:val="00EF5570"/>
    <w:rsid w:val="00EF5861"/>
    <w:rsid w:val="00EF5D8C"/>
    <w:rsid w:val="00EF6460"/>
    <w:rsid w:val="00EF6B15"/>
    <w:rsid w:val="00EF6E46"/>
    <w:rsid w:val="00EF7573"/>
    <w:rsid w:val="00EF7B41"/>
    <w:rsid w:val="00EF7B9B"/>
    <w:rsid w:val="00EF7ED2"/>
    <w:rsid w:val="00F00CE2"/>
    <w:rsid w:val="00F00CEE"/>
    <w:rsid w:val="00F00DF0"/>
    <w:rsid w:val="00F00F4A"/>
    <w:rsid w:val="00F01839"/>
    <w:rsid w:val="00F02096"/>
    <w:rsid w:val="00F020D5"/>
    <w:rsid w:val="00F022C5"/>
    <w:rsid w:val="00F030C6"/>
    <w:rsid w:val="00F032C1"/>
    <w:rsid w:val="00F03A38"/>
    <w:rsid w:val="00F0408A"/>
    <w:rsid w:val="00F0454E"/>
    <w:rsid w:val="00F0575A"/>
    <w:rsid w:val="00F05C36"/>
    <w:rsid w:val="00F064CD"/>
    <w:rsid w:val="00F06E98"/>
    <w:rsid w:val="00F07002"/>
    <w:rsid w:val="00F073FA"/>
    <w:rsid w:val="00F10184"/>
    <w:rsid w:val="00F10D88"/>
    <w:rsid w:val="00F11013"/>
    <w:rsid w:val="00F11358"/>
    <w:rsid w:val="00F11688"/>
    <w:rsid w:val="00F11F0D"/>
    <w:rsid w:val="00F1252F"/>
    <w:rsid w:val="00F12636"/>
    <w:rsid w:val="00F12913"/>
    <w:rsid w:val="00F12CF0"/>
    <w:rsid w:val="00F12D9E"/>
    <w:rsid w:val="00F13BA1"/>
    <w:rsid w:val="00F13C6F"/>
    <w:rsid w:val="00F140AC"/>
    <w:rsid w:val="00F1451B"/>
    <w:rsid w:val="00F14C8F"/>
    <w:rsid w:val="00F14EB7"/>
    <w:rsid w:val="00F15553"/>
    <w:rsid w:val="00F161EF"/>
    <w:rsid w:val="00F16794"/>
    <w:rsid w:val="00F16E9A"/>
    <w:rsid w:val="00F17980"/>
    <w:rsid w:val="00F17C8D"/>
    <w:rsid w:val="00F17D67"/>
    <w:rsid w:val="00F17E94"/>
    <w:rsid w:val="00F2005D"/>
    <w:rsid w:val="00F2020A"/>
    <w:rsid w:val="00F21730"/>
    <w:rsid w:val="00F21D2D"/>
    <w:rsid w:val="00F22933"/>
    <w:rsid w:val="00F22B02"/>
    <w:rsid w:val="00F22BAC"/>
    <w:rsid w:val="00F2415B"/>
    <w:rsid w:val="00F24EE9"/>
    <w:rsid w:val="00F2511D"/>
    <w:rsid w:val="00F256F9"/>
    <w:rsid w:val="00F25733"/>
    <w:rsid w:val="00F25AB0"/>
    <w:rsid w:val="00F25E04"/>
    <w:rsid w:val="00F261AC"/>
    <w:rsid w:val="00F2650D"/>
    <w:rsid w:val="00F269C5"/>
    <w:rsid w:val="00F26B12"/>
    <w:rsid w:val="00F26DA3"/>
    <w:rsid w:val="00F27289"/>
    <w:rsid w:val="00F27291"/>
    <w:rsid w:val="00F273E7"/>
    <w:rsid w:val="00F2770E"/>
    <w:rsid w:val="00F30503"/>
    <w:rsid w:val="00F307EA"/>
    <w:rsid w:val="00F31038"/>
    <w:rsid w:val="00F31248"/>
    <w:rsid w:val="00F313F0"/>
    <w:rsid w:val="00F320E9"/>
    <w:rsid w:val="00F3280A"/>
    <w:rsid w:val="00F3286E"/>
    <w:rsid w:val="00F328D3"/>
    <w:rsid w:val="00F32B55"/>
    <w:rsid w:val="00F32E06"/>
    <w:rsid w:val="00F32F98"/>
    <w:rsid w:val="00F336EA"/>
    <w:rsid w:val="00F34203"/>
    <w:rsid w:val="00F344FC"/>
    <w:rsid w:val="00F346C7"/>
    <w:rsid w:val="00F347C3"/>
    <w:rsid w:val="00F34ADD"/>
    <w:rsid w:val="00F35243"/>
    <w:rsid w:val="00F353FE"/>
    <w:rsid w:val="00F355BC"/>
    <w:rsid w:val="00F35B1F"/>
    <w:rsid w:val="00F35BA5"/>
    <w:rsid w:val="00F35F9E"/>
    <w:rsid w:val="00F372A2"/>
    <w:rsid w:val="00F37D64"/>
    <w:rsid w:val="00F37DF9"/>
    <w:rsid w:val="00F37E5A"/>
    <w:rsid w:val="00F37FEF"/>
    <w:rsid w:val="00F40714"/>
    <w:rsid w:val="00F408B7"/>
    <w:rsid w:val="00F41372"/>
    <w:rsid w:val="00F41886"/>
    <w:rsid w:val="00F4398D"/>
    <w:rsid w:val="00F43A3A"/>
    <w:rsid w:val="00F43BE4"/>
    <w:rsid w:val="00F44992"/>
    <w:rsid w:val="00F44E1F"/>
    <w:rsid w:val="00F4554E"/>
    <w:rsid w:val="00F45623"/>
    <w:rsid w:val="00F45B71"/>
    <w:rsid w:val="00F45E96"/>
    <w:rsid w:val="00F46069"/>
    <w:rsid w:val="00F4674C"/>
    <w:rsid w:val="00F476DA"/>
    <w:rsid w:val="00F47A0E"/>
    <w:rsid w:val="00F510FE"/>
    <w:rsid w:val="00F51778"/>
    <w:rsid w:val="00F51991"/>
    <w:rsid w:val="00F52012"/>
    <w:rsid w:val="00F52351"/>
    <w:rsid w:val="00F52BE9"/>
    <w:rsid w:val="00F53889"/>
    <w:rsid w:val="00F5390B"/>
    <w:rsid w:val="00F53BAF"/>
    <w:rsid w:val="00F53D4A"/>
    <w:rsid w:val="00F540AD"/>
    <w:rsid w:val="00F542AD"/>
    <w:rsid w:val="00F54551"/>
    <w:rsid w:val="00F551BC"/>
    <w:rsid w:val="00F55486"/>
    <w:rsid w:val="00F55CC7"/>
    <w:rsid w:val="00F570D5"/>
    <w:rsid w:val="00F57FDD"/>
    <w:rsid w:val="00F6041C"/>
    <w:rsid w:val="00F60BBB"/>
    <w:rsid w:val="00F60DF8"/>
    <w:rsid w:val="00F6105A"/>
    <w:rsid w:val="00F610C7"/>
    <w:rsid w:val="00F61E04"/>
    <w:rsid w:val="00F62098"/>
    <w:rsid w:val="00F62B58"/>
    <w:rsid w:val="00F6339F"/>
    <w:rsid w:val="00F63C06"/>
    <w:rsid w:val="00F63F3C"/>
    <w:rsid w:val="00F64031"/>
    <w:rsid w:val="00F6418C"/>
    <w:rsid w:val="00F64303"/>
    <w:rsid w:val="00F645DD"/>
    <w:rsid w:val="00F64732"/>
    <w:rsid w:val="00F64AAF"/>
    <w:rsid w:val="00F661B1"/>
    <w:rsid w:val="00F667B3"/>
    <w:rsid w:val="00F66A50"/>
    <w:rsid w:val="00F66E03"/>
    <w:rsid w:val="00F67119"/>
    <w:rsid w:val="00F67D4C"/>
    <w:rsid w:val="00F67EC1"/>
    <w:rsid w:val="00F70C62"/>
    <w:rsid w:val="00F711E0"/>
    <w:rsid w:val="00F714F2"/>
    <w:rsid w:val="00F71602"/>
    <w:rsid w:val="00F71AFA"/>
    <w:rsid w:val="00F71B23"/>
    <w:rsid w:val="00F71B6C"/>
    <w:rsid w:val="00F71DE5"/>
    <w:rsid w:val="00F729C0"/>
    <w:rsid w:val="00F744A1"/>
    <w:rsid w:val="00F752F2"/>
    <w:rsid w:val="00F758ED"/>
    <w:rsid w:val="00F75DD9"/>
    <w:rsid w:val="00F75FE6"/>
    <w:rsid w:val="00F76009"/>
    <w:rsid w:val="00F76317"/>
    <w:rsid w:val="00F774B9"/>
    <w:rsid w:val="00F77F76"/>
    <w:rsid w:val="00F80319"/>
    <w:rsid w:val="00F80476"/>
    <w:rsid w:val="00F80A13"/>
    <w:rsid w:val="00F80BB0"/>
    <w:rsid w:val="00F80F60"/>
    <w:rsid w:val="00F81358"/>
    <w:rsid w:val="00F816D9"/>
    <w:rsid w:val="00F81D85"/>
    <w:rsid w:val="00F81DAD"/>
    <w:rsid w:val="00F81E82"/>
    <w:rsid w:val="00F82341"/>
    <w:rsid w:val="00F82356"/>
    <w:rsid w:val="00F82A73"/>
    <w:rsid w:val="00F82BC5"/>
    <w:rsid w:val="00F82DB3"/>
    <w:rsid w:val="00F8305F"/>
    <w:rsid w:val="00F837C6"/>
    <w:rsid w:val="00F837EB"/>
    <w:rsid w:val="00F848F2"/>
    <w:rsid w:val="00F84944"/>
    <w:rsid w:val="00F84B60"/>
    <w:rsid w:val="00F84BF0"/>
    <w:rsid w:val="00F865DF"/>
    <w:rsid w:val="00F8695E"/>
    <w:rsid w:val="00F86A17"/>
    <w:rsid w:val="00F87DAB"/>
    <w:rsid w:val="00F911DB"/>
    <w:rsid w:val="00F91393"/>
    <w:rsid w:val="00F917BF"/>
    <w:rsid w:val="00F91A36"/>
    <w:rsid w:val="00F91BAF"/>
    <w:rsid w:val="00F91D9B"/>
    <w:rsid w:val="00F92668"/>
    <w:rsid w:val="00F9267C"/>
    <w:rsid w:val="00F93341"/>
    <w:rsid w:val="00F9388E"/>
    <w:rsid w:val="00F93A4B"/>
    <w:rsid w:val="00F944B9"/>
    <w:rsid w:val="00F949A8"/>
    <w:rsid w:val="00F95DEC"/>
    <w:rsid w:val="00F965F9"/>
    <w:rsid w:val="00F9686B"/>
    <w:rsid w:val="00F96969"/>
    <w:rsid w:val="00FA04BF"/>
    <w:rsid w:val="00FA0533"/>
    <w:rsid w:val="00FA0750"/>
    <w:rsid w:val="00FA1D48"/>
    <w:rsid w:val="00FA1ED3"/>
    <w:rsid w:val="00FA2719"/>
    <w:rsid w:val="00FA2A4F"/>
    <w:rsid w:val="00FA2BC1"/>
    <w:rsid w:val="00FA2DD8"/>
    <w:rsid w:val="00FA4203"/>
    <w:rsid w:val="00FA4F5B"/>
    <w:rsid w:val="00FA59D6"/>
    <w:rsid w:val="00FA6464"/>
    <w:rsid w:val="00FA6CB5"/>
    <w:rsid w:val="00FA7B6F"/>
    <w:rsid w:val="00FB0087"/>
    <w:rsid w:val="00FB01C6"/>
    <w:rsid w:val="00FB030C"/>
    <w:rsid w:val="00FB0741"/>
    <w:rsid w:val="00FB0806"/>
    <w:rsid w:val="00FB0F75"/>
    <w:rsid w:val="00FB111C"/>
    <w:rsid w:val="00FB112B"/>
    <w:rsid w:val="00FB2377"/>
    <w:rsid w:val="00FB2E21"/>
    <w:rsid w:val="00FB2E52"/>
    <w:rsid w:val="00FB3014"/>
    <w:rsid w:val="00FB3376"/>
    <w:rsid w:val="00FB3471"/>
    <w:rsid w:val="00FB369B"/>
    <w:rsid w:val="00FB3EA6"/>
    <w:rsid w:val="00FB4611"/>
    <w:rsid w:val="00FB4A63"/>
    <w:rsid w:val="00FB5449"/>
    <w:rsid w:val="00FB552A"/>
    <w:rsid w:val="00FB5804"/>
    <w:rsid w:val="00FB652C"/>
    <w:rsid w:val="00FB6D54"/>
    <w:rsid w:val="00FB73B0"/>
    <w:rsid w:val="00FB77B6"/>
    <w:rsid w:val="00FB7ECB"/>
    <w:rsid w:val="00FC0E0E"/>
    <w:rsid w:val="00FC16AA"/>
    <w:rsid w:val="00FC19B6"/>
    <w:rsid w:val="00FC1AA3"/>
    <w:rsid w:val="00FC1CCD"/>
    <w:rsid w:val="00FC2BD3"/>
    <w:rsid w:val="00FC2CB4"/>
    <w:rsid w:val="00FC3275"/>
    <w:rsid w:val="00FC44AA"/>
    <w:rsid w:val="00FC4924"/>
    <w:rsid w:val="00FC4F02"/>
    <w:rsid w:val="00FC55C0"/>
    <w:rsid w:val="00FC59C8"/>
    <w:rsid w:val="00FC612C"/>
    <w:rsid w:val="00FC6729"/>
    <w:rsid w:val="00FC7604"/>
    <w:rsid w:val="00FC7950"/>
    <w:rsid w:val="00FC7D03"/>
    <w:rsid w:val="00FD0D97"/>
    <w:rsid w:val="00FD14D0"/>
    <w:rsid w:val="00FD1978"/>
    <w:rsid w:val="00FD19D9"/>
    <w:rsid w:val="00FD2C19"/>
    <w:rsid w:val="00FD5215"/>
    <w:rsid w:val="00FD5599"/>
    <w:rsid w:val="00FD61DA"/>
    <w:rsid w:val="00FD635C"/>
    <w:rsid w:val="00FD63E1"/>
    <w:rsid w:val="00FD6BE4"/>
    <w:rsid w:val="00FD7416"/>
    <w:rsid w:val="00FD7B71"/>
    <w:rsid w:val="00FE154B"/>
    <w:rsid w:val="00FE18D2"/>
    <w:rsid w:val="00FE1AE6"/>
    <w:rsid w:val="00FE218C"/>
    <w:rsid w:val="00FE21B2"/>
    <w:rsid w:val="00FE3D0A"/>
    <w:rsid w:val="00FE3ED5"/>
    <w:rsid w:val="00FE416D"/>
    <w:rsid w:val="00FE4407"/>
    <w:rsid w:val="00FE462A"/>
    <w:rsid w:val="00FE4929"/>
    <w:rsid w:val="00FE56BA"/>
    <w:rsid w:val="00FE5747"/>
    <w:rsid w:val="00FE5B45"/>
    <w:rsid w:val="00FE5FFC"/>
    <w:rsid w:val="00FE79A6"/>
    <w:rsid w:val="00FE7C60"/>
    <w:rsid w:val="00FF008D"/>
    <w:rsid w:val="00FF027D"/>
    <w:rsid w:val="00FF09B7"/>
    <w:rsid w:val="00FF142C"/>
    <w:rsid w:val="00FF19FB"/>
    <w:rsid w:val="00FF1A79"/>
    <w:rsid w:val="00FF1CBC"/>
    <w:rsid w:val="00FF3032"/>
    <w:rsid w:val="00FF36F6"/>
    <w:rsid w:val="00FF3849"/>
    <w:rsid w:val="00FF4F0D"/>
    <w:rsid w:val="00FF6145"/>
    <w:rsid w:val="00FF704C"/>
    <w:rsid w:val="00FF7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039">
      <v:stroke color="#039" opacity="58982f" weight="9pt"/>
      <o:colormru v:ext="edit" colors="#039"/>
    </o:shapedefaults>
    <o:shapelayout v:ext="edit">
      <o:idmap v:ext="edit" data="1"/>
    </o:shapelayout>
  </w:shapeDefaults>
  <w:decimalSymbol w:val="."/>
  <w:listSeparator w:val=","/>
  <w14:docId w14:val="60A0206E"/>
  <w15:docId w15:val="{C5CB11C6-15A8-4470-8484-4A8AA5DD0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5928"/>
    <w:pPr>
      <w:spacing w:before="120" w:after="120"/>
    </w:pPr>
    <w:rPr>
      <w:rFonts w:ascii="HP Simplified" w:hAnsi="HP Simplified"/>
      <w:lang w:eastAsia="en-US"/>
    </w:rPr>
  </w:style>
  <w:style w:type="paragraph" w:styleId="Heading1">
    <w:name w:val="heading 1"/>
    <w:basedOn w:val="Normal"/>
    <w:next w:val="Normal"/>
    <w:qFormat/>
    <w:rsid w:val="00560220"/>
    <w:pPr>
      <w:keepNext/>
      <w:spacing w:before="480" w:after="300" w:line="460" w:lineRule="exact"/>
      <w:ind w:left="360"/>
      <w:outlineLvl w:val="0"/>
    </w:pPr>
    <w:rPr>
      <w:rFonts w:cs="Arial"/>
      <w:b/>
      <w:bCs/>
      <w:kern w:val="32"/>
      <w:sz w:val="36"/>
      <w:szCs w:val="36"/>
    </w:rPr>
  </w:style>
  <w:style w:type="paragraph" w:styleId="Heading2">
    <w:name w:val="heading 2"/>
    <w:basedOn w:val="Normal"/>
    <w:next w:val="Normal"/>
    <w:qFormat/>
    <w:rsid w:val="00560220"/>
    <w:pPr>
      <w:keepNext/>
      <w:spacing w:before="400" w:after="240" w:line="360" w:lineRule="exact"/>
      <w:ind w:left="720"/>
      <w:outlineLvl w:val="1"/>
    </w:pPr>
    <w:rPr>
      <w:b/>
      <w:bCs/>
      <w:iCs/>
      <w:sz w:val="28"/>
      <w:szCs w:val="28"/>
    </w:rPr>
  </w:style>
  <w:style w:type="paragraph" w:styleId="Heading3">
    <w:name w:val="heading 3"/>
    <w:basedOn w:val="Normal"/>
    <w:next w:val="Normal"/>
    <w:link w:val="Heading3Char"/>
    <w:qFormat/>
    <w:rsid w:val="00560220"/>
    <w:pPr>
      <w:keepNext/>
      <w:spacing w:before="320" w:after="200" w:line="300" w:lineRule="exact"/>
      <w:ind w:left="1080"/>
      <w:outlineLvl w:val="2"/>
    </w:pPr>
    <w:rPr>
      <w:b/>
      <w:bCs/>
      <w:sz w:val="24"/>
    </w:rPr>
  </w:style>
  <w:style w:type="paragraph" w:styleId="Heading4">
    <w:name w:val="heading 4"/>
    <w:basedOn w:val="Normal"/>
    <w:next w:val="Normal"/>
    <w:qFormat/>
    <w:rsid w:val="00560220"/>
    <w:pPr>
      <w:keepNext/>
      <w:spacing w:before="320" w:after="200" w:line="300" w:lineRule="exact"/>
      <w:ind w:left="1080"/>
      <w:outlineLvl w:val="3"/>
    </w:pPr>
    <w:rPr>
      <w:b/>
      <w:bCs/>
      <w:i/>
      <w:sz w:val="24"/>
    </w:rPr>
  </w:style>
  <w:style w:type="paragraph" w:styleId="Heading5">
    <w:name w:val="heading 5"/>
    <w:basedOn w:val="Normal"/>
    <w:next w:val="Normal"/>
    <w:qFormat/>
    <w:rsid w:val="00881C7F"/>
    <w:pPr>
      <w:keepNext/>
      <w:keepLines/>
      <w:ind w:left="1080"/>
      <w:outlineLvl w:val="4"/>
    </w:pPr>
    <w:rPr>
      <w:b/>
    </w:rPr>
  </w:style>
  <w:style w:type="paragraph" w:styleId="Heading6">
    <w:name w:val="heading 6"/>
    <w:basedOn w:val="Normal"/>
    <w:next w:val="Normal"/>
    <w:qFormat/>
    <w:rsid w:val="009C6A60"/>
    <w:pPr>
      <w:keepNext/>
      <w:spacing w:before="220"/>
      <w:outlineLvl w:val="5"/>
    </w:pPr>
    <w:rPr>
      <w:bCs/>
      <w:w w:val="75"/>
      <w:szCs w:val="22"/>
    </w:rPr>
  </w:style>
  <w:style w:type="paragraph" w:styleId="Heading7">
    <w:name w:val="heading 7"/>
    <w:basedOn w:val="Normal"/>
    <w:next w:val="Normal"/>
    <w:qFormat/>
    <w:rsid w:val="009C6A60"/>
    <w:pPr>
      <w:spacing w:before="0" w:after="0"/>
      <w:outlineLvl w:val="6"/>
    </w:pPr>
    <w:rPr>
      <w:b/>
      <w:sz w:val="16"/>
    </w:rPr>
  </w:style>
  <w:style w:type="paragraph" w:styleId="Heading8">
    <w:name w:val="heading 8"/>
    <w:basedOn w:val="Normal"/>
    <w:next w:val="Normal"/>
    <w:qFormat/>
    <w:rsid w:val="004737AE"/>
    <w:pPr>
      <w:spacing w:before="240" w:after="60"/>
      <w:outlineLvl w:val="7"/>
    </w:pPr>
    <w:rPr>
      <w:i/>
      <w:iCs/>
      <w:sz w:val="24"/>
      <w:szCs w:val="24"/>
    </w:rPr>
  </w:style>
  <w:style w:type="paragraph" w:styleId="Heading9">
    <w:name w:val="heading 9"/>
    <w:basedOn w:val="Normal"/>
    <w:next w:val="Normal"/>
    <w:qFormat/>
    <w:rsid w:val="009C6A60"/>
    <w:pPr>
      <w:keepNext/>
      <w:numPr>
        <w:ilvl w:val="8"/>
        <w:numId w:val="1"/>
      </w:numPr>
      <w:spacing w:before="240" w:after="60"/>
      <w:outlineLvl w:val="8"/>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1Anywhere">
    <w:name w:val="Head1Anywhere"/>
    <w:next w:val="Body"/>
    <w:rsid w:val="00626138"/>
    <w:pPr>
      <w:keepNext/>
      <w:spacing w:before="640" w:after="300"/>
      <w:ind w:left="360"/>
    </w:pPr>
    <w:rPr>
      <w:rFonts w:ascii="HP Simplified" w:hAnsi="HP Simplified"/>
      <w:sz w:val="36"/>
      <w:szCs w:val="36"/>
      <w:lang w:eastAsia="en-US"/>
    </w:rPr>
  </w:style>
  <w:style w:type="paragraph" w:customStyle="1" w:styleId="h1Head1">
    <w:name w:val="h1_Head1"/>
    <w:next w:val="Body"/>
    <w:rsid w:val="0094798C"/>
    <w:pPr>
      <w:keepNext/>
      <w:pageBreakBefore/>
      <w:spacing w:after="300"/>
      <w:ind w:left="360"/>
    </w:pPr>
    <w:rPr>
      <w:rFonts w:ascii="HP Simplified" w:hAnsi="HP Simplified"/>
      <w:sz w:val="36"/>
      <w:szCs w:val="36"/>
      <w:lang w:eastAsia="en-US"/>
    </w:rPr>
  </w:style>
  <w:style w:type="paragraph" w:customStyle="1" w:styleId="Body">
    <w:name w:val="Body"/>
    <w:link w:val="BodyChar"/>
    <w:rsid w:val="000627E8"/>
    <w:pPr>
      <w:spacing w:before="120" w:after="120"/>
      <w:ind w:left="1440"/>
    </w:pPr>
    <w:rPr>
      <w:rFonts w:ascii="HP Simplified" w:hAnsi="HP Simplified"/>
      <w:lang w:eastAsia="en-US"/>
    </w:rPr>
  </w:style>
  <w:style w:type="numbering" w:styleId="111111">
    <w:name w:val="Outline List 2"/>
    <w:basedOn w:val="NoList"/>
    <w:semiHidden/>
    <w:rsid w:val="004737AE"/>
    <w:pPr>
      <w:numPr>
        <w:numId w:val="10"/>
      </w:numPr>
    </w:pPr>
  </w:style>
  <w:style w:type="paragraph" w:customStyle="1" w:styleId="ProductName">
    <w:name w:val="ProductName"/>
    <w:next w:val="OpSystem"/>
    <w:rsid w:val="003555D2"/>
    <w:pPr>
      <w:spacing w:before="120" w:after="280"/>
    </w:pPr>
    <w:rPr>
      <w:rFonts w:ascii="HP Simplified" w:hAnsi="HP Simplified"/>
      <w:sz w:val="44"/>
      <w:szCs w:val="44"/>
      <w:lang w:eastAsia="en-US"/>
    </w:rPr>
  </w:style>
  <w:style w:type="paragraph" w:customStyle="1" w:styleId="Version">
    <w:name w:val="Version"/>
    <w:next w:val="BookTitle"/>
    <w:rsid w:val="003555D2"/>
    <w:pPr>
      <w:spacing w:before="240"/>
    </w:pPr>
    <w:rPr>
      <w:rFonts w:ascii="HP Simplified" w:hAnsi="HP Simplified"/>
      <w:sz w:val="28"/>
      <w:szCs w:val="28"/>
      <w:lang w:eastAsia="en-US"/>
    </w:rPr>
  </w:style>
  <w:style w:type="paragraph" w:customStyle="1" w:styleId="OpSystem">
    <w:name w:val="Op System"/>
    <w:next w:val="Version"/>
    <w:rsid w:val="000627E8"/>
    <w:rPr>
      <w:rFonts w:ascii="HP Simplified" w:hAnsi="HP Simplified"/>
      <w:sz w:val="28"/>
      <w:szCs w:val="28"/>
      <w:lang w:eastAsia="en-US"/>
    </w:rPr>
  </w:style>
  <w:style w:type="numbering" w:styleId="1ai">
    <w:name w:val="Outline List 1"/>
    <w:basedOn w:val="NoList"/>
    <w:semiHidden/>
    <w:rsid w:val="004737AE"/>
    <w:pPr>
      <w:numPr>
        <w:numId w:val="11"/>
      </w:numPr>
    </w:pPr>
  </w:style>
  <w:style w:type="numbering" w:styleId="ArticleSection">
    <w:name w:val="Outline List 3"/>
    <w:basedOn w:val="NoList"/>
    <w:semiHidden/>
    <w:rsid w:val="004737AE"/>
    <w:pPr>
      <w:numPr>
        <w:numId w:val="12"/>
      </w:numPr>
    </w:pPr>
  </w:style>
  <w:style w:type="paragraph" w:styleId="BlockText">
    <w:name w:val="Block Text"/>
    <w:basedOn w:val="Normal"/>
    <w:semiHidden/>
    <w:rsid w:val="004737AE"/>
    <w:pPr>
      <w:ind w:left="1440" w:right="1440"/>
    </w:pPr>
  </w:style>
  <w:style w:type="paragraph" w:customStyle="1" w:styleId="h2Head2">
    <w:name w:val="h2_Head2"/>
    <w:next w:val="Body"/>
    <w:link w:val="h2Head2Char"/>
    <w:rsid w:val="0094798C"/>
    <w:pPr>
      <w:keepNext/>
      <w:spacing w:before="400" w:after="240"/>
      <w:ind w:left="720"/>
    </w:pPr>
    <w:rPr>
      <w:rFonts w:ascii="HP Simplified" w:hAnsi="HP Simplified"/>
      <w:sz w:val="28"/>
      <w:szCs w:val="28"/>
      <w:lang w:eastAsia="en-US"/>
    </w:rPr>
  </w:style>
  <w:style w:type="paragraph" w:customStyle="1" w:styleId="h3Head3">
    <w:name w:val="h3_Head3"/>
    <w:next w:val="Body"/>
    <w:rsid w:val="0094798C"/>
    <w:pPr>
      <w:keepNext/>
      <w:spacing w:before="320" w:after="200"/>
      <w:ind w:left="1080"/>
    </w:pPr>
    <w:rPr>
      <w:rFonts w:ascii="HP Simplified" w:hAnsi="HP Simplified"/>
      <w:sz w:val="24"/>
      <w:szCs w:val="24"/>
      <w:lang w:eastAsia="en-US"/>
    </w:rPr>
  </w:style>
  <w:style w:type="paragraph" w:customStyle="1" w:styleId="GlossaryTerm">
    <w:name w:val="GlossaryTerm"/>
    <w:next w:val="GlossaryDefinition"/>
    <w:rsid w:val="000627E8"/>
    <w:pPr>
      <w:keepNext/>
      <w:spacing w:before="240"/>
      <w:ind w:left="1440"/>
    </w:pPr>
    <w:rPr>
      <w:rFonts w:ascii="HP Simplified" w:hAnsi="HP Simplified"/>
      <w:lang w:eastAsia="en-US"/>
    </w:rPr>
  </w:style>
  <w:style w:type="paragraph" w:styleId="BodyText">
    <w:name w:val="Body Text"/>
    <w:basedOn w:val="Normal"/>
    <w:semiHidden/>
    <w:rsid w:val="006A2E95"/>
  </w:style>
  <w:style w:type="paragraph" w:styleId="BodyText2">
    <w:name w:val="Body Text 2"/>
    <w:basedOn w:val="Normal"/>
    <w:semiHidden/>
    <w:rsid w:val="006A2E95"/>
    <w:pPr>
      <w:spacing w:line="480" w:lineRule="auto"/>
    </w:pPr>
  </w:style>
  <w:style w:type="paragraph" w:styleId="BodyText3">
    <w:name w:val="Body Text 3"/>
    <w:basedOn w:val="Normal"/>
    <w:semiHidden/>
    <w:rsid w:val="006A2E95"/>
    <w:rPr>
      <w:sz w:val="16"/>
      <w:szCs w:val="16"/>
    </w:rPr>
  </w:style>
  <w:style w:type="paragraph" w:customStyle="1" w:styleId="ChapterTitle">
    <w:name w:val="Chapter:Title"/>
    <w:next w:val="Body"/>
    <w:rsid w:val="00CC4C37"/>
    <w:pPr>
      <w:keepNext/>
      <w:pageBreakBefore/>
      <w:numPr>
        <w:numId w:val="9"/>
      </w:numPr>
      <w:spacing w:before="400" w:after="400"/>
      <w:outlineLvl w:val="0"/>
    </w:pPr>
    <w:rPr>
      <w:rFonts w:ascii="HP Simplified" w:hAnsi="HP Simplified"/>
      <w:sz w:val="48"/>
      <w:szCs w:val="48"/>
      <w:lang w:eastAsia="en-US"/>
    </w:rPr>
  </w:style>
  <w:style w:type="paragraph" w:styleId="BodyTextFirstIndent">
    <w:name w:val="Body Text First Indent"/>
    <w:basedOn w:val="BodyText"/>
    <w:semiHidden/>
    <w:rsid w:val="006A2E95"/>
    <w:pPr>
      <w:ind w:firstLine="210"/>
    </w:pPr>
  </w:style>
  <w:style w:type="paragraph" w:customStyle="1" w:styleId="ChapterAppendix">
    <w:name w:val="Chapter:Appendix"/>
    <w:next w:val="Body"/>
    <w:rsid w:val="00CC4C37"/>
    <w:pPr>
      <w:keepNext/>
      <w:pageBreakBefore/>
      <w:numPr>
        <w:numId w:val="26"/>
      </w:numPr>
      <w:spacing w:before="400" w:after="400"/>
    </w:pPr>
    <w:rPr>
      <w:rFonts w:ascii="HP Simplified" w:hAnsi="HP Simplified"/>
      <w:sz w:val="48"/>
      <w:szCs w:val="48"/>
      <w:lang w:eastAsia="en-US"/>
    </w:rPr>
  </w:style>
  <w:style w:type="paragraph" w:styleId="Footer">
    <w:name w:val="footer"/>
    <w:rsid w:val="0096052C"/>
    <w:pPr>
      <w:tabs>
        <w:tab w:val="right" w:pos="10080"/>
      </w:tabs>
      <w:spacing w:before="120"/>
      <w:jc w:val="right"/>
    </w:pPr>
    <w:rPr>
      <w:rFonts w:ascii="HP Simplified" w:hAnsi="HP Simplified"/>
      <w:i/>
      <w:sz w:val="18"/>
      <w:szCs w:val="18"/>
      <w:lang w:eastAsia="en-US"/>
    </w:rPr>
  </w:style>
  <w:style w:type="paragraph" w:styleId="BodyTextIndent">
    <w:name w:val="Body Text Indent"/>
    <w:basedOn w:val="Normal"/>
    <w:semiHidden/>
    <w:rsid w:val="006A2E95"/>
    <w:pPr>
      <w:ind w:left="360"/>
    </w:pPr>
  </w:style>
  <w:style w:type="paragraph" w:customStyle="1" w:styleId="Head1Legal">
    <w:name w:val="Head1Legal"/>
    <w:next w:val="Head2Legal"/>
    <w:rsid w:val="004737AE"/>
    <w:pPr>
      <w:keepNext/>
      <w:pageBreakBefore/>
      <w:spacing w:after="360"/>
    </w:pPr>
    <w:rPr>
      <w:rFonts w:ascii="HP Simplified" w:hAnsi="HP Simplified"/>
      <w:sz w:val="28"/>
      <w:szCs w:val="28"/>
      <w:lang w:eastAsia="en-US"/>
    </w:rPr>
  </w:style>
  <w:style w:type="paragraph" w:customStyle="1" w:styleId="Head2Legal">
    <w:name w:val="Head2Legal"/>
    <w:next w:val="BodyLegal"/>
    <w:rsid w:val="005A3BC4"/>
    <w:pPr>
      <w:keepNext/>
      <w:spacing w:before="240" w:after="160"/>
    </w:pPr>
    <w:rPr>
      <w:rFonts w:ascii="HP Simplified" w:hAnsi="HP Simplified"/>
      <w:sz w:val="24"/>
      <w:lang w:eastAsia="en-US"/>
    </w:rPr>
  </w:style>
  <w:style w:type="paragraph" w:customStyle="1" w:styleId="BodyLegal">
    <w:name w:val="BodyLegal"/>
    <w:basedOn w:val="Body"/>
    <w:link w:val="BodyLegalChar"/>
    <w:rsid w:val="008101F3"/>
    <w:pPr>
      <w:spacing w:after="0"/>
      <w:ind w:left="0"/>
    </w:pPr>
  </w:style>
  <w:style w:type="paragraph" w:styleId="BodyTextFirstIndent2">
    <w:name w:val="Body Text First Indent 2"/>
    <w:basedOn w:val="BodyTextIndent"/>
    <w:semiHidden/>
    <w:rsid w:val="006A2E95"/>
    <w:pPr>
      <w:ind w:firstLine="210"/>
    </w:pPr>
  </w:style>
  <w:style w:type="paragraph" w:styleId="BodyTextIndent2">
    <w:name w:val="Body Text Indent 2"/>
    <w:basedOn w:val="Normal"/>
    <w:semiHidden/>
    <w:rsid w:val="006A2E95"/>
    <w:pPr>
      <w:spacing w:line="480" w:lineRule="auto"/>
      <w:ind w:left="360"/>
    </w:pPr>
  </w:style>
  <w:style w:type="paragraph" w:styleId="BodyTextIndent3">
    <w:name w:val="Body Text Indent 3"/>
    <w:basedOn w:val="Normal"/>
    <w:semiHidden/>
    <w:rsid w:val="006A2E95"/>
    <w:pPr>
      <w:ind w:left="360"/>
    </w:pPr>
    <w:rPr>
      <w:sz w:val="16"/>
      <w:szCs w:val="16"/>
    </w:rPr>
  </w:style>
  <w:style w:type="paragraph" w:styleId="Closing">
    <w:name w:val="Closing"/>
    <w:basedOn w:val="Normal"/>
    <w:semiHidden/>
    <w:rsid w:val="006A2E95"/>
    <w:pPr>
      <w:ind w:left="4320"/>
    </w:pPr>
  </w:style>
  <w:style w:type="character" w:styleId="PageNumber">
    <w:name w:val="page number"/>
    <w:rsid w:val="001E7FC7"/>
    <w:rPr>
      <w:rFonts w:ascii="HP Simplified" w:hAnsi="HP Simplified"/>
      <w:i/>
      <w:color w:val="auto"/>
      <w:sz w:val="18"/>
      <w:szCs w:val="18"/>
    </w:rPr>
  </w:style>
  <w:style w:type="paragraph" w:styleId="E-mailSignature">
    <w:name w:val="E-mail Signature"/>
    <w:basedOn w:val="Normal"/>
    <w:semiHidden/>
    <w:rsid w:val="006A2E95"/>
  </w:style>
  <w:style w:type="paragraph" w:styleId="EnvelopeAddress">
    <w:name w:val="envelope address"/>
    <w:basedOn w:val="Normal"/>
    <w:semiHidden/>
    <w:rsid w:val="006A2E95"/>
    <w:pPr>
      <w:framePr w:w="7920" w:h="1980" w:hRule="exact" w:hSpace="180" w:wrap="auto" w:hAnchor="page" w:xAlign="center" w:yAlign="bottom"/>
      <w:ind w:left="2880"/>
    </w:pPr>
    <w:rPr>
      <w:rFonts w:cs="Arial"/>
      <w:sz w:val="24"/>
      <w:szCs w:val="24"/>
    </w:rPr>
  </w:style>
  <w:style w:type="character" w:styleId="FollowedHyperlink">
    <w:name w:val="FollowedHyperlink"/>
    <w:semiHidden/>
    <w:rsid w:val="004737AE"/>
    <w:rPr>
      <w:rFonts w:ascii="HP Simplified" w:hAnsi="HP Simplified"/>
      <w:color w:val="auto"/>
      <w:u w:val="single"/>
    </w:rPr>
  </w:style>
  <w:style w:type="paragraph" w:styleId="Header">
    <w:name w:val="header"/>
    <w:basedOn w:val="Normal"/>
    <w:rsid w:val="00C81D64"/>
    <w:pPr>
      <w:tabs>
        <w:tab w:val="center" w:pos="4320"/>
        <w:tab w:val="right" w:pos="8640"/>
      </w:tabs>
    </w:pPr>
  </w:style>
  <w:style w:type="paragraph" w:styleId="EnvelopeReturn">
    <w:name w:val="envelope return"/>
    <w:basedOn w:val="Normal"/>
    <w:semiHidden/>
    <w:rsid w:val="00C81D64"/>
    <w:rPr>
      <w:rFonts w:cs="Arial"/>
    </w:rPr>
  </w:style>
  <w:style w:type="character" w:styleId="HTMLAcronym">
    <w:name w:val="HTML Acronym"/>
    <w:semiHidden/>
    <w:rsid w:val="00C81D64"/>
    <w:rPr>
      <w:rFonts w:ascii="HP Simplified" w:hAnsi="HP Simplified"/>
      <w:color w:val="auto"/>
    </w:rPr>
  </w:style>
  <w:style w:type="paragraph" w:styleId="HTMLAddress">
    <w:name w:val="HTML Address"/>
    <w:basedOn w:val="Normal"/>
    <w:semiHidden/>
    <w:rsid w:val="00C81D64"/>
    <w:rPr>
      <w:i/>
      <w:iCs/>
    </w:rPr>
  </w:style>
  <w:style w:type="paragraph" w:styleId="TOC3">
    <w:name w:val="toc 3"/>
    <w:aliases w:val="TOC Heading 2"/>
    <w:uiPriority w:val="39"/>
    <w:rsid w:val="00BF401B"/>
    <w:pPr>
      <w:tabs>
        <w:tab w:val="right" w:leader="dot" w:pos="10080"/>
      </w:tabs>
      <w:spacing w:before="40"/>
      <w:ind w:left="720"/>
    </w:pPr>
    <w:rPr>
      <w:rFonts w:ascii="HP Simplified" w:hAnsi="HP Simplified"/>
      <w:lang w:eastAsia="en-US"/>
    </w:rPr>
  </w:style>
  <w:style w:type="paragraph" w:styleId="TOC1">
    <w:name w:val="toc 1"/>
    <w:aliases w:val="ChapterTitle"/>
    <w:next w:val="TOC2"/>
    <w:uiPriority w:val="39"/>
    <w:rsid w:val="00BF401B"/>
    <w:pPr>
      <w:keepNext/>
      <w:tabs>
        <w:tab w:val="right" w:leader="dot" w:pos="10080"/>
      </w:tabs>
      <w:spacing w:before="360" w:after="120"/>
      <w:ind w:left="360" w:hanging="360"/>
    </w:pPr>
    <w:rPr>
      <w:rFonts w:ascii="HP Simplified" w:hAnsi="HP Simplified"/>
      <w:sz w:val="28"/>
      <w:szCs w:val="28"/>
      <w:lang w:eastAsia="en-US"/>
    </w:rPr>
  </w:style>
  <w:style w:type="paragraph" w:styleId="TOC2">
    <w:name w:val="toc 2"/>
    <w:aliases w:val="TOC Heading 1"/>
    <w:uiPriority w:val="39"/>
    <w:rsid w:val="00BF401B"/>
    <w:pPr>
      <w:tabs>
        <w:tab w:val="right" w:leader="dot" w:pos="10080"/>
      </w:tabs>
      <w:spacing w:before="80" w:after="120"/>
      <w:ind w:left="720" w:hanging="360"/>
    </w:pPr>
    <w:rPr>
      <w:rFonts w:ascii="HP Simplified" w:hAnsi="HP Simplified"/>
      <w:lang w:eastAsia="en-US"/>
    </w:rPr>
  </w:style>
  <w:style w:type="paragraph" w:styleId="TOC4">
    <w:name w:val="toc 4"/>
    <w:aliases w:val="TOC Heading 3"/>
    <w:uiPriority w:val="39"/>
    <w:rsid w:val="00BF401B"/>
    <w:pPr>
      <w:tabs>
        <w:tab w:val="right" w:leader="dot" w:pos="10080"/>
      </w:tabs>
      <w:ind w:left="1080"/>
    </w:pPr>
    <w:rPr>
      <w:rFonts w:ascii="HP Simplified" w:hAnsi="HP Simplified"/>
      <w:lang w:eastAsia="en-US"/>
    </w:rPr>
  </w:style>
  <w:style w:type="paragraph" w:styleId="TOC5">
    <w:name w:val="toc 5"/>
    <w:basedOn w:val="TOC3"/>
    <w:next w:val="Normal"/>
    <w:uiPriority w:val="39"/>
    <w:rsid w:val="009C6A60"/>
    <w:pPr>
      <w:ind w:left="1944"/>
    </w:pPr>
  </w:style>
  <w:style w:type="character" w:styleId="HTMLCite">
    <w:name w:val="HTML Cite"/>
    <w:semiHidden/>
    <w:rsid w:val="00C81D64"/>
    <w:rPr>
      <w:rFonts w:ascii="HP Simplified" w:hAnsi="HP Simplified"/>
      <w:i/>
      <w:iCs/>
      <w:color w:val="auto"/>
    </w:rPr>
  </w:style>
  <w:style w:type="paragraph" w:styleId="Index1">
    <w:name w:val="index 1"/>
    <w:uiPriority w:val="99"/>
    <w:rsid w:val="00971C2C"/>
    <w:pPr>
      <w:spacing w:before="120" w:after="60"/>
      <w:ind w:left="288" w:hanging="288"/>
    </w:pPr>
    <w:rPr>
      <w:rFonts w:ascii="HP Simplified" w:hAnsi="HP Simplified"/>
      <w:sz w:val="16"/>
      <w:lang w:eastAsia="en-US"/>
    </w:rPr>
  </w:style>
  <w:style w:type="paragraph" w:styleId="IndexHeading">
    <w:name w:val="index heading"/>
    <w:next w:val="Index1"/>
    <w:uiPriority w:val="99"/>
    <w:rsid w:val="000627E8"/>
    <w:pPr>
      <w:keepNext/>
      <w:spacing w:before="120" w:after="120"/>
    </w:pPr>
    <w:rPr>
      <w:rFonts w:ascii="HP Simplified" w:hAnsi="HP Simplified"/>
      <w:bCs/>
      <w:sz w:val="28"/>
      <w:szCs w:val="28"/>
      <w:lang w:eastAsia="en-US"/>
    </w:rPr>
  </w:style>
  <w:style w:type="paragraph" w:styleId="Index2">
    <w:name w:val="index 2"/>
    <w:uiPriority w:val="99"/>
    <w:rsid w:val="00971C2C"/>
    <w:pPr>
      <w:spacing w:before="40" w:after="40"/>
      <w:ind w:left="576" w:hanging="288"/>
    </w:pPr>
    <w:rPr>
      <w:rFonts w:ascii="HP Simplified" w:hAnsi="HP Simplified"/>
      <w:sz w:val="16"/>
      <w:lang w:eastAsia="en-US"/>
    </w:rPr>
  </w:style>
  <w:style w:type="paragraph" w:styleId="Index3">
    <w:name w:val="index 3"/>
    <w:rsid w:val="00971C2C"/>
    <w:pPr>
      <w:spacing w:before="20" w:after="20"/>
      <w:ind w:left="864" w:hanging="288"/>
    </w:pPr>
    <w:rPr>
      <w:rFonts w:ascii="HP Simplified" w:hAnsi="HP Simplified"/>
      <w:sz w:val="16"/>
      <w:lang w:eastAsia="en-US"/>
    </w:rPr>
  </w:style>
  <w:style w:type="paragraph" w:customStyle="1" w:styleId="h4Head4">
    <w:name w:val="h4_Head4"/>
    <w:next w:val="Body"/>
    <w:rsid w:val="0094798C"/>
    <w:pPr>
      <w:keepNext/>
      <w:spacing w:before="240" w:after="160"/>
      <w:ind w:left="1440"/>
    </w:pPr>
    <w:rPr>
      <w:rFonts w:ascii="HP Simplified" w:hAnsi="HP Simplified"/>
      <w:lang w:eastAsia="en-US"/>
    </w:rPr>
  </w:style>
  <w:style w:type="character" w:styleId="HTMLCode">
    <w:name w:val="HTML Code"/>
    <w:uiPriority w:val="99"/>
    <w:semiHidden/>
    <w:rsid w:val="00C81D64"/>
    <w:rPr>
      <w:rFonts w:ascii="HP Simplified" w:hAnsi="HP Simplified" w:cs="Courier New"/>
      <w:color w:val="auto"/>
      <w:sz w:val="20"/>
      <w:szCs w:val="20"/>
    </w:rPr>
  </w:style>
  <w:style w:type="character" w:customStyle="1" w:styleId="BoldFace">
    <w:name w:val="Bold Face"/>
    <w:semiHidden/>
    <w:rsid w:val="009C6A60"/>
    <w:rPr>
      <w:rFonts w:ascii="HP Simplified" w:hAnsi="HP Simplified"/>
      <w:b/>
      <w:color w:val="auto"/>
    </w:rPr>
  </w:style>
  <w:style w:type="character" w:styleId="HTMLDefinition">
    <w:name w:val="HTML Definition"/>
    <w:semiHidden/>
    <w:rsid w:val="00C81D64"/>
    <w:rPr>
      <w:rFonts w:ascii="HP Simplified" w:hAnsi="HP Simplified"/>
      <w:i/>
      <w:iCs/>
      <w:color w:val="auto"/>
    </w:rPr>
  </w:style>
  <w:style w:type="character" w:styleId="HTMLKeyboard">
    <w:name w:val="HTML Keyboard"/>
    <w:semiHidden/>
    <w:rsid w:val="00C81D64"/>
    <w:rPr>
      <w:rFonts w:ascii="HP Simplified" w:hAnsi="HP Simplified" w:cs="Courier New"/>
      <w:color w:val="auto"/>
      <w:sz w:val="20"/>
      <w:szCs w:val="20"/>
    </w:rPr>
  </w:style>
  <w:style w:type="paragraph" w:styleId="HTMLPreformatted">
    <w:name w:val="HTML Preformatted"/>
    <w:basedOn w:val="Normal"/>
    <w:semiHidden/>
    <w:rsid w:val="00C81D64"/>
    <w:rPr>
      <w:rFonts w:cs="Courier New"/>
    </w:rPr>
  </w:style>
  <w:style w:type="character" w:styleId="HTMLSample">
    <w:name w:val="HTML Sample"/>
    <w:semiHidden/>
    <w:rsid w:val="00C81D64"/>
    <w:rPr>
      <w:rFonts w:ascii="HP Simplified" w:hAnsi="HP Simplified" w:cs="Courier New"/>
      <w:color w:val="auto"/>
    </w:rPr>
  </w:style>
  <w:style w:type="character" w:styleId="HTMLTypewriter">
    <w:name w:val="HTML Typewriter"/>
    <w:uiPriority w:val="99"/>
    <w:semiHidden/>
    <w:rsid w:val="00C81D64"/>
    <w:rPr>
      <w:rFonts w:ascii="HP Simplified" w:hAnsi="HP Simplified" w:cs="Courier New"/>
      <w:color w:val="auto"/>
      <w:sz w:val="20"/>
      <w:szCs w:val="20"/>
    </w:rPr>
  </w:style>
  <w:style w:type="paragraph" w:customStyle="1" w:styleId="GlossaryDefinition">
    <w:name w:val="GlossaryDefinition"/>
    <w:rsid w:val="000627E8"/>
    <w:pPr>
      <w:keepLines/>
      <w:spacing w:before="100"/>
      <w:ind w:left="1440"/>
    </w:pPr>
    <w:rPr>
      <w:rFonts w:ascii="HP Simplified" w:hAnsi="HP Simplified"/>
      <w:lang w:eastAsia="en-US"/>
    </w:rPr>
  </w:style>
  <w:style w:type="character" w:styleId="HTMLVariable">
    <w:name w:val="HTML Variable"/>
    <w:semiHidden/>
    <w:rsid w:val="00C81D64"/>
    <w:rPr>
      <w:rFonts w:ascii="HP Simplified" w:hAnsi="HP Simplified"/>
      <w:i/>
      <w:iCs/>
      <w:color w:val="auto"/>
    </w:rPr>
  </w:style>
  <w:style w:type="paragraph" w:customStyle="1" w:styleId="BookTitle">
    <w:name w:val="BookTitle"/>
    <w:next w:val="MfgPartNumber"/>
    <w:rsid w:val="003555D2"/>
    <w:pPr>
      <w:spacing w:before="4500"/>
    </w:pPr>
    <w:rPr>
      <w:rFonts w:ascii="HP Simplified" w:hAnsi="HP Simplified"/>
      <w:sz w:val="36"/>
      <w:szCs w:val="36"/>
      <w:lang w:eastAsia="en-US"/>
    </w:rPr>
  </w:style>
  <w:style w:type="character" w:styleId="LineNumber">
    <w:name w:val="line number"/>
    <w:semiHidden/>
    <w:rsid w:val="004737AE"/>
    <w:rPr>
      <w:rFonts w:ascii="HP Simplified" w:hAnsi="HP Simplified"/>
      <w:color w:val="auto"/>
    </w:rPr>
  </w:style>
  <w:style w:type="paragraph" w:styleId="List">
    <w:name w:val="List"/>
    <w:basedOn w:val="Normal"/>
    <w:semiHidden/>
    <w:rsid w:val="004737AE"/>
    <w:pPr>
      <w:ind w:left="360" w:hanging="360"/>
    </w:pPr>
  </w:style>
  <w:style w:type="paragraph" w:styleId="List2">
    <w:name w:val="List 2"/>
    <w:basedOn w:val="Normal"/>
    <w:semiHidden/>
    <w:rsid w:val="004737AE"/>
    <w:pPr>
      <w:ind w:left="720" w:hanging="360"/>
    </w:pPr>
  </w:style>
  <w:style w:type="character" w:customStyle="1" w:styleId="Link">
    <w:name w:val="Link"/>
    <w:rsid w:val="00A475CC"/>
    <w:rPr>
      <w:rFonts w:ascii="HP Simplified" w:hAnsi="HP Simplified"/>
      <w:color w:val="auto"/>
    </w:rPr>
  </w:style>
  <w:style w:type="paragraph" w:customStyle="1" w:styleId="ftFigureTitle">
    <w:name w:val="ft_Figure:Title"/>
    <w:rsid w:val="00060B34"/>
    <w:pPr>
      <w:keepNext/>
      <w:tabs>
        <w:tab w:val="left" w:pos="1296"/>
      </w:tabs>
      <w:spacing w:after="40"/>
      <w:ind w:left="1296" w:hanging="1296"/>
    </w:pPr>
    <w:rPr>
      <w:rFonts w:ascii="HP Simplified" w:hAnsi="HP Simplified"/>
      <w:b/>
      <w:lang w:eastAsia="en-US"/>
    </w:rPr>
  </w:style>
  <w:style w:type="paragraph" w:customStyle="1" w:styleId="plProgramListing">
    <w:name w:val="pl_ProgramListing"/>
    <w:rsid w:val="0020693E"/>
    <w:pPr>
      <w:spacing w:after="20" w:line="200" w:lineRule="exact"/>
      <w:ind w:left="720" w:hanging="720"/>
    </w:pPr>
    <w:rPr>
      <w:rFonts w:ascii="HP Simplified" w:hAnsi="HP Simplified"/>
      <w:spacing w:val="-20"/>
      <w:w w:val="96"/>
      <w:lang w:eastAsia="en-US"/>
    </w:rPr>
  </w:style>
  <w:style w:type="paragraph" w:customStyle="1" w:styleId="TableFootnote">
    <w:name w:val="TableFootnote"/>
    <w:rsid w:val="009E4226"/>
    <w:pPr>
      <w:ind w:left="360" w:right="360"/>
    </w:pPr>
    <w:rPr>
      <w:rFonts w:ascii="HP Simplified" w:hAnsi="HP Simplified"/>
      <w:sz w:val="18"/>
      <w:lang w:eastAsia="en-US"/>
    </w:rPr>
  </w:style>
  <w:style w:type="paragraph" w:styleId="Index4">
    <w:name w:val="index 4"/>
    <w:basedOn w:val="Index1"/>
    <w:semiHidden/>
    <w:rsid w:val="000627E8"/>
    <w:pPr>
      <w:spacing w:after="0"/>
      <w:ind w:left="720"/>
    </w:pPr>
  </w:style>
  <w:style w:type="paragraph" w:styleId="List3">
    <w:name w:val="List 3"/>
    <w:basedOn w:val="Normal"/>
    <w:semiHidden/>
    <w:rsid w:val="004737AE"/>
    <w:pPr>
      <w:ind w:left="1080" w:hanging="360"/>
    </w:pPr>
  </w:style>
  <w:style w:type="paragraph" w:styleId="MessageHeader">
    <w:name w:val="Message Header"/>
    <w:basedOn w:val="Normal"/>
    <w:semiHidden/>
    <w:rsid w:val="00C81D64"/>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List4">
    <w:name w:val="List 4"/>
    <w:basedOn w:val="Normal"/>
    <w:semiHidden/>
    <w:rsid w:val="004737AE"/>
    <w:pPr>
      <w:ind w:left="1440" w:hanging="360"/>
    </w:pPr>
  </w:style>
  <w:style w:type="paragraph" w:styleId="List5">
    <w:name w:val="List 5"/>
    <w:basedOn w:val="Normal"/>
    <w:semiHidden/>
    <w:rsid w:val="004737AE"/>
    <w:pPr>
      <w:ind w:left="1800" w:hanging="360"/>
    </w:pPr>
  </w:style>
  <w:style w:type="paragraph" w:styleId="ListBullet">
    <w:name w:val="List Bullet"/>
    <w:basedOn w:val="Normal"/>
    <w:semiHidden/>
    <w:rsid w:val="004737AE"/>
    <w:pPr>
      <w:numPr>
        <w:numId w:val="2"/>
      </w:numPr>
    </w:pPr>
  </w:style>
  <w:style w:type="paragraph" w:styleId="ListBullet2">
    <w:name w:val="List Bullet 2"/>
    <w:basedOn w:val="Normal"/>
    <w:semiHidden/>
    <w:rsid w:val="004737AE"/>
    <w:pPr>
      <w:numPr>
        <w:numId w:val="3"/>
      </w:numPr>
    </w:pPr>
  </w:style>
  <w:style w:type="paragraph" w:styleId="ListBullet3">
    <w:name w:val="List Bullet 3"/>
    <w:basedOn w:val="Normal"/>
    <w:semiHidden/>
    <w:rsid w:val="004737AE"/>
    <w:pPr>
      <w:numPr>
        <w:numId w:val="4"/>
      </w:numPr>
    </w:pPr>
  </w:style>
  <w:style w:type="paragraph" w:styleId="ListBullet4">
    <w:name w:val="List Bullet 4"/>
    <w:basedOn w:val="Normal"/>
    <w:semiHidden/>
    <w:rsid w:val="004737AE"/>
    <w:pPr>
      <w:numPr>
        <w:numId w:val="13"/>
      </w:numPr>
    </w:pPr>
  </w:style>
  <w:style w:type="character" w:styleId="Emphasis">
    <w:name w:val="Emphasis"/>
    <w:uiPriority w:val="20"/>
    <w:qFormat/>
    <w:rsid w:val="00C950C4"/>
    <w:rPr>
      <w:rFonts w:ascii="HP Simplified" w:hAnsi="HP Simplified"/>
      <w:i/>
      <w:iCs/>
      <w:color w:val="auto"/>
    </w:rPr>
  </w:style>
  <w:style w:type="character" w:styleId="Hyperlink">
    <w:name w:val="Hyperlink"/>
    <w:uiPriority w:val="99"/>
    <w:rsid w:val="00021DB3"/>
    <w:rPr>
      <w:rFonts w:ascii="HP Simplified" w:hAnsi="HP Simplified"/>
      <w:i/>
      <w:iCs/>
      <w:color w:val="auto"/>
    </w:rPr>
  </w:style>
  <w:style w:type="paragraph" w:styleId="ListBullet5">
    <w:name w:val="List Bullet 5"/>
    <w:basedOn w:val="Normal"/>
    <w:semiHidden/>
    <w:rsid w:val="004737AE"/>
    <w:pPr>
      <w:numPr>
        <w:numId w:val="14"/>
      </w:numPr>
    </w:pPr>
  </w:style>
  <w:style w:type="paragraph" w:styleId="ListContinue">
    <w:name w:val="List Continue"/>
    <w:basedOn w:val="Normal"/>
    <w:semiHidden/>
    <w:rsid w:val="004737AE"/>
    <w:pPr>
      <w:ind w:left="360"/>
    </w:pPr>
  </w:style>
  <w:style w:type="paragraph" w:styleId="ListContinue2">
    <w:name w:val="List Continue 2"/>
    <w:basedOn w:val="Normal"/>
    <w:semiHidden/>
    <w:rsid w:val="004737AE"/>
    <w:pPr>
      <w:ind w:left="720"/>
    </w:pPr>
  </w:style>
  <w:style w:type="paragraph" w:styleId="ListContinue3">
    <w:name w:val="List Continue 3"/>
    <w:basedOn w:val="Normal"/>
    <w:semiHidden/>
    <w:rsid w:val="004737AE"/>
    <w:pPr>
      <w:ind w:left="1080"/>
    </w:pPr>
  </w:style>
  <w:style w:type="paragraph" w:styleId="ListContinue4">
    <w:name w:val="List Continue 4"/>
    <w:basedOn w:val="Normal"/>
    <w:semiHidden/>
    <w:rsid w:val="004737AE"/>
    <w:pPr>
      <w:ind w:left="1440"/>
    </w:pPr>
  </w:style>
  <w:style w:type="paragraph" w:styleId="ListContinue5">
    <w:name w:val="List Continue 5"/>
    <w:basedOn w:val="Normal"/>
    <w:semiHidden/>
    <w:rsid w:val="004737AE"/>
    <w:pPr>
      <w:ind w:left="1800"/>
    </w:pPr>
  </w:style>
  <w:style w:type="paragraph" w:styleId="ListNumber">
    <w:name w:val="List Number"/>
    <w:basedOn w:val="Normal"/>
    <w:semiHidden/>
    <w:rsid w:val="004737AE"/>
    <w:pPr>
      <w:numPr>
        <w:numId w:val="15"/>
      </w:numPr>
    </w:pPr>
  </w:style>
  <w:style w:type="paragraph" w:styleId="ListNumber2">
    <w:name w:val="List Number 2"/>
    <w:basedOn w:val="Normal"/>
    <w:semiHidden/>
    <w:rsid w:val="004737AE"/>
    <w:pPr>
      <w:numPr>
        <w:numId w:val="5"/>
      </w:numPr>
    </w:pPr>
  </w:style>
  <w:style w:type="paragraph" w:styleId="ListNumber3">
    <w:name w:val="List Number 3"/>
    <w:basedOn w:val="Normal"/>
    <w:semiHidden/>
    <w:rsid w:val="004737AE"/>
    <w:pPr>
      <w:numPr>
        <w:numId w:val="16"/>
      </w:numPr>
    </w:pPr>
  </w:style>
  <w:style w:type="paragraph" w:styleId="NormalIndent">
    <w:name w:val="Normal Indent"/>
    <w:basedOn w:val="Normal"/>
    <w:semiHidden/>
    <w:rsid w:val="00C81D64"/>
    <w:pPr>
      <w:ind w:left="720"/>
    </w:pPr>
  </w:style>
  <w:style w:type="paragraph" w:styleId="ListNumber4">
    <w:name w:val="List Number 4"/>
    <w:basedOn w:val="Normal"/>
    <w:semiHidden/>
    <w:rsid w:val="004737AE"/>
    <w:pPr>
      <w:numPr>
        <w:numId w:val="17"/>
      </w:numPr>
    </w:pPr>
  </w:style>
  <w:style w:type="paragraph" w:customStyle="1" w:styleId="ChapterOther">
    <w:name w:val="Chapter:Other"/>
    <w:next w:val="Body"/>
    <w:rsid w:val="000C4CC7"/>
    <w:pPr>
      <w:keepNext/>
      <w:pageBreakBefore/>
      <w:spacing w:before="400" w:after="400"/>
    </w:pPr>
    <w:rPr>
      <w:rFonts w:ascii="HP Simplified" w:hAnsi="HP Simplified"/>
      <w:sz w:val="48"/>
      <w:szCs w:val="48"/>
      <w:lang w:eastAsia="en-US"/>
    </w:rPr>
  </w:style>
  <w:style w:type="paragraph" w:styleId="ListNumber5">
    <w:name w:val="List Number 5"/>
    <w:basedOn w:val="Normal"/>
    <w:semiHidden/>
    <w:rsid w:val="004737AE"/>
    <w:pPr>
      <w:numPr>
        <w:numId w:val="18"/>
      </w:numPr>
    </w:pPr>
  </w:style>
  <w:style w:type="paragraph" w:styleId="NoteHeading">
    <w:name w:val="Note Heading"/>
    <w:basedOn w:val="Normal"/>
    <w:next w:val="Normal"/>
    <w:semiHidden/>
    <w:rsid w:val="00C81D64"/>
  </w:style>
  <w:style w:type="paragraph" w:styleId="Date">
    <w:name w:val="Date"/>
    <w:next w:val="BodyLegal"/>
    <w:rsid w:val="003555D2"/>
    <w:pPr>
      <w:spacing w:before="120"/>
    </w:pPr>
    <w:rPr>
      <w:rFonts w:ascii="HP Simplified" w:hAnsi="HP Simplified"/>
      <w:lang w:eastAsia="en-US"/>
    </w:rPr>
  </w:style>
  <w:style w:type="paragraph" w:customStyle="1" w:styleId="Figure">
    <w:name w:val="Figure"/>
    <w:next w:val="ftFigureTitle"/>
    <w:rsid w:val="00AC083B"/>
    <w:pPr>
      <w:tabs>
        <w:tab w:val="left" w:pos="1224"/>
      </w:tabs>
    </w:pPr>
    <w:rPr>
      <w:rFonts w:ascii="HP Simplified" w:hAnsi="HP Simplified"/>
      <w:lang w:eastAsia="en-US"/>
    </w:rPr>
  </w:style>
  <w:style w:type="paragraph" w:customStyle="1" w:styleId="bu1Bullet1">
    <w:name w:val="bu1_Bullet1"/>
    <w:rsid w:val="00CC4C37"/>
    <w:pPr>
      <w:numPr>
        <w:numId w:val="6"/>
      </w:numPr>
      <w:tabs>
        <w:tab w:val="clear" w:pos="1980"/>
        <w:tab w:val="num" w:pos="1800"/>
      </w:tabs>
      <w:spacing w:before="120" w:after="120"/>
      <w:ind w:left="1800"/>
    </w:pPr>
    <w:rPr>
      <w:rFonts w:ascii="HP Simplified" w:hAnsi="HP Simplified"/>
      <w:lang w:eastAsia="en-US"/>
    </w:rPr>
  </w:style>
  <w:style w:type="paragraph" w:customStyle="1" w:styleId="bu2Bullet2">
    <w:name w:val="bu2_Bullet2"/>
    <w:rsid w:val="00CC4C37"/>
    <w:pPr>
      <w:numPr>
        <w:numId w:val="21"/>
      </w:numPr>
      <w:spacing w:before="120" w:after="120"/>
    </w:pPr>
    <w:rPr>
      <w:rFonts w:ascii="HP Simplified" w:hAnsi="HP Simplified"/>
      <w:lang w:eastAsia="en-US"/>
    </w:rPr>
  </w:style>
  <w:style w:type="paragraph" w:customStyle="1" w:styleId="bu3Bullet3">
    <w:name w:val="bu3_Bullet3"/>
    <w:rsid w:val="00CC4C37"/>
    <w:pPr>
      <w:numPr>
        <w:numId w:val="22"/>
      </w:numPr>
      <w:spacing w:before="120" w:after="120"/>
    </w:pPr>
    <w:rPr>
      <w:rFonts w:ascii="HP Simplified" w:hAnsi="HP Simplified"/>
      <w:lang w:eastAsia="en-US"/>
    </w:rPr>
  </w:style>
  <w:style w:type="paragraph" w:customStyle="1" w:styleId="i1Indent1">
    <w:name w:val="i1_Indent1"/>
    <w:rsid w:val="000714EA"/>
    <w:pPr>
      <w:spacing w:before="120" w:after="120"/>
      <w:ind w:left="1800"/>
    </w:pPr>
    <w:rPr>
      <w:rFonts w:ascii="HP Simplified" w:hAnsi="HP Simplified"/>
      <w:lang w:eastAsia="en-US"/>
    </w:rPr>
  </w:style>
  <w:style w:type="paragraph" w:customStyle="1" w:styleId="i2Indent2">
    <w:name w:val="i2_Indent2"/>
    <w:rsid w:val="000714EA"/>
    <w:pPr>
      <w:spacing w:before="120" w:after="120"/>
      <w:ind w:left="2160"/>
    </w:pPr>
    <w:rPr>
      <w:rFonts w:ascii="HP Simplified" w:hAnsi="HP Simplified"/>
      <w:lang w:eastAsia="en-US"/>
    </w:rPr>
  </w:style>
  <w:style w:type="paragraph" w:customStyle="1" w:styleId="i3Indent3">
    <w:name w:val="i3_Indent3"/>
    <w:rsid w:val="000714EA"/>
    <w:pPr>
      <w:spacing w:before="120" w:after="120"/>
      <w:ind w:left="2520"/>
    </w:pPr>
    <w:rPr>
      <w:rFonts w:ascii="HP Simplified" w:hAnsi="HP Simplified"/>
      <w:lang w:eastAsia="en-US"/>
    </w:rPr>
  </w:style>
  <w:style w:type="paragraph" w:customStyle="1" w:styleId="sfStepFirst">
    <w:name w:val="sf_Step:First"/>
    <w:next w:val="snStepNext"/>
    <w:link w:val="sfStepFirstCharChar"/>
    <w:rsid w:val="00CC4C37"/>
    <w:pPr>
      <w:numPr>
        <w:numId w:val="74"/>
      </w:numPr>
      <w:spacing w:before="120" w:after="120"/>
    </w:pPr>
    <w:rPr>
      <w:rFonts w:ascii="HP Simplified" w:hAnsi="HP Simplified"/>
      <w:lang w:eastAsia="en-US"/>
    </w:rPr>
  </w:style>
  <w:style w:type="paragraph" w:customStyle="1" w:styleId="snStepNext">
    <w:name w:val="sn_Step:Next"/>
    <w:rsid w:val="00CC4C37"/>
    <w:pPr>
      <w:spacing w:before="120" w:after="120"/>
    </w:pPr>
    <w:rPr>
      <w:rFonts w:ascii="HP Simplified" w:hAnsi="HP Simplified"/>
      <w:lang w:eastAsia="en-US"/>
    </w:rPr>
  </w:style>
  <w:style w:type="paragraph" w:customStyle="1" w:styleId="sufSubstepFirst">
    <w:name w:val="suf_Substep:First"/>
    <w:next w:val="sunSubstepNext"/>
    <w:rsid w:val="00CC4C37"/>
    <w:pPr>
      <w:numPr>
        <w:numId w:val="39"/>
      </w:numPr>
      <w:spacing w:before="120" w:after="120"/>
    </w:pPr>
    <w:rPr>
      <w:rFonts w:ascii="HP Simplified" w:hAnsi="HP Simplified"/>
      <w:lang w:eastAsia="en-US"/>
    </w:rPr>
  </w:style>
  <w:style w:type="paragraph" w:customStyle="1" w:styleId="sunSubstepNext">
    <w:name w:val="sun_Substep:Next"/>
    <w:rsid w:val="00CC4C37"/>
    <w:pPr>
      <w:spacing w:before="120" w:after="120"/>
    </w:pPr>
    <w:rPr>
      <w:rFonts w:ascii="HP Simplified" w:hAnsi="HP Simplified"/>
      <w:lang w:eastAsia="en-US"/>
    </w:rPr>
  </w:style>
  <w:style w:type="paragraph" w:styleId="NormalWeb">
    <w:name w:val="Normal (Web)"/>
    <w:basedOn w:val="Normal"/>
    <w:semiHidden/>
    <w:rsid w:val="004737AE"/>
    <w:rPr>
      <w:sz w:val="24"/>
      <w:szCs w:val="24"/>
    </w:rPr>
  </w:style>
  <w:style w:type="paragraph" w:styleId="Salutation">
    <w:name w:val="Salutation"/>
    <w:basedOn w:val="Normal"/>
    <w:next w:val="Normal"/>
    <w:semiHidden/>
    <w:rsid w:val="00C81D64"/>
  </w:style>
  <w:style w:type="paragraph" w:styleId="Signature">
    <w:name w:val="Signature"/>
    <w:basedOn w:val="Normal"/>
    <w:semiHidden/>
    <w:rsid w:val="00C81D64"/>
    <w:pPr>
      <w:ind w:left="4320"/>
    </w:pPr>
  </w:style>
  <w:style w:type="character" w:customStyle="1" w:styleId="ClickItem">
    <w:name w:val="ClickItem"/>
    <w:rsid w:val="00711959"/>
    <w:rPr>
      <w:rFonts w:ascii="HP Simplified" w:hAnsi="HP Simplified"/>
      <w:b/>
      <w:color w:val="auto"/>
      <w:sz w:val="20"/>
      <w:szCs w:val="20"/>
    </w:rPr>
  </w:style>
  <w:style w:type="paragraph" w:styleId="PlainText">
    <w:name w:val="Plain Text"/>
    <w:basedOn w:val="Normal"/>
    <w:semiHidden/>
    <w:rsid w:val="004737AE"/>
    <w:rPr>
      <w:rFonts w:cs="Courier New"/>
    </w:rPr>
  </w:style>
  <w:style w:type="paragraph" w:customStyle="1" w:styleId="MfgPartNumber">
    <w:name w:val="MfgPartNumber"/>
    <w:next w:val="Date"/>
    <w:rsid w:val="003555D2"/>
    <w:pPr>
      <w:spacing w:before="3200" w:after="120"/>
    </w:pPr>
    <w:rPr>
      <w:rFonts w:ascii="HP Simplified" w:hAnsi="HP Simplified"/>
      <w:lang w:eastAsia="en-US"/>
    </w:rPr>
  </w:style>
  <w:style w:type="character" w:styleId="Strong">
    <w:name w:val="Strong"/>
    <w:qFormat/>
    <w:rsid w:val="00C81D64"/>
    <w:rPr>
      <w:rFonts w:ascii="HP Simplified" w:hAnsi="HP Simplified"/>
      <w:b/>
      <w:bCs/>
      <w:color w:val="auto"/>
    </w:rPr>
  </w:style>
  <w:style w:type="paragraph" w:customStyle="1" w:styleId="BulletLegal">
    <w:name w:val="BulletLegal"/>
    <w:rsid w:val="00CC4C37"/>
    <w:pPr>
      <w:numPr>
        <w:numId w:val="7"/>
      </w:numPr>
      <w:spacing w:before="60" w:after="60"/>
    </w:pPr>
    <w:rPr>
      <w:rFonts w:ascii="HP Simplified" w:hAnsi="HP Simplified"/>
      <w:iCs/>
      <w:lang w:eastAsia="en-US"/>
    </w:rPr>
  </w:style>
  <w:style w:type="paragraph" w:styleId="Subtitle">
    <w:name w:val="Subtitle"/>
    <w:basedOn w:val="Normal"/>
    <w:qFormat/>
    <w:rsid w:val="00C81D64"/>
    <w:pPr>
      <w:spacing w:after="60"/>
      <w:jc w:val="center"/>
      <w:outlineLvl w:val="1"/>
    </w:pPr>
    <w:rPr>
      <w:rFonts w:cs="Arial"/>
      <w:sz w:val="24"/>
      <w:szCs w:val="24"/>
    </w:rPr>
  </w:style>
  <w:style w:type="paragraph" w:customStyle="1" w:styleId="tafTaskFirst">
    <w:name w:val="taf_Task:First"/>
    <w:next w:val="tanTaskNext"/>
    <w:rsid w:val="00CC4C37"/>
    <w:pPr>
      <w:keepNext/>
      <w:numPr>
        <w:numId w:val="30"/>
      </w:numPr>
      <w:spacing w:before="240" w:after="160"/>
    </w:pPr>
    <w:rPr>
      <w:rFonts w:ascii="HP Simplified" w:hAnsi="HP Simplified"/>
      <w:lang w:eastAsia="en-US"/>
    </w:rPr>
  </w:style>
  <w:style w:type="paragraph" w:customStyle="1" w:styleId="ttiTableTitleInColumn">
    <w:name w:val="tti_Table:Title In_Column"/>
    <w:rsid w:val="00193FA6"/>
    <w:pPr>
      <w:keepNext/>
      <w:tabs>
        <w:tab w:val="left" w:pos="2664"/>
      </w:tabs>
      <w:spacing w:before="120" w:after="60"/>
      <w:ind w:left="1440"/>
    </w:pPr>
    <w:rPr>
      <w:rFonts w:ascii="HP Simplified" w:hAnsi="HP Simplified"/>
      <w:b/>
      <w:lang w:eastAsia="en-US"/>
    </w:rPr>
  </w:style>
  <w:style w:type="paragraph" w:customStyle="1" w:styleId="thTableHeading">
    <w:name w:val="th_Table:Heading"/>
    <w:rsid w:val="000627E8"/>
    <w:pPr>
      <w:keepNext/>
      <w:spacing w:before="80" w:after="80"/>
    </w:pPr>
    <w:rPr>
      <w:rFonts w:ascii="HP Simplified" w:hAnsi="HP Simplified"/>
      <w:b/>
      <w:lang w:eastAsia="en-US"/>
    </w:rPr>
  </w:style>
  <w:style w:type="paragraph" w:customStyle="1" w:styleId="tboTableBody">
    <w:name w:val="tbo_Table:Body"/>
    <w:link w:val="tboTableBodyChar"/>
    <w:rsid w:val="000627E8"/>
    <w:pPr>
      <w:spacing w:before="60" w:after="60"/>
    </w:pPr>
    <w:rPr>
      <w:rFonts w:ascii="HP Simplified" w:hAnsi="HP Simplified"/>
      <w:lang w:eastAsia="en-US"/>
    </w:rPr>
  </w:style>
  <w:style w:type="paragraph" w:customStyle="1" w:styleId="tb1TableBullet1">
    <w:name w:val="tb1_Table:Bullet1"/>
    <w:rsid w:val="00CC4C37"/>
    <w:pPr>
      <w:numPr>
        <w:numId w:val="23"/>
      </w:numPr>
    </w:pPr>
    <w:rPr>
      <w:rFonts w:ascii="HP Simplified" w:hAnsi="HP Simplified"/>
      <w:lang w:eastAsia="en-US"/>
    </w:rPr>
  </w:style>
  <w:style w:type="paragraph" w:customStyle="1" w:styleId="tb2TableBullet2">
    <w:name w:val="tb2_Table:Bullet2"/>
    <w:rsid w:val="00CC4C37"/>
    <w:pPr>
      <w:numPr>
        <w:numId w:val="8"/>
      </w:numPr>
      <w:tabs>
        <w:tab w:val="left" w:pos="576"/>
      </w:tabs>
    </w:pPr>
    <w:rPr>
      <w:rFonts w:ascii="HP Simplified" w:hAnsi="HP Simplified"/>
      <w:lang w:eastAsia="en-US"/>
    </w:rPr>
  </w:style>
  <w:style w:type="paragraph" w:customStyle="1" w:styleId="tsfTableStepFirst">
    <w:name w:val="tsf_Table:Step:First"/>
    <w:next w:val="tsnTableStepNext"/>
    <w:rsid w:val="00CC4C37"/>
    <w:pPr>
      <w:numPr>
        <w:numId w:val="24"/>
      </w:numPr>
      <w:spacing w:before="60" w:after="60"/>
    </w:pPr>
    <w:rPr>
      <w:rFonts w:ascii="HP Simplified" w:hAnsi="HP Simplified"/>
      <w:lang w:eastAsia="en-US"/>
    </w:rPr>
  </w:style>
  <w:style w:type="paragraph" w:customStyle="1" w:styleId="tsnTableStepNext">
    <w:name w:val="tsn_Table:Step:Next"/>
    <w:rsid w:val="00CC4C37"/>
    <w:pPr>
      <w:numPr>
        <w:numId w:val="25"/>
      </w:numPr>
    </w:pPr>
    <w:rPr>
      <w:rFonts w:ascii="HP Simplified" w:hAnsi="HP Simplified"/>
      <w:lang w:eastAsia="en-US"/>
    </w:rPr>
  </w:style>
  <w:style w:type="character" w:customStyle="1" w:styleId="UserInput">
    <w:name w:val="UserInput"/>
    <w:rsid w:val="00144754"/>
    <w:rPr>
      <w:rFonts w:ascii="Courier New" w:hAnsi="Courier New"/>
      <w:b w:val="0"/>
      <w:color w:val="auto"/>
      <w:sz w:val="20"/>
      <w:szCs w:val="20"/>
    </w:rPr>
  </w:style>
  <w:style w:type="character" w:customStyle="1" w:styleId="CiteTitle">
    <w:name w:val="CiteTitle"/>
    <w:rsid w:val="00C950C4"/>
    <w:rPr>
      <w:rFonts w:ascii="HP Simplified" w:hAnsi="HP Simplified"/>
      <w:i/>
      <w:color w:val="auto"/>
    </w:rPr>
  </w:style>
  <w:style w:type="character" w:customStyle="1" w:styleId="ComputerOutput">
    <w:name w:val="ComputerOutput"/>
    <w:rsid w:val="00971C2C"/>
    <w:rPr>
      <w:rFonts w:ascii="HP Simplified" w:hAnsi="HP Simplified"/>
      <w:color w:val="auto"/>
      <w:w w:val="96"/>
      <w:sz w:val="19"/>
      <w:szCs w:val="20"/>
    </w:rPr>
  </w:style>
  <w:style w:type="character" w:customStyle="1" w:styleId="Replaceable">
    <w:name w:val="Replaceable"/>
    <w:rsid w:val="00CA50A4"/>
    <w:rPr>
      <w:rFonts w:ascii="HP Simplified" w:hAnsi="HP Simplified"/>
      <w:i/>
      <w:color w:val="auto"/>
    </w:rPr>
  </w:style>
  <w:style w:type="character" w:customStyle="1" w:styleId="tboTableBodyChar">
    <w:name w:val="tbo_Table:Body Char"/>
    <w:link w:val="tboTableBody"/>
    <w:rsid w:val="002E2CEA"/>
    <w:rPr>
      <w:rFonts w:ascii="HP Simplified" w:hAnsi="HP Simplified"/>
      <w:lang w:eastAsia="en-US"/>
    </w:rPr>
  </w:style>
  <w:style w:type="paragraph" w:customStyle="1" w:styleId="tanTaskNext">
    <w:name w:val="tan_Task:Next"/>
    <w:rsid w:val="00CC4C37"/>
    <w:pPr>
      <w:keepNext/>
      <w:numPr>
        <w:numId w:val="31"/>
      </w:numPr>
      <w:spacing w:before="240" w:after="160"/>
    </w:pPr>
    <w:rPr>
      <w:rFonts w:ascii="HP Simplified" w:hAnsi="HP Simplified"/>
      <w:lang w:eastAsia="en-US"/>
    </w:rPr>
  </w:style>
  <w:style w:type="paragraph" w:customStyle="1" w:styleId="ttcTableTitleCrossPage">
    <w:name w:val="ttc_Table:Title Cross_Page"/>
    <w:next w:val="thTableHeading"/>
    <w:rsid w:val="00193FA6"/>
    <w:pPr>
      <w:keepNext/>
      <w:tabs>
        <w:tab w:val="left" w:pos="1224"/>
      </w:tabs>
      <w:spacing w:before="120" w:after="60"/>
    </w:pPr>
    <w:rPr>
      <w:rFonts w:ascii="HP Simplified" w:hAnsi="HP Simplified"/>
      <w:b/>
      <w:lang w:eastAsia="en-US"/>
    </w:rPr>
  </w:style>
  <w:style w:type="character" w:customStyle="1" w:styleId="Filename">
    <w:name w:val="Filename"/>
    <w:rsid w:val="00AD6D18"/>
    <w:rPr>
      <w:rFonts w:ascii="HP Simplified Light" w:hAnsi="HP Simplified Light"/>
      <w:color w:val="auto"/>
      <w:sz w:val="20"/>
      <w:szCs w:val="20"/>
    </w:rPr>
  </w:style>
  <w:style w:type="character" w:customStyle="1" w:styleId="FirstTerm">
    <w:name w:val="FirstTerm"/>
    <w:rsid w:val="00C950C4"/>
    <w:rPr>
      <w:rFonts w:ascii="HP Simplified" w:hAnsi="HP Simplified"/>
      <w:b/>
      <w:color w:val="auto"/>
    </w:rPr>
  </w:style>
  <w:style w:type="character" w:customStyle="1" w:styleId="KeyCap">
    <w:name w:val="KeyCap"/>
    <w:rsid w:val="00711959"/>
    <w:rPr>
      <w:rFonts w:ascii="HP Simplified" w:hAnsi="HP Simplified"/>
      <w:b/>
      <w:color w:val="auto"/>
      <w:sz w:val="20"/>
      <w:szCs w:val="18"/>
    </w:rPr>
  </w:style>
  <w:style w:type="character" w:customStyle="1" w:styleId="URL">
    <w:name w:val="URL"/>
    <w:rsid w:val="00773DAF"/>
    <w:rPr>
      <w:rFonts w:ascii="HP Simplified" w:hAnsi="HP Simplified"/>
      <w:b/>
      <w:color w:val="auto"/>
    </w:rPr>
  </w:style>
  <w:style w:type="character" w:customStyle="1" w:styleId="h2Head2Char">
    <w:name w:val="h2_Head2 Char"/>
    <w:link w:val="h2Head2"/>
    <w:rsid w:val="0094798C"/>
    <w:rPr>
      <w:rFonts w:ascii="HP Simplified" w:hAnsi="HP Simplified"/>
      <w:sz w:val="28"/>
      <w:szCs w:val="28"/>
      <w:lang w:eastAsia="en-US"/>
    </w:rPr>
  </w:style>
  <w:style w:type="character" w:customStyle="1" w:styleId="sfStepFirstCharChar">
    <w:name w:val="sf_Step:First Char Char"/>
    <w:link w:val="sfStepFirst"/>
    <w:rsid w:val="00CC4C37"/>
    <w:rPr>
      <w:rFonts w:ascii="HP Simplified" w:hAnsi="HP Simplified"/>
      <w:lang w:eastAsia="en-US"/>
    </w:rPr>
  </w:style>
  <w:style w:type="table" w:styleId="Table3Deffects1">
    <w:name w:val="Table 3D effects 1"/>
    <w:basedOn w:val="TableNormal"/>
    <w:semiHidden/>
    <w:rsid w:val="004737AE"/>
    <w:pPr>
      <w:spacing w:before="120" w:after="12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737AE"/>
    <w:pPr>
      <w:spacing w:before="120" w:after="12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737AE"/>
    <w:pPr>
      <w:spacing w:before="120" w:after="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737AE"/>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737AE"/>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737AE"/>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737AE"/>
    <w:pPr>
      <w:spacing w:before="120" w:after="12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737AE"/>
    <w:pPr>
      <w:spacing w:before="120" w:after="120"/>
    </w:p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737AE"/>
    <w:pPr>
      <w:spacing w:before="120" w:after="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737AE"/>
    <w:pPr>
      <w:spacing w:before="120" w:after="12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737AE"/>
    <w:pPr>
      <w:spacing w:before="120"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737AE"/>
    <w:pPr>
      <w:spacing w:before="120" w:after="12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737AE"/>
    <w:pPr>
      <w:spacing w:before="120" w:after="1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737AE"/>
    <w:pPr>
      <w:spacing w:before="120" w:after="12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737AE"/>
    <w:pPr>
      <w:spacing w:before="120" w:after="12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737AE"/>
    <w:pPr>
      <w:spacing w:before="120" w:after="12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737AE"/>
    <w:pPr>
      <w:spacing w:before="120" w:after="12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4737AE"/>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737AE"/>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737AE"/>
    <w:pPr>
      <w:spacing w:before="120" w:after="12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737AE"/>
    <w:pPr>
      <w:spacing w:before="120" w:after="12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737AE"/>
    <w:pPr>
      <w:spacing w:before="120" w:after="12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737AE"/>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737AE"/>
    <w:pPr>
      <w:spacing w:before="120" w:after="12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737AE"/>
    <w:pPr>
      <w:spacing w:before="120" w:after="12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737AE"/>
    <w:pPr>
      <w:spacing w:before="120" w:after="12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737AE"/>
    <w:pPr>
      <w:spacing w:before="120" w:after="12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737AE"/>
    <w:pPr>
      <w:spacing w:before="120" w:after="12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737AE"/>
    <w:pPr>
      <w:spacing w:before="120"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737AE"/>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737AE"/>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737AE"/>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737AE"/>
    <w:pPr>
      <w:spacing w:before="120" w:after="12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737AE"/>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737AE"/>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737AE"/>
    <w:pPr>
      <w:spacing w:before="120" w:after="12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737AE"/>
    <w:pPr>
      <w:spacing w:before="120" w:after="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737AE"/>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737AE"/>
    <w:pPr>
      <w:spacing w:before="120" w:after="12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737AE"/>
    <w:pPr>
      <w:spacing w:before="120" w:after="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737AE"/>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737AE"/>
    <w:pPr>
      <w:spacing w:before="120" w:after="12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737AE"/>
    <w:pPr>
      <w:spacing w:before="120" w:after="12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737AE"/>
    <w:pPr>
      <w:spacing w:before="120" w:after="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991C48"/>
    <w:pPr>
      <w:spacing w:before="240" w:after="60"/>
      <w:jc w:val="center"/>
      <w:outlineLvl w:val="0"/>
    </w:pPr>
    <w:rPr>
      <w:rFonts w:cs="Arial"/>
      <w:b/>
      <w:bCs/>
      <w:kern w:val="28"/>
      <w:sz w:val="32"/>
      <w:szCs w:val="32"/>
    </w:rPr>
  </w:style>
  <w:style w:type="character" w:customStyle="1" w:styleId="BodyChar">
    <w:name w:val="Body Char"/>
    <w:link w:val="Body"/>
    <w:rsid w:val="000627E8"/>
    <w:rPr>
      <w:rFonts w:ascii="HP Simplified" w:hAnsi="HP Simplified"/>
      <w:lang w:eastAsia="en-US"/>
    </w:rPr>
  </w:style>
  <w:style w:type="paragraph" w:customStyle="1" w:styleId="lsfLegendFirst">
    <w:name w:val="lsf_Legend:First"/>
    <w:rsid w:val="00CC4C37"/>
    <w:pPr>
      <w:numPr>
        <w:numId w:val="27"/>
      </w:numPr>
      <w:spacing w:before="40" w:after="40"/>
    </w:pPr>
    <w:rPr>
      <w:rFonts w:ascii="HP Simplified" w:hAnsi="HP Simplified"/>
      <w:lang w:eastAsia="en-US"/>
    </w:rPr>
  </w:style>
  <w:style w:type="paragraph" w:customStyle="1" w:styleId="lsnLegendNext">
    <w:name w:val="lsn_Legend:Next"/>
    <w:rsid w:val="00CC4C37"/>
    <w:pPr>
      <w:numPr>
        <w:numId w:val="28"/>
      </w:numPr>
      <w:spacing w:before="40" w:after="40"/>
    </w:pPr>
    <w:rPr>
      <w:rFonts w:ascii="HP Simplified" w:hAnsi="HP Simplified"/>
      <w:lang w:eastAsia="en-US"/>
    </w:rPr>
  </w:style>
  <w:style w:type="paragraph" w:styleId="Caption">
    <w:name w:val="caption"/>
    <w:basedOn w:val="Normal"/>
    <w:next w:val="BodyText"/>
    <w:qFormat/>
    <w:rsid w:val="00B72705"/>
    <w:pPr>
      <w:keepNext/>
      <w:tabs>
        <w:tab w:val="left" w:pos="2520"/>
      </w:tabs>
      <w:spacing w:after="160" w:line="240" w:lineRule="exact"/>
      <w:ind w:left="1440"/>
    </w:pPr>
    <w:rPr>
      <w:b/>
      <w:bCs/>
    </w:rPr>
  </w:style>
  <w:style w:type="paragraph" w:customStyle="1" w:styleId="ltLegendTitle">
    <w:name w:val="lt_Legend:Title"/>
    <w:rsid w:val="00060B34"/>
    <w:pPr>
      <w:keepNext/>
      <w:spacing w:before="40" w:after="40"/>
    </w:pPr>
    <w:rPr>
      <w:rFonts w:ascii="HP Simplified" w:hAnsi="HP Simplified"/>
      <w:b/>
      <w:lang w:eastAsia="en-US"/>
    </w:rPr>
  </w:style>
  <w:style w:type="character" w:customStyle="1" w:styleId="Instructions">
    <w:name w:val="Instructions"/>
    <w:rsid w:val="006A12E2"/>
    <w:rPr>
      <w:rFonts w:ascii="HP Simplified" w:hAnsi="HP Simplified"/>
      <w:color w:val="auto"/>
    </w:rPr>
  </w:style>
  <w:style w:type="character" w:customStyle="1" w:styleId="BodyLegalChar">
    <w:name w:val="BodyLegal Char"/>
    <w:link w:val="BodyLegal"/>
    <w:rsid w:val="006A12E2"/>
    <w:rPr>
      <w:rFonts w:ascii="HP Simplified" w:hAnsi="HP Simplified"/>
      <w:lang w:eastAsia="en-US"/>
    </w:rPr>
  </w:style>
  <w:style w:type="paragraph" w:customStyle="1" w:styleId="BulletLegal1">
    <w:name w:val="BulletLegal1"/>
    <w:rsid w:val="00CC4C37"/>
    <w:pPr>
      <w:numPr>
        <w:numId w:val="32"/>
      </w:numPr>
      <w:spacing w:before="60" w:after="60"/>
    </w:pPr>
    <w:rPr>
      <w:rFonts w:ascii="HP Simplified" w:hAnsi="HP Simplified"/>
      <w:iCs/>
      <w:lang w:eastAsia="en-US"/>
    </w:rPr>
  </w:style>
  <w:style w:type="paragraph" w:customStyle="1" w:styleId="BulletLegal2">
    <w:name w:val="BulletLegal2"/>
    <w:basedOn w:val="BulletLegal1"/>
    <w:rsid w:val="00CC4C37"/>
    <w:pPr>
      <w:numPr>
        <w:numId w:val="33"/>
      </w:numPr>
    </w:pPr>
  </w:style>
  <w:style w:type="table" w:customStyle="1" w:styleId="BPTablesLeftAligned">
    <w:name w:val="BPTablesLeftAligned"/>
    <w:basedOn w:val="TableNormal"/>
    <w:rsid w:val="00F10D88"/>
    <w:tblPr>
      <w:tblInd w:w="0" w:type="dxa"/>
      <w:tblBorders>
        <w:top w:val="single" w:sz="12" w:space="0" w:color="000080"/>
        <w:bottom w:val="single" w:sz="12" w:space="0" w:color="000080"/>
        <w:insideH w:val="single" w:sz="4" w:space="0" w:color="000080"/>
      </w:tblBorders>
      <w:tblCellMar>
        <w:top w:w="0" w:type="dxa"/>
        <w:left w:w="108" w:type="dxa"/>
        <w:bottom w:w="0" w:type="dxa"/>
        <w:right w:w="108" w:type="dxa"/>
      </w:tblCellMar>
    </w:tblPr>
    <w:tcPr>
      <w:shd w:val="clear" w:color="auto" w:fill="auto"/>
    </w:tcPr>
  </w:style>
  <w:style w:type="table" w:customStyle="1" w:styleId="BPTablesBodyAligned">
    <w:name w:val="BPTablesBodyAligned"/>
    <w:basedOn w:val="TableNormal"/>
    <w:rsid w:val="00F10D88"/>
    <w:tblPr>
      <w:tblInd w:w="1554" w:type="dxa"/>
      <w:tblBorders>
        <w:top w:val="single" w:sz="12" w:space="0" w:color="000080"/>
        <w:bottom w:val="single" w:sz="12" w:space="0" w:color="000080"/>
        <w:insideH w:val="single" w:sz="4" w:space="0" w:color="000080"/>
      </w:tblBorders>
      <w:tblCellMar>
        <w:top w:w="0" w:type="dxa"/>
        <w:left w:w="108" w:type="dxa"/>
        <w:bottom w:w="0" w:type="dxa"/>
        <w:right w:w="108" w:type="dxa"/>
      </w:tblCellMar>
    </w:tblPr>
    <w:tcPr>
      <w:shd w:val="clear" w:color="auto" w:fill="auto"/>
    </w:tcPr>
  </w:style>
  <w:style w:type="paragraph" w:customStyle="1" w:styleId="TableBullet">
    <w:name w:val="Table Bullet"/>
    <w:basedOn w:val="Normal"/>
    <w:semiHidden/>
    <w:rsid w:val="00857BC6"/>
    <w:pPr>
      <w:tabs>
        <w:tab w:val="num" w:pos="2347"/>
      </w:tabs>
      <w:spacing w:before="20" w:after="20"/>
      <w:ind w:left="1987" w:right="216"/>
    </w:pPr>
  </w:style>
  <w:style w:type="character" w:customStyle="1" w:styleId="TableCode">
    <w:name w:val="Table Code"/>
    <w:semiHidden/>
    <w:rsid w:val="00857BC6"/>
    <w:rPr>
      <w:rFonts w:ascii="HP Simplified" w:hAnsi="HP Simplified"/>
      <w:color w:val="auto"/>
      <w:sz w:val="16"/>
    </w:rPr>
  </w:style>
  <w:style w:type="paragraph" w:customStyle="1" w:styleId="TableHead">
    <w:name w:val="Table Head"/>
    <w:basedOn w:val="Normal"/>
    <w:semiHidden/>
    <w:rsid w:val="006B4FF7"/>
    <w:pPr>
      <w:keepNext/>
      <w:spacing w:before="60" w:after="60"/>
    </w:pPr>
    <w:rPr>
      <w:b/>
      <w:sz w:val="18"/>
    </w:rPr>
  </w:style>
  <w:style w:type="paragraph" w:customStyle="1" w:styleId="sfStepINSTALLfirst">
    <w:name w:val="sf_Step:INSTALL first"/>
    <w:basedOn w:val="sfStepFirst"/>
    <w:rsid w:val="00081FEC"/>
    <w:pPr>
      <w:numPr>
        <w:numId w:val="0"/>
      </w:numPr>
      <w:tabs>
        <w:tab w:val="num" w:pos="1800"/>
      </w:tabs>
      <w:ind w:left="1800" w:hanging="360"/>
    </w:pPr>
    <w:rPr>
      <w:rFonts w:eastAsia="SimSun"/>
      <w:sz w:val="22"/>
    </w:rPr>
  </w:style>
  <w:style w:type="paragraph" w:customStyle="1" w:styleId="subsubstep">
    <w:name w:val="subsubstep"/>
    <w:rsid w:val="00CC4C37"/>
    <w:pPr>
      <w:numPr>
        <w:numId w:val="34"/>
      </w:numPr>
    </w:pPr>
    <w:rPr>
      <w:rFonts w:ascii="HP Simplified" w:hAnsi="HP Simplified"/>
      <w:lang w:eastAsia="en-US"/>
    </w:rPr>
  </w:style>
  <w:style w:type="paragraph" w:customStyle="1" w:styleId="TableTitle">
    <w:name w:val="Table Title"/>
    <w:basedOn w:val="Normal"/>
    <w:semiHidden/>
    <w:rsid w:val="00857BC6"/>
    <w:pPr>
      <w:keepNext/>
    </w:pPr>
  </w:style>
  <w:style w:type="paragraph" w:styleId="TableofFigures">
    <w:name w:val="table of figures"/>
    <w:basedOn w:val="Normal"/>
    <w:next w:val="Normal"/>
    <w:semiHidden/>
    <w:rsid w:val="006B4FF7"/>
    <w:pPr>
      <w:numPr>
        <w:numId w:val="20"/>
      </w:numPr>
      <w:tabs>
        <w:tab w:val="clear" w:pos="576"/>
        <w:tab w:val="right" w:leader="dot" w:pos="8640"/>
      </w:tabs>
      <w:spacing w:before="80" w:after="80"/>
      <w:ind w:hanging="360"/>
    </w:pPr>
  </w:style>
  <w:style w:type="paragraph" w:customStyle="1" w:styleId="TableBulletIndent">
    <w:name w:val="Table Bullet Indent"/>
    <w:basedOn w:val="TableBullet"/>
    <w:semiHidden/>
    <w:rsid w:val="006B4FF7"/>
    <w:pPr>
      <w:tabs>
        <w:tab w:val="clear" w:pos="2347"/>
        <w:tab w:val="num" w:pos="2520"/>
      </w:tabs>
      <w:ind w:left="2520" w:right="0" w:hanging="360"/>
    </w:pPr>
  </w:style>
  <w:style w:type="paragraph" w:customStyle="1" w:styleId="TableCode1st">
    <w:name w:val="Table Code 1st"/>
    <w:basedOn w:val="Normal"/>
    <w:semiHidden/>
    <w:rsid w:val="00857BC6"/>
    <w:pPr>
      <w:keepNext/>
      <w:spacing w:after="20"/>
    </w:pPr>
  </w:style>
  <w:style w:type="paragraph" w:customStyle="1" w:styleId="TableCodeLast">
    <w:name w:val="Table Code Last"/>
    <w:basedOn w:val="Normal"/>
    <w:semiHidden/>
    <w:rsid w:val="00857BC6"/>
    <w:pPr>
      <w:keepNext/>
      <w:spacing w:before="20" w:after="60"/>
    </w:pPr>
  </w:style>
  <w:style w:type="paragraph" w:customStyle="1" w:styleId="TabCode1st">
    <w:name w:val="TabCode1st"/>
    <w:basedOn w:val="Normal"/>
    <w:semiHidden/>
    <w:rsid w:val="00857BC6"/>
    <w:pPr>
      <w:numPr>
        <w:numId w:val="19"/>
      </w:numPr>
      <w:tabs>
        <w:tab w:val="clear" w:pos="360"/>
      </w:tabs>
      <w:spacing w:after="20"/>
    </w:pPr>
  </w:style>
  <w:style w:type="paragraph" w:customStyle="1" w:styleId="Temp">
    <w:name w:val="Temp"/>
    <w:basedOn w:val="Heading5"/>
    <w:semiHidden/>
    <w:rsid w:val="006B4FF7"/>
    <w:pPr>
      <w:pageBreakBefore/>
    </w:pPr>
  </w:style>
  <w:style w:type="paragraph" w:customStyle="1" w:styleId="TableCodeLines">
    <w:name w:val="Table Code Lines"/>
    <w:basedOn w:val="TableCode1st"/>
    <w:semiHidden/>
    <w:rsid w:val="006B4FF7"/>
    <w:pPr>
      <w:spacing w:before="0" w:after="0"/>
    </w:pPr>
    <w:rPr>
      <w:rFonts w:eastAsia="MS Mincho"/>
    </w:rPr>
  </w:style>
  <w:style w:type="paragraph" w:customStyle="1" w:styleId="ListItem">
    <w:name w:val="ListItem"/>
    <w:basedOn w:val="Normal"/>
    <w:semiHidden/>
    <w:rsid w:val="006B4FF7"/>
    <w:pPr>
      <w:tabs>
        <w:tab w:val="left" w:pos="360"/>
      </w:tabs>
      <w:overflowPunct w:val="0"/>
      <w:autoSpaceDE w:val="0"/>
      <w:autoSpaceDN w:val="0"/>
      <w:adjustRightInd w:val="0"/>
      <w:spacing w:before="160"/>
      <w:ind w:left="360" w:hanging="360"/>
      <w:textAlignment w:val="baseline"/>
    </w:pPr>
    <w:rPr>
      <w:noProof/>
    </w:rPr>
  </w:style>
  <w:style w:type="paragraph" w:customStyle="1" w:styleId="ListItem1">
    <w:name w:val="ListItem1"/>
    <w:basedOn w:val="Normal"/>
    <w:semiHidden/>
    <w:rsid w:val="006B4FF7"/>
    <w:pPr>
      <w:tabs>
        <w:tab w:val="left" w:pos="360"/>
      </w:tabs>
      <w:overflowPunct w:val="0"/>
      <w:autoSpaceDE w:val="0"/>
      <w:autoSpaceDN w:val="0"/>
      <w:adjustRightInd w:val="0"/>
      <w:ind w:left="360" w:hanging="360"/>
      <w:textAlignment w:val="baseline"/>
    </w:pPr>
    <w:rPr>
      <w:noProof/>
    </w:rPr>
  </w:style>
  <w:style w:type="character" w:customStyle="1" w:styleId="AutoNum">
    <w:name w:val="AutoNum"/>
    <w:semiHidden/>
    <w:rsid w:val="006B4FF7"/>
    <w:rPr>
      <w:rFonts w:ascii="HP Simplified" w:hAnsi="HP Simplified"/>
      <w:color w:val="auto"/>
      <w:sz w:val="20"/>
    </w:rPr>
  </w:style>
  <w:style w:type="paragraph" w:styleId="TOCHeading">
    <w:name w:val="TOC Heading"/>
    <w:qFormat/>
    <w:rsid w:val="004A55F8"/>
    <w:pPr>
      <w:keepNext/>
      <w:spacing w:after="1000"/>
    </w:pPr>
    <w:rPr>
      <w:rFonts w:ascii="HP Simplified" w:hAnsi="HP Simplified"/>
      <w:sz w:val="36"/>
      <w:szCs w:val="36"/>
      <w:lang w:eastAsia="en-US"/>
    </w:rPr>
  </w:style>
  <w:style w:type="paragraph" w:styleId="TOC6">
    <w:name w:val="toc 6"/>
    <w:basedOn w:val="Normal"/>
    <w:next w:val="Normal"/>
    <w:autoRedefine/>
    <w:uiPriority w:val="39"/>
    <w:rsid w:val="006B4FF7"/>
    <w:pPr>
      <w:spacing w:before="0" w:after="60"/>
      <w:ind w:left="1000"/>
    </w:pPr>
  </w:style>
  <w:style w:type="paragraph" w:styleId="TOC7">
    <w:name w:val="toc 7"/>
    <w:basedOn w:val="Normal"/>
    <w:next w:val="Normal"/>
    <w:autoRedefine/>
    <w:uiPriority w:val="39"/>
    <w:rsid w:val="006B4FF7"/>
    <w:pPr>
      <w:spacing w:before="0" w:after="60"/>
      <w:ind w:left="1200"/>
    </w:pPr>
  </w:style>
  <w:style w:type="paragraph" w:styleId="TOC8">
    <w:name w:val="toc 8"/>
    <w:basedOn w:val="Normal"/>
    <w:next w:val="Normal"/>
    <w:autoRedefine/>
    <w:uiPriority w:val="39"/>
    <w:rsid w:val="006B4FF7"/>
    <w:pPr>
      <w:spacing w:before="0" w:after="60"/>
      <w:ind w:left="1400"/>
    </w:pPr>
  </w:style>
  <w:style w:type="paragraph" w:styleId="TOC9">
    <w:name w:val="toc 9"/>
    <w:basedOn w:val="Normal"/>
    <w:next w:val="Normal"/>
    <w:autoRedefine/>
    <w:uiPriority w:val="39"/>
    <w:rsid w:val="006B4FF7"/>
    <w:pPr>
      <w:spacing w:before="0" w:after="60"/>
      <w:ind w:left="1600"/>
    </w:pPr>
  </w:style>
  <w:style w:type="paragraph" w:styleId="Index5">
    <w:name w:val="index 5"/>
    <w:basedOn w:val="Index1"/>
    <w:semiHidden/>
    <w:rsid w:val="000627E8"/>
    <w:pPr>
      <w:spacing w:after="0"/>
      <w:ind w:left="864"/>
    </w:pPr>
    <w:rPr>
      <w:szCs w:val="16"/>
    </w:rPr>
  </w:style>
  <w:style w:type="paragraph" w:styleId="Index6">
    <w:name w:val="index 6"/>
    <w:basedOn w:val="Normal"/>
    <w:next w:val="Normal"/>
    <w:autoRedefine/>
    <w:semiHidden/>
    <w:rsid w:val="006B4FF7"/>
    <w:pPr>
      <w:spacing w:before="0" w:after="0"/>
      <w:ind w:left="1200" w:hanging="200"/>
    </w:pPr>
    <w:rPr>
      <w:sz w:val="18"/>
      <w:szCs w:val="18"/>
    </w:rPr>
  </w:style>
  <w:style w:type="paragraph" w:styleId="Index7">
    <w:name w:val="index 7"/>
    <w:basedOn w:val="Normal"/>
    <w:next w:val="Normal"/>
    <w:autoRedefine/>
    <w:semiHidden/>
    <w:rsid w:val="006B4FF7"/>
    <w:pPr>
      <w:spacing w:before="0" w:after="0"/>
      <w:ind w:left="1400" w:hanging="200"/>
    </w:pPr>
    <w:rPr>
      <w:sz w:val="18"/>
      <w:szCs w:val="18"/>
    </w:rPr>
  </w:style>
  <w:style w:type="paragraph" w:styleId="Index8">
    <w:name w:val="index 8"/>
    <w:basedOn w:val="Normal"/>
    <w:next w:val="Normal"/>
    <w:autoRedefine/>
    <w:semiHidden/>
    <w:rsid w:val="006B4FF7"/>
    <w:pPr>
      <w:spacing w:before="0" w:after="0"/>
      <w:ind w:left="1600" w:hanging="200"/>
    </w:pPr>
    <w:rPr>
      <w:sz w:val="18"/>
      <w:szCs w:val="18"/>
    </w:rPr>
  </w:style>
  <w:style w:type="paragraph" w:styleId="Index9">
    <w:name w:val="index 9"/>
    <w:basedOn w:val="Normal"/>
    <w:next w:val="Normal"/>
    <w:autoRedefine/>
    <w:semiHidden/>
    <w:rsid w:val="006B4FF7"/>
    <w:pPr>
      <w:spacing w:before="0" w:after="0"/>
      <w:ind w:left="1800" w:hanging="200"/>
    </w:pPr>
    <w:rPr>
      <w:sz w:val="18"/>
      <w:szCs w:val="18"/>
    </w:rPr>
  </w:style>
  <w:style w:type="paragraph" w:styleId="BalloonText">
    <w:name w:val="Balloon Text"/>
    <w:basedOn w:val="Normal"/>
    <w:semiHidden/>
    <w:rsid w:val="006B4FF7"/>
    <w:rPr>
      <w:rFonts w:cs="Tahoma"/>
      <w:sz w:val="16"/>
      <w:szCs w:val="16"/>
    </w:rPr>
  </w:style>
  <w:style w:type="paragraph" w:styleId="Bibliography">
    <w:name w:val="Bibliography"/>
    <w:basedOn w:val="Normal"/>
    <w:next w:val="Normal"/>
    <w:uiPriority w:val="37"/>
    <w:semiHidden/>
    <w:unhideWhenUsed/>
    <w:rsid w:val="00AD6D18"/>
  </w:style>
  <w:style w:type="character" w:styleId="BookTitle0">
    <w:name w:val="Book Title"/>
    <w:uiPriority w:val="33"/>
    <w:qFormat/>
    <w:rsid w:val="00AD6D18"/>
    <w:rPr>
      <w:rFonts w:ascii="HP Simplified" w:hAnsi="HP Simplified"/>
      <w:b/>
      <w:bCs/>
      <w:smallCaps/>
      <w:color w:val="auto"/>
      <w:spacing w:val="5"/>
    </w:rPr>
  </w:style>
  <w:style w:type="table" w:customStyle="1" w:styleId="ColorfulGrid1">
    <w:name w:val="Colorful Grid1"/>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sid w:val="00AD6D18"/>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ColorfulList1">
    <w:name w:val="Colorful List1"/>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sid w:val="00AD6D18"/>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Shading1">
    <w:name w:val="Colorful Shading1"/>
    <w:basedOn w:val="TableNormal"/>
    <w:uiPriority w:val="71"/>
    <w:rsid w:val="00AD6D18"/>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AD6D18"/>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AD6D18"/>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AD6D18"/>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sid w:val="00AD6D18"/>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AD6D18"/>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rsid w:val="00AD6D18"/>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character" w:styleId="CommentReference">
    <w:name w:val="annotation reference"/>
    <w:uiPriority w:val="99"/>
    <w:rsid w:val="00AD6D18"/>
    <w:rPr>
      <w:rFonts w:ascii="HP Simplified" w:hAnsi="HP Simplified"/>
      <w:color w:val="auto"/>
      <w:sz w:val="16"/>
      <w:szCs w:val="16"/>
    </w:rPr>
  </w:style>
  <w:style w:type="paragraph" w:styleId="CommentText">
    <w:name w:val="annotation text"/>
    <w:basedOn w:val="Normal"/>
    <w:link w:val="CommentTextChar"/>
    <w:uiPriority w:val="99"/>
    <w:rsid w:val="00AD6D18"/>
  </w:style>
  <w:style w:type="character" w:customStyle="1" w:styleId="CommentTextChar">
    <w:name w:val="Comment Text Char"/>
    <w:link w:val="CommentText"/>
    <w:uiPriority w:val="99"/>
    <w:rsid w:val="00AD6D18"/>
    <w:rPr>
      <w:rFonts w:ascii="HP Simplified" w:hAnsi="HP Simplified"/>
      <w:lang w:eastAsia="en-US"/>
    </w:rPr>
  </w:style>
  <w:style w:type="paragraph" w:styleId="CommentSubject">
    <w:name w:val="annotation subject"/>
    <w:basedOn w:val="CommentText"/>
    <w:next w:val="CommentText"/>
    <w:link w:val="CommentSubjectChar"/>
    <w:rsid w:val="00AD6D18"/>
    <w:rPr>
      <w:b/>
      <w:bCs/>
    </w:rPr>
  </w:style>
  <w:style w:type="character" w:customStyle="1" w:styleId="CommentSubjectChar">
    <w:name w:val="Comment Subject Char"/>
    <w:link w:val="CommentSubject"/>
    <w:rsid w:val="00AD6D18"/>
    <w:rPr>
      <w:rFonts w:ascii="HP Simplified" w:hAnsi="HP Simplified"/>
      <w:b/>
      <w:bCs/>
      <w:lang w:eastAsia="en-US"/>
    </w:rPr>
  </w:style>
  <w:style w:type="table" w:customStyle="1" w:styleId="DarkList1">
    <w:name w:val="Dark List1"/>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rsid w:val="00AD6D18"/>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DocumentMap">
    <w:name w:val="Document Map"/>
    <w:basedOn w:val="Normal"/>
    <w:link w:val="DocumentMapChar"/>
    <w:rsid w:val="00AD6D18"/>
    <w:pPr>
      <w:spacing w:before="0" w:after="0"/>
    </w:pPr>
    <w:rPr>
      <w:rFonts w:cs="Tahoma"/>
      <w:sz w:val="16"/>
      <w:szCs w:val="16"/>
    </w:rPr>
  </w:style>
  <w:style w:type="character" w:customStyle="1" w:styleId="DocumentMapChar">
    <w:name w:val="Document Map Char"/>
    <w:link w:val="DocumentMap"/>
    <w:rsid w:val="00AD6D18"/>
    <w:rPr>
      <w:rFonts w:ascii="HP Simplified" w:hAnsi="HP Simplified" w:cs="Tahoma"/>
      <w:sz w:val="16"/>
      <w:szCs w:val="16"/>
      <w:lang w:eastAsia="en-US"/>
    </w:rPr>
  </w:style>
  <w:style w:type="character" w:styleId="EndnoteReference">
    <w:name w:val="endnote reference"/>
    <w:rsid w:val="00AD6D18"/>
    <w:rPr>
      <w:rFonts w:ascii="HP Simplified" w:hAnsi="HP Simplified"/>
      <w:color w:val="auto"/>
      <w:vertAlign w:val="superscript"/>
    </w:rPr>
  </w:style>
  <w:style w:type="paragraph" w:styleId="EndnoteText">
    <w:name w:val="endnote text"/>
    <w:basedOn w:val="Normal"/>
    <w:link w:val="EndnoteTextChar"/>
    <w:rsid w:val="00AD6D18"/>
    <w:pPr>
      <w:spacing w:before="0" w:after="0"/>
    </w:pPr>
  </w:style>
  <w:style w:type="character" w:customStyle="1" w:styleId="EndnoteTextChar">
    <w:name w:val="Endnote Text Char"/>
    <w:link w:val="EndnoteText"/>
    <w:rsid w:val="00AD6D18"/>
    <w:rPr>
      <w:rFonts w:ascii="HP Simplified" w:hAnsi="HP Simplified"/>
      <w:lang w:eastAsia="en-US"/>
    </w:rPr>
  </w:style>
  <w:style w:type="character" w:styleId="FootnoteReference">
    <w:name w:val="footnote reference"/>
    <w:rsid w:val="00AD6D18"/>
    <w:rPr>
      <w:rFonts w:ascii="HP Simplified" w:hAnsi="HP Simplified"/>
      <w:color w:val="auto"/>
      <w:vertAlign w:val="superscript"/>
    </w:rPr>
  </w:style>
  <w:style w:type="paragraph" w:styleId="FootnoteText">
    <w:name w:val="footnote text"/>
    <w:basedOn w:val="Normal"/>
    <w:link w:val="FootnoteTextChar"/>
    <w:rsid w:val="00AD6D18"/>
    <w:pPr>
      <w:spacing w:before="0" w:after="0"/>
    </w:pPr>
  </w:style>
  <w:style w:type="character" w:customStyle="1" w:styleId="FootnoteTextChar">
    <w:name w:val="Footnote Text Char"/>
    <w:link w:val="FootnoteText"/>
    <w:rsid w:val="00AD6D18"/>
    <w:rPr>
      <w:rFonts w:ascii="HP Simplified" w:hAnsi="HP Simplified"/>
      <w:lang w:eastAsia="en-US"/>
    </w:rPr>
  </w:style>
  <w:style w:type="character" w:styleId="IntenseEmphasis">
    <w:name w:val="Intense Emphasis"/>
    <w:uiPriority w:val="21"/>
    <w:qFormat/>
    <w:rsid w:val="00AD6D18"/>
    <w:rPr>
      <w:rFonts w:ascii="HP Simplified" w:hAnsi="HP Simplified"/>
      <w:b/>
      <w:bCs/>
      <w:i/>
      <w:iCs/>
      <w:color w:val="auto"/>
    </w:rPr>
  </w:style>
  <w:style w:type="paragraph" w:styleId="IntenseQuote">
    <w:name w:val="Intense Quote"/>
    <w:basedOn w:val="Normal"/>
    <w:next w:val="Normal"/>
    <w:link w:val="IntenseQuoteChar"/>
    <w:uiPriority w:val="30"/>
    <w:qFormat/>
    <w:rsid w:val="00AD6D18"/>
    <w:pPr>
      <w:pBdr>
        <w:bottom w:val="single" w:sz="4" w:space="4" w:color="4F81BD"/>
      </w:pBdr>
      <w:spacing w:before="200" w:after="280"/>
      <w:ind w:left="936" w:right="936"/>
    </w:pPr>
    <w:rPr>
      <w:b/>
      <w:bCs/>
      <w:i/>
      <w:iCs/>
    </w:rPr>
  </w:style>
  <w:style w:type="character" w:customStyle="1" w:styleId="IntenseQuoteChar">
    <w:name w:val="Intense Quote Char"/>
    <w:link w:val="IntenseQuote"/>
    <w:uiPriority w:val="30"/>
    <w:rsid w:val="00AD6D18"/>
    <w:rPr>
      <w:rFonts w:ascii="HP Simplified" w:hAnsi="HP Simplified"/>
      <w:b/>
      <w:bCs/>
      <w:i/>
      <w:iCs/>
      <w:lang w:eastAsia="en-US"/>
    </w:rPr>
  </w:style>
  <w:style w:type="character" w:styleId="IntenseReference">
    <w:name w:val="Intense Reference"/>
    <w:uiPriority w:val="32"/>
    <w:qFormat/>
    <w:rsid w:val="00AD6D18"/>
    <w:rPr>
      <w:rFonts w:ascii="HP Simplified" w:hAnsi="HP Simplified"/>
      <w:b/>
      <w:bCs/>
      <w:smallCaps/>
      <w:color w:val="auto"/>
      <w:spacing w:val="5"/>
      <w:u w:val="single"/>
    </w:rPr>
  </w:style>
  <w:style w:type="table" w:customStyle="1" w:styleId="LightGrid1">
    <w:name w:val="Light Grid1"/>
    <w:basedOn w:val="TableNormal"/>
    <w:uiPriority w:val="62"/>
    <w:rsid w:val="00AD6D18"/>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SimSu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AD6D18"/>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SimSu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AD6D18"/>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SimSu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Grid-Accent3">
    <w:name w:val="Light Grid Accent 3"/>
    <w:basedOn w:val="TableNormal"/>
    <w:uiPriority w:val="62"/>
    <w:rsid w:val="00AD6D18"/>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SimSu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rsid w:val="00AD6D18"/>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SimSu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5">
    <w:name w:val="Light Grid Accent 5"/>
    <w:basedOn w:val="TableNormal"/>
    <w:uiPriority w:val="62"/>
    <w:rsid w:val="00AD6D18"/>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SimSu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6">
    <w:name w:val="Light Grid Accent 6"/>
    <w:basedOn w:val="TableNormal"/>
    <w:uiPriority w:val="62"/>
    <w:rsid w:val="00AD6D18"/>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mbria" w:eastAsia="SimSu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SimSu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LightList1">
    <w:name w:val="Light List1"/>
    <w:basedOn w:val="TableNormal"/>
    <w:uiPriority w:val="61"/>
    <w:rsid w:val="00AD6D18"/>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AD6D18"/>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rsid w:val="00AD6D18"/>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rsid w:val="00AD6D18"/>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AD6D18"/>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AD6D18"/>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AD6D18"/>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Shading1">
    <w:name w:val="Light Shading1"/>
    <w:basedOn w:val="TableNormal"/>
    <w:uiPriority w:val="60"/>
    <w:rsid w:val="00AD6D18"/>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AD6D18"/>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AD6D18"/>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AD6D18"/>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AD6D18"/>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AD6D18"/>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rsid w:val="00AD6D18"/>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styleId="ListParagraph">
    <w:name w:val="List Paragraph"/>
    <w:basedOn w:val="Normal"/>
    <w:uiPriority w:val="34"/>
    <w:qFormat/>
    <w:rsid w:val="00AD6D18"/>
    <w:pPr>
      <w:ind w:left="720"/>
      <w:contextualSpacing/>
    </w:pPr>
  </w:style>
  <w:style w:type="paragraph" w:styleId="MacroText">
    <w:name w:val="macro"/>
    <w:link w:val="MacroTextChar"/>
    <w:rsid w:val="00AD6D18"/>
    <w:pPr>
      <w:tabs>
        <w:tab w:val="left" w:pos="480"/>
        <w:tab w:val="left" w:pos="960"/>
        <w:tab w:val="left" w:pos="1440"/>
        <w:tab w:val="left" w:pos="1920"/>
        <w:tab w:val="left" w:pos="2400"/>
        <w:tab w:val="left" w:pos="2880"/>
        <w:tab w:val="left" w:pos="3360"/>
        <w:tab w:val="left" w:pos="3840"/>
        <w:tab w:val="left" w:pos="4320"/>
      </w:tabs>
      <w:spacing w:before="120"/>
    </w:pPr>
    <w:rPr>
      <w:rFonts w:ascii="HP Simplified" w:hAnsi="HP Simplified" w:cs="Consolas"/>
      <w:lang w:eastAsia="en-US"/>
    </w:rPr>
  </w:style>
  <w:style w:type="character" w:customStyle="1" w:styleId="MacroTextChar">
    <w:name w:val="Macro Text Char"/>
    <w:link w:val="MacroText"/>
    <w:rsid w:val="00AD6D18"/>
    <w:rPr>
      <w:rFonts w:ascii="HP Simplified" w:hAnsi="HP Simplified" w:cs="Consolas"/>
      <w:lang w:eastAsia="en-US"/>
    </w:rPr>
  </w:style>
  <w:style w:type="table" w:customStyle="1" w:styleId="MediumGrid11">
    <w:name w:val="Medium Grid 11"/>
    <w:basedOn w:val="TableNormal"/>
    <w:uiPriority w:val="67"/>
    <w:rsid w:val="00AD6D18"/>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AD6D18"/>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rsid w:val="00AD6D18"/>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rsid w:val="00AD6D18"/>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rsid w:val="00AD6D18"/>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rsid w:val="00AD6D18"/>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rsid w:val="00AD6D18"/>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1">
    <w:name w:val="Medium Grid 21"/>
    <w:basedOn w:val="TableNormal"/>
    <w:uiPriority w:val="68"/>
    <w:rsid w:val="00AD6D18"/>
    <w:rPr>
      <w:rFonts w:eastAsia="SimSun"/>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sid w:val="00AD6D18"/>
    <w:rPr>
      <w:rFonts w:eastAsia="SimSu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AD6D18"/>
    <w:rPr>
      <w:rFonts w:eastAsia="SimSun"/>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AD6D18"/>
    <w:rPr>
      <w:rFonts w:eastAsia="SimSun"/>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sid w:val="00AD6D18"/>
    <w:rPr>
      <w:rFonts w:eastAsia="SimSun"/>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AD6D18"/>
    <w:rPr>
      <w:rFonts w:eastAsia="SimSun"/>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AD6D18"/>
    <w:rPr>
      <w:rFonts w:eastAsia="SimSun"/>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1">
    <w:name w:val="Medium Grid 31"/>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3-Accent3">
    <w:name w:val="Medium Grid 3 Accent 3"/>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4">
    <w:name w:val="Medium Grid 3 Accent 4"/>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6">
    <w:name w:val="Medium Grid 3 Accent 6"/>
    <w:basedOn w:val="TableNormal"/>
    <w:uiPriority w:val="69"/>
    <w:rsid w:val="00AD6D18"/>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MediumList11">
    <w:name w:val="Medium List 11"/>
    <w:basedOn w:val="TableNormal"/>
    <w:uiPriority w:val="65"/>
    <w:rsid w:val="00AD6D18"/>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1-Accent11">
    <w:name w:val="Medium List 1 - Accent 11"/>
    <w:basedOn w:val="TableNormal"/>
    <w:uiPriority w:val="65"/>
    <w:rsid w:val="00AD6D18"/>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sid w:val="00AD6D18"/>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sid w:val="00AD6D18"/>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sid w:val="00AD6D18"/>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sid w:val="00AD6D18"/>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sid w:val="00AD6D18"/>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mbria" w:eastAsia="SimSun" w:hAnsi="Cambria"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1">
    <w:name w:val="Medium List 21"/>
    <w:basedOn w:val="TableNormal"/>
    <w:uiPriority w:val="66"/>
    <w:rsid w:val="00AD6D18"/>
    <w:rPr>
      <w:rFonts w:eastAsia="SimSun"/>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AD6D18"/>
    <w:rPr>
      <w:rFonts w:eastAsia="SimSu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AD6D18"/>
    <w:rPr>
      <w:rFonts w:eastAsia="SimSun"/>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AD6D18"/>
    <w:rPr>
      <w:rFonts w:eastAsia="SimSun"/>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AD6D18"/>
    <w:rPr>
      <w:rFonts w:eastAsia="SimSun"/>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AD6D18"/>
    <w:rPr>
      <w:rFonts w:eastAsia="SimSu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AD6D18"/>
    <w:rPr>
      <w:rFonts w:eastAsia="SimSun"/>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Shading11">
    <w:name w:val="Medium Shading 11"/>
    <w:basedOn w:val="TableNormal"/>
    <w:uiPriority w:val="63"/>
    <w:rsid w:val="00AD6D18"/>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AD6D18"/>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D6D18"/>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D6D18"/>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D6D18"/>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D6D18"/>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D6D18"/>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D6D1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NoSpacing">
    <w:name w:val="No Spacing"/>
    <w:uiPriority w:val="1"/>
    <w:qFormat/>
    <w:rsid w:val="00AD6D18"/>
    <w:rPr>
      <w:rFonts w:ascii="HP Simplified" w:hAnsi="HP Simplified"/>
      <w:lang w:eastAsia="en-US"/>
    </w:rPr>
  </w:style>
  <w:style w:type="character" w:styleId="PlaceholderText">
    <w:name w:val="Placeholder Text"/>
    <w:uiPriority w:val="99"/>
    <w:semiHidden/>
    <w:rsid w:val="00AD6D18"/>
    <w:rPr>
      <w:rFonts w:ascii="HP Simplified" w:hAnsi="HP Simplified"/>
      <w:color w:val="auto"/>
    </w:rPr>
  </w:style>
  <w:style w:type="paragraph" w:styleId="Quote">
    <w:name w:val="Quote"/>
    <w:basedOn w:val="Normal"/>
    <w:next w:val="Normal"/>
    <w:link w:val="QuoteChar"/>
    <w:uiPriority w:val="29"/>
    <w:qFormat/>
    <w:rsid w:val="00AD6D18"/>
    <w:rPr>
      <w:i/>
      <w:iCs/>
    </w:rPr>
  </w:style>
  <w:style w:type="character" w:customStyle="1" w:styleId="QuoteChar">
    <w:name w:val="Quote Char"/>
    <w:link w:val="Quote"/>
    <w:uiPriority w:val="29"/>
    <w:rsid w:val="00AD6D18"/>
    <w:rPr>
      <w:rFonts w:ascii="HP Simplified" w:hAnsi="HP Simplified"/>
      <w:i/>
      <w:iCs/>
      <w:lang w:eastAsia="en-US"/>
    </w:rPr>
  </w:style>
  <w:style w:type="character" w:styleId="SubtleEmphasis">
    <w:name w:val="Subtle Emphasis"/>
    <w:uiPriority w:val="19"/>
    <w:qFormat/>
    <w:rsid w:val="00AD6D18"/>
    <w:rPr>
      <w:rFonts w:ascii="HP Simplified" w:hAnsi="HP Simplified"/>
      <w:i/>
      <w:iCs/>
      <w:color w:val="auto"/>
    </w:rPr>
  </w:style>
  <w:style w:type="character" w:styleId="SubtleReference">
    <w:name w:val="Subtle Reference"/>
    <w:uiPriority w:val="31"/>
    <w:qFormat/>
    <w:rsid w:val="00AD6D18"/>
    <w:rPr>
      <w:rFonts w:ascii="HP Simplified" w:hAnsi="HP Simplified"/>
      <w:smallCaps/>
      <w:color w:val="auto"/>
      <w:u w:val="single"/>
    </w:rPr>
  </w:style>
  <w:style w:type="paragraph" w:styleId="TableofAuthorities">
    <w:name w:val="table of authorities"/>
    <w:basedOn w:val="Normal"/>
    <w:next w:val="Normal"/>
    <w:rsid w:val="00AD6D18"/>
    <w:pPr>
      <w:spacing w:after="0"/>
      <w:ind w:left="200" w:hanging="200"/>
    </w:pPr>
  </w:style>
  <w:style w:type="paragraph" w:styleId="TOAHeading">
    <w:name w:val="toa heading"/>
    <w:basedOn w:val="Normal"/>
    <w:next w:val="Normal"/>
    <w:rsid w:val="00AD6D18"/>
    <w:rPr>
      <w:rFonts w:eastAsia="SimSun"/>
      <w:b/>
      <w:bCs/>
      <w:sz w:val="24"/>
      <w:szCs w:val="24"/>
    </w:rPr>
  </w:style>
  <w:style w:type="paragraph" w:customStyle="1" w:styleId="HPBodytext9pt">
    <w:name w:val="_HP Body text 9 pt"/>
    <w:qFormat/>
    <w:rsid w:val="00E6737C"/>
    <w:pPr>
      <w:tabs>
        <w:tab w:val="left" w:pos="187"/>
      </w:tabs>
      <w:spacing w:after="120"/>
    </w:pPr>
    <w:rPr>
      <w:rFonts w:ascii="HP Simplified" w:hAnsi="HP Simplified"/>
      <w:color w:val="000000"/>
      <w:sz w:val="18"/>
      <w:szCs w:val="18"/>
      <w:lang w:eastAsia="en-US"/>
    </w:rPr>
  </w:style>
  <w:style w:type="paragraph" w:customStyle="1" w:styleId="HPTableBody8pt">
    <w:name w:val="_HP Table Body 8 pt"/>
    <w:basedOn w:val="Normal"/>
    <w:rsid w:val="00E6737C"/>
    <w:pPr>
      <w:spacing w:before="60" w:after="60"/>
      <w:ind w:left="58" w:right="58"/>
    </w:pPr>
    <w:rPr>
      <w:sz w:val="16"/>
    </w:rPr>
  </w:style>
  <w:style w:type="paragraph" w:customStyle="1" w:styleId="HPTableHead8pt">
    <w:name w:val="_HP Table Head 8 pt"/>
    <w:basedOn w:val="HPTableBody8pt"/>
    <w:rsid w:val="00E6737C"/>
    <w:rPr>
      <w:b/>
    </w:rPr>
  </w:style>
  <w:style w:type="paragraph" w:customStyle="1" w:styleId="HPFigure">
    <w:name w:val="_HP Figure"/>
    <w:rsid w:val="00E6737C"/>
    <w:pPr>
      <w:keepNext/>
      <w:spacing w:before="280" w:after="280"/>
    </w:pPr>
    <w:rPr>
      <w:rFonts w:ascii="HP Simplified" w:hAnsi="HP Simplified"/>
      <w:sz w:val="16"/>
      <w:szCs w:val="18"/>
      <w:lang w:eastAsia="en-US"/>
    </w:rPr>
  </w:style>
  <w:style w:type="paragraph" w:customStyle="1" w:styleId="HPNumberedlist">
    <w:name w:val="_HP Numbered list"/>
    <w:basedOn w:val="Normal"/>
    <w:qFormat/>
    <w:rsid w:val="00144754"/>
    <w:pPr>
      <w:numPr>
        <w:numId w:val="35"/>
      </w:numPr>
      <w:tabs>
        <w:tab w:val="left" w:pos="360"/>
      </w:tabs>
      <w:spacing w:before="0" w:after="60"/>
    </w:pPr>
    <w:rPr>
      <w:color w:val="000000"/>
      <w:sz w:val="18"/>
      <w:szCs w:val="24"/>
    </w:rPr>
  </w:style>
  <w:style w:type="table" w:customStyle="1" w:styleId="LightShading2">
    <w:name w:val="Light Shading2"/>
    <w:basedOn w:val="TableNormal"/>
    <w:uiPriority w:val="60"/>
    <w:rsid w:val="00056C2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12">
    <w:name w:val="Light List - Accent 12"/>
    <w:basedOn w:val="TableNormal"/>
    <w:uiPriority w:val="61"/>
    <w:rsid w:val="00056C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vision">
    <w:name w:val="Revision"/>
    <w:hidden/>
    <w:uiPriority w:val="99"/>
    <w:semiHidden/>
    <w:rsid w:val="00416081"/>
    <w:rPr>
      <w:rFonts w:ascii="HP Simplified" w:hAnsi="HP Simplified"/>
      <w:lang w:eastAsia="en-US"/>
    </w:rPr>
  </w:style>
  <w:style w:type="character" w:customStyle="1" w:styleId="apple-converted-space">
    <w:name w:val="apple-converted-space"/>
    <w:basedOn w:val="DefaultParagraphFont"/>
    <w:rsid w:val="00BA47CE"/>
  </w:style>
  <w:style w:type="character" w:customStyle="1" w:styleId="agilemanagervarsalishort">
    <w:name w:val="agilemanager_varsali_short"/>
    <w:basedOn w:val="DefaultParagraphFont"/>
    <w:rsid w:val="00BE21E9"/>
  </w:style>
  <w:style w:type="character" w:customStyle="1" w:styleId="string">
    <w:name w:val="string"/>
    <w:basedOn w:val="DefaultParagraphFont"/>
    <w:rsid w:val="00C22FC4"/>
  </w:style>
  <w:style w:type="table" w:styleId="LightGrid-Accent1">
    <w:name w:val="Light Grid Accent 1"/>
    <w:basedOn w:val="TableNormal"/>
    <w:uiPriority w:val="62"/>
    <w:rsid w:val="007017F5"/>
    <w:rPr>
      <w:rFonts w:eastAsia="Times New Roman"/>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HPTableTitle">
    <w:name w:val="HP_Table_Title"/>
    <w:basedOn w:val="Normal"/>
    <w:next w:val="Normal"/>
    <w:rsid w:val="007017F5"/>
    <w:pPr>
      <w:keepNext/>
      <w:keepLines/>
      <w:spacing w:before="240" w:after="60" w:line="259" w:lineRule="auto"/>
    </w:pPr>
    <w:rPr>
      <w:rFonts w:asciiTheme="minorHAnsi" w:eastAsiaTheme="minorHAnsi" w:hAnsiTheme="minorHAnsi" w:cstheme="minorBidi"/>
      <w:b/>
      <w:sz w:val="18"/>
      <w:szCs w:val="22"/>
    </w:rPr>
  </w:style>
  <w:style w:type="character" w:customStyle="1" w:styleId="Heading3Char">
    <w:name w:val="Heading 3 Char"/>
    <w:basedOn w:val="DefaultParagraphFont"/>
    <w:link w:val="Heading3"/>
    <w:rsid w:val="00F52351"/>
    <w:rPr>
      <w:rFonts w:ascii="HP Simplified" w:hAnsi="HP Simplified"/>
      <w:b/>
      <w:bCs/>
      <w:sz w:val="24"/>
      <w:lang w:eastAsia="en-US"/>
    </w:rPr>
  </w:style>
  <w:style w:type="paragraph" w:customStyle="1" w:styleId="Default">
    <w:name w:val="Default"/>
    <w:rsid w:val="00EE1636"/>
    <w:pPr>
      <w:autoSpaceDE w:val="0"/>
      <w:autoSpaceDN w:val="0"/>
      <w:adjustRightInd w:val="0"/>
    </w:pPr>
    <w:rPr>
      <w:rFonts w:ascii="HP Simplified" w:hAnsi="HP Simplified" w:cs="HP Simplifie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4949">
      <w:bodyDiv w:val="1"/>
      <w:marLeft w:val="0"/>
      <w:marRight w:val="0"/>
      <w:marTop w:val="0"/>
      <w:marBottom w:val="0"/>
      <w:divBdr>
        <w:top w:val="none" w:sz="0" w:space="0" w:color="auto"/>
        <w:left w:val="none" w:sz="0" w:space="0" w:color="auto"/>
        <w:bottom w:val="none" w:sz="0" w:space="0" w:color="auto"/>
        <w:right w:val="none" w:sz="0" w:space="0" w:color="auto"/>
      </w:divBdr>
    </w:div>
    <w:div w:id="179054373">
      <w:bodyDiv w:val="1"/>
      <w:marLeft w:val="0"/>
      <w:marRight w:val="0"/>
      <w:marTop w:val="0"/>
      <w:marBottom w:val="0"/>
      <w:divBdr>
        <w:top w:val="none" w:sz="0" w:space="0" w:color="auto"/>
        <w:left w:val="none" w:sz="0" w:space="0" w:color="auto"/>
        <w:bottom w:val="none" w:sz="0" w:space="0" w:color="auto"/>
        <w:right w:val="none" w:sz="0" w:space="0" w:color="auto"/>
      </w:divBdr>
    </w:div>
    <w:div w:id="336613032">
      <w:bodyDiv w:val="1"/>
      <w:marLeft w:val="0"/>
      <w:marRight w:val="0"/>
      <w:marTop w:val="0"/>
      <w:marBottom w:val="0"/>
      <w:divBdr>
        <w:top w:val="none" w:sz="0" w:space="0" w:color="auto"/>
        <w:left w:val="none" w:sz="0" w:space="0" w:color="auto"/>
        <w:bottom w:val="none" w:sz="0" w:space="0" w:color="auto"/>
        <w:right w:val="none" w:sz="0" w:space="0" w:color="auto"/>
      </w:divBdr>
    </w:div>
    <w:div w:id="658927015">
      <w:bodyDiv w:val="1"/>
      <w:marLeft w:val="0"/>
      <w:marRight w:val="0"/>
      <w:marTop w:val="0"/>
      <w:marBottom w:val="0"/>
      <w:divBdr>
        <w:top w:val="none" w:sz="0" w:space="0" w:color="auto"/>
        <w:left w:val="none" w:sz="0" w:space="0" w:color="auto"/>
        <w:bottom w:val="none" w:sz="0" w:space="0" w:color="auto"/>
        <w:right w:val="none" w:sz="0" w:space="0" w:color="auto"/>
      </w:divBdr>
    </w:div>
    <w:div w:id="678503225">
      <w:bodyDiv w:val="1"/>
      <w:marLeft w:val="0"/>
      <w:marRight w:val="0"/>
      <w:marTop w:val="0"/>
      <w:marBottom w:val="0"/>
      <w:divBdr>
        <w:top w:val="none" w:sz="0" w:space="0" w:color="auto"/>
        <w:left w:val="none" w:sz="0" w:space="0" w:color="auto"/>
        <w:bottom w:val="none" w:sz="0" w:space="0" w:color="auto"/>
        <w:right w:val="none" w:sz="0" w:space="0" w:color="auto"/>
      </w:divBdr>
    </w:div>
    <w:div w:id="1020935457">
      <w:bodyDiv w:val="1"/>
      <w:marLeft w:val="0"/>
      <w:marRight w:val="0"/>
      <w:marTop w:val="0"/>
      <w:marBottom w:val="0"/>
      <w:divBdr>
        <w:top w:val="none" w:sz="0" w:space="0" w:color="auto"/>
        <w:left w:val="none" w:sz="0" w:space="0" w:color="auto"/>
        <w:bottom w:val="none" w:sz="0" w:space="0" w:color="auto"/>
        <w:right w:val="none" w:sz="0" w:space="0" w:color="auto"/>
      </w:divBdr>
    </w:div>
    <w:div w:id="1071973008">
      <w:bodyDiv w:val="1"/>
      <w:marLeft w:val="0"/>
      <w:marRight w:val="0"/>
      <w:marTop w:val="0"/>
      <w:marBottom w:val="0"/>
      <w:divBdr>
        <w:top w:val="none" w:sz="0" w:space="0" w:color="auto"/>
        <w:left w:val="none" w:sz="0" w:space="0" w:color="auto"/>
        <w:bottom w:val="none" w:sz="0" w:space="0" w:color="auto"/>
        <w:right w:val="none" w:sz="0" w:space="0" w:color="auto"/>
      </w:divBdr>
    </w:div>
    <w:div w:id="1096445157">
      <w:bodyDiv w:val="1"/>
      <w:marLeft w:val="0"/>
      <w:marRight w:val="0"/>
      <w:marTop w:val="0"/>
      <w:marBottom w:val="0"/>
      <w:divBdr>
        <w:top w:val="none" w:sz="0" w:space="0" w:color="auto"/>
        <w:left w:val="none" w:sz="0" w:space="0" w:color="auto"/>
        <w:bottom w:val="none" w:sz="0" w:space="0" w:color="auto"/>
        <w:right w:val="none" w:sz="0" w:space="0" w:color="auto"/>
      </w:divBdr>
    </w:div>
    <w:div w:id="1119837734">
      <w:bodyDiv w:val="1"/>
      <w:marLeft w:val="0"/>
      <w:marRight w:val="0"/>
      <w:marTop w:val="0"/>
      <w:marBottom w:val="0"/>
      <w:divBdr>
        <w:top w:val="none" w:sz="0" w:space="0" w:color="auto"/>
        <w:left w:val="none" w:sz="0" w:space="0" w:color="auto"/>
        <w:bottom w:val="none" w:sz="0" w:space="0" w:color="auto"/>
        <w:right w:val="none" w:sz="0" w:space="0" w:color="auto"/>
      </w:divBdr>
    </w:div>
    <w:div w:id="1233274617">
      <w:bodyDiv w:val="1"/>
      <w:marLeft w:val="0"/>
      <w:marRight w:val="0"/>
      <w:marTop w:val="0"/>
      <w:marBottom w:val="0"/>
      <w:divBdr>
        <w:top w:val="none" w:sz="0" w:space="0" w:color="auto"/>
        <w:left w:val="none" w:sz="0" w:space="0" w:color="auto"/>
        <w:bottom w:val="none" w:sz="0" w:space="0" w:color="auto"/>
        <w:right w:val="none" w:sz="0" w:space="0" w:color="auto"/>
      </w:divBdr>
    </w:div>
    <w:div w:id="1239166495">
      <w:bodyDiv w:val="1"/>
      <w:marLeft w:val="0"/>
      <w:marRight w:val="0"/>
      <w:marTop w:val="0"/>
      <w:marBottom w:val="0"/>
      <w:divBdr>
        <w:top w:val="none" w:sz="0" w:space="0" w:color="auto"/>
        <w:left w:val="none" w:sz="0" w:space="0" w:color="auto"/>
        <w:bottom w:val="none" w:sz="0" w:space="0" w:color="auto"/>
        <w:right w:val="none" w:sz="0" w:space="0" w:color="auto"/>
      </w:divBdr>
    </w:div>
    <w:div w:id="1344086495">
      <w:bodyDiv w:val="1"/>
      <w:marLeft w:val="0"/>
      <w:marRight w:val="0"/>
      <w:marTop w:val="0"/>
      <w:marBottom w:val="0"/>
      <w:divBdr>
        <w:top w:val="none" w:sz="0" w:space="0" w:color="auto"/>
        <w:left w:val="none" w:sz="0" w:space="0" w:color="auto"/>
        <w:bottom w:val="none" w:sz="0" w:space="0" w:color="auto"/>
        <w:right w:val="none" w:sz="0" w:space="0" w:color="auto"/>
      </w:divBdr>
    </w:div>
    <w:div w:id="1354961850">
      <w:bodyDiv w:val="1"/>
      <w:marLeft w:val="0"/>
      <w:marRight w:val="0"/>
      <w:marTop w:val="0"/>
      <w:marBottom w:val="0"/>
      <w:divBdr>
        <w:top w:val="none" w:sz="0" w:space="0" w:color="auto"/>
        <w:left w:val="none" w:sz="0" w:space="0" w:color="auto"/>
        <w:bottom w:val="none" w:sz="0" w:space="0" w:color="auto"/>
        <w:right w:val="none" w:sz="0" w:space="0" w:color="auto"/>
      </w:divBdr>
    </w:div>
    <w:div w:id="1548369241">
      <w:bodyDiv w:val="1"/>
      <w:marLeft w:val="0"/>
      <w:marRight w:val="0"/>
      <w:marTop w:val="0"/>
      <w:marBottom w:val="0"/>
      <w:divBdr>
        <w:top w:val="none" w:sz="0" w:space="0" w:color="auto"/>
        <w:left w:val="none" w:sz="0" w:space="0" w:color="auto"/>
        <w:bottom w:val="none" w:sz="0" w:space="0" w:color="auto"/>
        <w:right w:val="none" w:sz="0" w:space="0" w:color="auto"/>
      </w:divBdr>
    </w:div>
    <w:div w:id="1587109385">
      <w:bodyDiv w:val="1"/>
      <w:marLeft w:val="0"/>
      <w:marRight w:val="0"/>
      <w:marTop w:val="0"/>
      <w:marBottom w:val="0"/>
      <w:divBdr>
        <w:top w:val="none" w:sz="0" w:space="0" w:color="auto"/>
        <w:left w:val="none" w:sz="0" w:space="0" w:color="auto"/>
        <w:bottom w:val="none" w:sz="0" w:space="0" w:color="auto"/>
        <w:right w:val="none" w:sz="0" w:space="0" w:color="auto"/>
      </w:divBdr>
    </w:div>
    <w:div w:id="1602059547">
      <w:bodyDiv w:val="1"/>
      <w:marLeft w:val="0"/>
      <w:marRight w:val="0"/>
      <w:marTop w:val="0"/>
      <w:marBottom w:val="0"/>
      <w:divBdr>
        <w:top w:val="none" w:sz="0" w:space="0" w:color="auto"/>
        <w:left w:val="none" w:sz="0" w:space="0" w:color="auto"/>
        <w:bottom w:val="none" w:sz="0" w:space="0" w:color="auto"/>
        <w:right w:val="none" w:sz="0" w:space="0" w:color="auto"/>
      </w:divBdr>
    </w:div>
    <w:div w:id="1671910850">
      <w:bodyDiv w:val="1"/>
      <w:marLeft w:val="0"/>
      <w:marRight w:val="0"/>
      <w:marTop w:val="0"/>
      <w:marBottom w:val="0"/>
      <w:divBdr>
        <w:top w:val="none" w:sz="0" w:space="0" w:color="auto"/>
        <w:left w:val="none" w:sz="0" w:space="0" w:color="auto"/>
        <w:bottom w:val="none" w:sz="0" w:space="0" w:color="auto"/>
        <w:right w:val="none" w:sz="0" w:space="0" w:color="auto"/>
      </w:divBdr>
    </w:div>
    <w:div w:id="1679311402">
      <w:bodyDiv w:val="1"/>
      <w:marLeft w:val="0"/>
      <w:marRight w:val="0"/>
      <w:marTop w:val="0"/>
      <w:marBottom w:val="0"/>
      <w:divBdr>
        <w:top w:val="none" w:sz="0" w:space="0" w:color="auto"/>
        <w:left w:val="none" w:sz="0" w:space="0" w:color="auto"/>
        <w:bottom w:val="none" w:sz="0" w:space="0" w:color="auto"/>
        <w:right w:val="none" w:sz="0" w:space="0" w:color="auto"/>
      </w:divBdr>
      <w:divsChild>
        <w:div w:id="104279583">
          <w:marLeft w:val="0"/>
          <w:marRight w:val="0"/>
          <w:marTop w:val="0"/>
          <w:marBottom w:val="0"/>
          <w:divBdr>
            <w:top w:val="none" w:sz="0" w:space="0" w:color="auto"/>
            <w:left w:val="none" w:sz="0" w:space="0" w:color="auto"/>
            <w:bottom w:val="none" w:sz="0" w:space="0" w:color="auto"/>
            <w:right w:val="none" w:sz="0" w:space="0" w:color="auto"/>
          </w:divBdr>
          <w:divsChild>
            <w:div w:id="816844401">
              <w:marLeft w:val="0"/>
              <w:marRight w:val="0"/>
              <w:marTop w:val="0"/>
              <w:marBottom w:val="0"/>
              <w:divBdr>
                <w:top w:val="none" w:sz="0" w:space="0" w:color="auto"/>
                <w:left w:val="none" w:sz="0" w:space="0" w:color="auto"/>
                <w:bottom w:val="none" w:sz="0" w:space="0" w:color="auto"/>
                <w:right w:val="none" w:sz="0" w:space="0" w:color="auto"/>
              </w:divBdr>
              <w:divsChild>
                <w:div w:id="872688534">
                  <w:marLeft w:val="0"/>
                  <w:marRight w:val="0"/>
                  <w:marTop w:val="0"/>
                  <w:marBottom w:val="0"/>
                  <w:divBdr>
                    <w:top w:val="none" w:sz="0" w:space="0" w:color="auto"/>
                    <w:left w:val="none" w:sz="0" w:space="0" w:color="auto"/>
                    <w:bottom w:val="none" w:sz="0" w:space="0" w:color="auto"/>
                    <w:right w:val="none" w:sz="0" w:space="0" w:color="auto"/>
                  </w:divBdr>
                  <w:divsChild>
                    <w:div w:id="1052192756">
                      <w:marLeft w:val="0"/>
                      <w:marRight w:val="0"/>
                      <w:marTop w:val="0"/>
                      <w:marBottom w:val="0"/>
                      <w:divBdr>
                        <w:top w:val="none" w:sz="0" w:space="0" w:color="auto"/>
                        <w:left w:val="none" w:sz="0" w:space="0" w:color="auto"/>
                        <w:bottom w:val="none" w:sz="0" w:space="0" w:color="auto"/>
                        <w:right w:val="none" w:sz="0" w:space="0" w:color="auto"/>
                      </w:divBdr>
                      <w:divsChild>
                        <w:div w:id="1334576910">
                          <w:marLeft w:val="0"/>
                          <w:marRight w:val="0"/>
                          <w:marTop w:val="0"/>
                          <w:marBottom w:val="0"/>
                          <w:divBdr>
                            <w:top w:val="none" w:sz="0" w:space="0" w:color="auto"/>
                            <w:left w:val="none" w:sz="0" w:space="0" w:color="auto"/>
                            <w:bottom w:val="none" w:sz="0" w:space="0" w:color="auto"/>
                            <w:right w:val="none" w:sz="0" w:space="0" w:color="auto"/>
                          </w:divBdr>
                          <w:divsChild>
                            <w:div w:id="186050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930032">
      <w:bodyDiv w:val="1"/>
      <w:marLeft w:val="0"/>
      <w:marRight w:val="0"/>
      <w:marTop w:val="0"/>
      <w:marBottom w:val="0"/>
      <w:divBdr>
        <w:top w:val="none" w:sz="0" w:space="0" w:color="auto"/>
        <w:left w:val="none" w:sz="0" w:space="0" w:color="auto"/>
        <w:bottom w:val="none" w:sz="0" w:space="0" w:color="auto"/>
        <w:right w:val="none" w:sz="0" w:space="0" w:color="auto"/>
      </w:divBdr>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
    <w:div w:id="2045060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324" Type="http://schemas.openxmlformats.org/officeDocument/2006/relationships/image" Target="media/image304.png"/><Relationship Id="rId345" Type="http://schemas.openxmlformats.org/officeDocument/2006/relationships/image" Target="media/image325.png"/><Relationship Id="rId366" Type="http://schemas.openxmlformats.org/officeDocument/2006/relationships/image" Target="media/image346.png"/><Relationship Id="rId387" Type="http://schemas.openxmlformats.org/officeDocument/2006/relationships/footer" Target="footer4.xml"/><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3.emf"/><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314" Type="http://schemas.openxmlformats.org/officeDocument/2006/relationships/image" Target="media/image294.png"/><Relationship Id="rId335" Type="http://schemas.openxmlformats.org/officeDocument/2006/relationships/image" Target="media/image315.png"/><Relationship Id="rId356" Type="http://schemas.openxmlformats.org/officeDocument/2006/relationships/image" Target="media/image336.png"/><Relationship Id="rId377" Type="http://schemas.openxmlformats.org/officeDocument/2006/relationships/image" Target="media/image357.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346" Type="http://schemas.openxmlformats.org/officeDocument/2006/relationships/image" Target="media/image326.png"/><Relationship Id="rId367" Type="http://schemas.openxmlformats.org/officeDocument/2006/relationships/image" Target="media/image347.png"/><Relationship Id="rId388" Type="http://schemas.openxmlformats.org/officeDocument/2006/relationships/fontTable" Target="fontTable.xml"/><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315" Type="http://schemas.openxmlformats.org/officeDocument/2006/relationships/image" Target="media/image295.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34.emf"/><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58.png"/><Relationship Id="rId6" Type="http://schemas.openxmlformats.org/officeDocument/2006/relationships/styles" Target="styl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5.png"/><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26.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348.png"/><Relationship Id="rId389" Type="http://schemas.microsoft.com/office/2011/relationships/people" Target="people.xml"/><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37" Type="http://schemas.openxmlformats.org/officeDocument/2006/relationships/image" Target="media/image317.png"/><Relationship Id="rId34" Type="http://schemas.openxmlformats.org/officeDocument/2006/relationships/image" Target="media/image16.png"/><Relationship Id="rId55" Type="http://schemas.openxmlformats.org/officeDocument/2006/relationships/image" Target="media/image35.emf"/><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theme" Target="theme/theme1.xml"/><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60.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s://wiki.jenkins-ci.org/display/JENKINS/Build+Pipeline+Plugin" TargetMode="External"/><Relationship Id="rId35" Type="http://schemas.openxmlformats.org/officeDocument/2006/relationships/image" Target="media/image17.png"/><Relationship Id="rId56" Type="http://schemas.openxmlformats.org/officeDocument/2006/relationships/image" Target="media/image36.emf"/><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image" Target="media/image297.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webSettings" Target="webSetting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50.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7.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381" Type="http://schemas.openxmlformats.org/officeDocument/2006/relationships/image" Target="media/image361.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yperlink" Target="https://wiki.jenkins-ci.org/display/JENKINS/Build+Pipeline+Plugin" TargetMode="External"/><Relationship Id="rId36" Type="http://schemas.openxmlformats.org/officeDocument/2006/relationships/image" Target="media/image18.png"/><Relationship Id="rId57" Type="http://schemas.openxmlformats.org/officeDocument/2006/relationships/image" Target="media/image37.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8.png"/><Relationship Id="rId339" Type="http://schemas.openxmlformats.org/officeDocument/2006/relationships/image" Target="media/image319.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30.png"/><Relationship Id="rId371" Type="http://schemas.openxmlformats.org/officeDocument/2006/relationships/image" Target="media/image351.png"/><Relationship Id="rId9" Type="http://schemas.openxmlformats.org/officeDocument/2006/relationships/footnotes" Target="footnotes.xml"/><Relationship Id="rId210" Type="http://schemas.openxmlformats.org/officeDocument/2006/relationships/image" Target="media/image190.png"/><Relationship Id="rId26" Type="http://schemas.openxmlformats.org/officeDocument/2006/relationships/image" Target="media/image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62.png"/><Relationship Id="rId16" Type="http://schemas.openxmlformats.org/officeDocument/2006/relationships/hyperlink" Target="https://wiki.jenkins-ci.org/display/JENKINS/Build+Pipeline+Plugin" TargetMode="Externa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10.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31.emf"/><Relationship Id="rId372" Type="http://schemas.openxmlformats.org/officeDocument/2006/relationships/image" Target="media/image352.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300.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hyperlink" Target="http://wiki.jenkins-ci.org/display/JENKINS/Cobertura+Plugin" TargetMode="Externa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11.png"/><Relationship Id="rId352" Type="http://schemas.openxmlformats.org/officeDocument/2006/relationships/image" Target="media/image332.emf"/><Relationship Id="rId373" Type="http://schemas.openxmlformats.org/officeDocument/2006/relationships/image" Target="media/image353.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wiki.jenkins-ci.org/display/JENKINS/Copy+Artifact+Plugin" TargetMode="External"/><Relationship Id="rId39" Type="http://schemas.openxmlformats.org/officeDocument/2006/relationships/image" Target="media/image2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65.png"/><Relationship Id="rId19" Type="http://schemas.openxmlformats.org/officeDocument/2006/relationships/footer" Target="footer3.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comments" Target="comments.xm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55.emf"/><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endnotes" Target="endnotes.xml"/><Relationship Id="rId31" Type="http://schemas.openxmlformats.org/officeDocument/2006/relationships/image" Target="media/image13.png"/><Relationship Id="rId52" Type="http://schemas.microsoft.com/office/2011/relationships/commentsExtended" Target="commentsExtended.xml"/><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08a95d1a-9894-4269-a2ab-f1e416d4643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493B3FB442B024FBC2FB381FE71025C" ma:contentTypeVersion="1" ma:contentTypeDescription="Create a new document." ma:contentTypeScope="" ma:versionID="0f3200088af208759f1f282d3d0a69f5">
  <xsd:schema xmlns:xsd="http://www.w3.org/2001/XMLSchema" xmlns:xs="http://www.w3.org/2001/XMLSchema" xmlns:p="http://schemas.microsoft.com/office/2006/metadata/properties" xmlns:ns2="08a95d1a-9894-4269-a2ab-f1e416d4643f" targetNamespace="http://schemas.microsoft.com/office/2006/metadata/properties" ma:root="true" ma:fieldsID="7bdac0d34cd0b4c3fd1e747f83a9e65a" ns2:_="">
    <xsd:import namespace="08a95d1a-9894-4269-a2ab-f1e416d4643f"/>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95d1a-9894-4269-a2ab-f1e416d4643f" elementFormDefault="qualified">
    <xsd:import namespace="http://schemas.microsoft.com/office/2006/documentManagement/types"/>
    <xsd:import namespace="http://schemas.microsoft.com/office/infopath/2007/PartnerControls"/>
    <xsd:element name="Status" ma:index="8" nillable="true" ma:displayName="Status" ma:description="Summary status of a document" ma:internalName="Statu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6764A-C6A1-4287-8F47-5D2336963036}">
  <ds:schemaRefs>
    <ds:schemaRef ds:uri="http://schemas.microsoft.com/sharepoint/v3/contenttype/forms"/>
  </ds:schemaRefs>
</ds:datastoreItem>
</file>

<file path=customXml/itemProps2.xml><?xml version="1.0" encoding="utf-8"?>
<ds:datastoreItem xmlns:ds="http://schemas.openxmlformats.org/officeDocument/2006/customXml" ds:itemID="{A563CDEB-0C75-4B7C-9855-FF5CC59076A6}">
  <ds:schemaRefs>
    <ds:schemaRef ds:uri="http://schemas.microsoft.com/office/2006/metadata/properties"/>
    <ds:schemaRef ds:uri="http://schemas.microsoft.com/office/infopath/2007/PartnerControls"/>
    <ds:schemaRef ds:uri="08a95d1a-9894-4269-a2ab-f1e416d4643f"/>
  </ds:schemaRefs>
</ds:datastoreItem>
</file>

<file path=customXml/itemProps3.xml><?xml version="1.0" encoding="utf-8"?>
<ds:datastoreItem xmlns:ds="http://schemas.openxmlformats.org/officeDocument/2006/customXml" ds:itemID="{938F7E65-1294-406E-B509-9445CC8F7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95d1a-9894-4269-a2ab-f1e416d46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F0B08F-E952-43F8-9016-A008CEF9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Pages>
  <Words>25248</Words>
  <Characters>143919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PS Labs Document Template</vt:lpstr>
    </vt:vector>
  </TitlesOfParts>
  <Company>Hewlett-Packard</Company>
  <LinksUpToDate>false</LinksUpToDate>
  <CharactersWithSpaces>168830</CharactersWithSpaces>
  <SharedDoc>false</SharedDoc>
  <HLinks>
    <vt:vector size="180" baseType="variant">
      <vt:variant>
        <vt:i4>1441849</vt:i4>
      </vt:variant>
      <vt:variant>
        <vt:i4>167</vt:i4>
      </vt:variant>
      <vt:variant>
        <vt:i4>0</vt:i4>
      </vt:variant>
      <vt:variant>
        <vt:i4>5</vt:i4>
      </vt:variant>
      <vt:variant>
        <vt:lpwstr/>
      </vt:variant>
      <vt:variant>
        <vt:lpwstr>_Toc304471940</vt:lpwstr>
      </vt:variant>
      <vt:variant>
        <vt:i4>1114169</vt:i4>
      </vt:variant>
      <vt:variant>
        <vt:i4>161</vt:i4>
      </vt:variant>
      <vt:variant>
        <vt:i4>0</vt:i4>
      </vt:variant>
      <vt:variant>
        <vt:i4>5</vt:i4>
      </vt:variant>
      <vt:variant>
        <vt:lpwstr/>
      </vt:variant>
      <vt:variant>
        <vt:lpwstr>_Toc304471939</vt:lpwstr>
      </vt:variant>
      <vt:variant>
        <vt:i4>1114169</vt:i4>
      </vt:variant>
      <vt:variant>
        <vt:i4>155</vt:i4>
      </vt:variant>
      <vt:variant>
        <vt:i4>0</vt:i4>
      </vt:variant>
      <vt:variant>
        <vt:i4>5</vt:i4>
      </vt:variant>
      <vt:variant>
        <vt:lpwstr/>
      </vt:variant>
      <vt:variant>
        <vt:lpwstr>_Toc304471938</vt:lpwstr>
      </vt:variant>
      <vt:variant>
        <vt:i4>1114169</vt:i4>
      </vt:variant>
      <vt:variant>
        <vt:i4>149</vt:i4>
      </vt:variant>
      <vt:variant>
        <vt:i4>0</vt:i4>
      </vt:variant>
      <vt:variant>
        <vt:i4>5</vt:i4>
      </vt:variant>
      <vt:variant>
        <vt:lpwstr/>
      </vt:variant>
      <vt:variant>
        <vt:lpwstr>_Toc304471937</vt:lpwstr>
      </vt:variant>
      <vt:variant>
        <vt:i4>1114169</vt:i4>
      </vt:variant>
      <vt:variant>
        <vt:i4>143</vt:i4>
      </vt:variant>
      <vt:variant>
        <vt:i4>0</vt:i4>
      </vt:variant>
      <vt:variant>
        <vt:i4>5</vt:i4>
      </vt:variant>
      <vt:variant>
        <vt:lpwstr/>
      </vt:variant>
      <vt:variant>
        <vt:lpwstr>_Toc304471936</vt:lpwstr>
      </vt:variant>
      <vt:variant>
        <vt:i4>1114169</vt:i4>
      </vt:variant>
      <vt:variant>
        <vt:i4>137</vt:i4>
      </vt:variant>
      <vt:variant>
        <vt:i4>0</vt:i4>
      </vt:variant>
      <vt:variant>
        <vt:i4>5</vt:i4>
      </vt:variant>
      <vt:variant>
        <vt:lpwstr/>
      </vt:variant>
      <vt:variant>
        <vt:lpwstr>_Toc304471935</vt:lpwstr>
      </vt:variant>
      <vt:variant>
        <vt:i4>1114169</vt:i4>
      </vt:variant>
      <vt:variant>
        <vt:i4>131</vt:i4>
      </vt:variant>
      <vt:variant>
        <vt:i4>0</vt:i4>
      </vt:variant>
      <vt:variant>
        <vt:i4>5</vt:i4>
      </vt:variant>
      <vt:variant>
        <vt:lpwstr/>
      </vt:variant>
      <vt:variant>
        <vt:lpwstr>_Toc304471934</vt:lpwstr>
      </vt:variant>
      <vt:variant>
        <vt:i4>1114169</vt:i4>
      </vt:variant>
      <vt:variant>
        <vt:i4>125</vt:i4>
      </vt:variant>
      <vt:variant>
        <vt:i4>0</vt:i4>
      </vt:variant>
      <vt:variant>
        <vt:i4>5</vt:i4>
      </vt:variant>
      <vt:variant>
        <vt:lpwstr/>
      </vt:variant>
      <vt:variant>
        <vt:lpwstr>_Toc304471933</vt:lpwstr>
      </vt:variant>
      <vt:variant>
        <vt:i4>1114169</vt:i4>
      </vt:variant>
      <vt:variant>
        <vt:i4>119</vt:i4>
      </vt:variant>
      <vt:variant>
        <vt:i4>0</vt:i4>
      </vt:variant>
      <vt:variant>
        <vt:i4>5</vt:i4>
      </vt:variant>
      <vt:variant>
        <vt:lpwstr/>
      </vt:variant>
      <vt:variant>
        <vt:lpwstr>_Toc304471932</vt:lpwstr>
      </vt:variant>
      <vt:variant>
        <vt:i4>1114169</vt:i4>
      </vt:variant>
      <vt:variant>
        <vt:i4>113</vt:i4>
      </vt:variant>
      <vt:variant>
        <vt:i4>0</vt:i4>
      </vt:variant>
      <vt:variant>
        <vt:i4>5</vt:i4>
      </vt:variant>
      <vt:variant>
        <vt:lpwstr/>
      </vt:variant>
      <vt:variant>
        <vt:lpwstr>_Toc304471931</vt:lpwstr>
      </vt:variant>
      <vt:variant>
        <vt:i4>1114169</vt:i4>
      </vt:variant>
      <vt:variant>
        <vt:i4>107</vt:i4>
      </vt:variant>
      <vt:variant>
        <vt:i4>0</vt:i4>
      </vt:variant>
      <vt:variant>
        <vt:i4>5</vt:i4>
      </vt:variant>
      <vt:variant>
        <vt:lpwstr/>
      </vt:variant>
      <vt:variant>
        <vt:lpwstr>_Toc304471930</vt:lpwstr>
      </vt:variant>
      <vt:variant>
        <vt:i4>1048633</vt:i4>
      </vt:variant>
      <vt:variant>
        <vt:i4>101</vt:i4>
      </vt:variant>
      <vt:variant>
        <vt:i4>0</vt:i4>
      </vt:variant>
      <vt:variant>
        <vt:i4>5</vt:i4>
      </vt:variant>
      <vt:variant>
        <vt:lpwstr/>
      </vt:variant>
      <vt:variant>
        <vt:lpwstr>_Toc304471929</vt:lpwstr>
      </vt:variant>
      <vt:variant>
        <vt:i4>1048633</vt:i4>
      </vt:variant>
      <vt:variant>
        <vt:i4>95</vt:i4>
      </vt:variant>
      <vt:variant>
        <vt:i4>0</vt:i4>
      </vt:variant>
      <vt:variant>
        <vt:i4>5</vt:i4>
      </vt:variant>
      <vt:variant>
        <vt:lpwstr/>
      </vt:variant>
      <vt:variant>
        <vt:lpwstr>_Toc304471928</vt:lpwstr>
      </vt:variant>
      <vt:variant>
        <vt:i4>1048633</vt:i4>
      </vt:variant>
      <vt:variant>
        <vt:i4>89</vt:i4>
      </vt:variant>
      <vt:variant>
        <vt:i4>0</vt:i4>
      </vt:variant>
      <vt:variant>
        <vt:i4>5</vt:i4>
      </vt:variant>
      <vt:variant>
        <vt:lpwstr/>
      </vt:variant>
      <vt:variant>
        <vt:lpwstr>_Toc304471927</vt:lpwstr>
      </vt:variant>
      <vt:variant>
        <vt:i4>1048633</vt:i4>
      </vt:variant>
      <vt:variant>
        <vt:i4>83</vt:i4>
      </vt:variant>
      <vt:variant>
        <vt:i4>0</vt:i4>
      </vt:variant>
      <vt:variant>
        <vt:i4>5</vt:i4>
      </vt:variant>
      <vt:variant>
        <vt:lpwstr/>
      </vt:variant>
      <vt:variant>
        <vt:lpwstr>_Toc304471926</vt:lpwstr>
      </vt:variant>
      <vt:variant>
        <vt:i4>1048633</vt:i4>
      </vt:variant>
      <vt:variant>
        <vt:i4>77</vt:i4>
      </vt:variant>
      <vt:variant>
        <vt:i4>0</vt:i4>
      </vt:variant>
      <vt:variant>
        <vt:i4>5</vt:i4>
      </vt:variant>
      <vt:variant>
        <vt:lpwstr/>
      </vt:variant>
      <vt:variant>
        <vt:lpwstr>_Toc304471925</vt:lpwstr>
      </vt:variant>
      <vt:variant>
        <vt:i4>1048633</vt:i4>
      </vt:variant>
      <vt:variant>
        <vt:i4>71</vt:i4>
      </vt:variant>
      <vt:variant>
        <vt:i4>0</vt:i4>
      </vt:variant>
      <vt:variant>
        <vt:i4>5</vt:i4>
      </vt:variant>
      <vt:variant>
        <vt:lpwstr/>
      </vt:variant>
      <vt:variant>
        <vt:lpwstr>_Toc304471924</vt:lpwstr>
      </vt:variant>
      <vt:variant>
        <vt:i4>1048633</vt:i4>
      </vt:variant>
      <vt:variant>
        <vt:i4>65</vt:i4>
      </vt:variant>
      <vt:variant>
        <vt:i4>0</vt:i4>
      </vt:variant>
      <vt:variant>
        <vt:i4>5</vt:i4>
      </vt:variant>
      <vt:variant>
        <vt:lpwstr/>
      </vt:variant>
      <vt:variant>
        <vt:lpwstr>_Toc304471923</vt:lpwstr>
      </vt:variant>
      <vt:variant>
        <vt:i4>1048633</vt:i4>
      </vt:variant>
      <vt:variant>
        <vt:i4>59</vt:i4>
      </vt:variant>
      <vt:variant>
        <vt:i4>0</vt:i4>
      </vt:variant>
      <vt:variant>
        <vt:i4>5</vt:i4>
      </vt:variant>
      <vt:variant>
        <vt:lpwstr/>
      </vt:variant>
      <vt:variant>
        <vt:lpwstr>_Toc304471922</vt:lpwstr>
      </vt:variant>
      <vt:variant>
        <vt:i4>1048633</vt:i4>
      </vt:variant>
      <vt:variant>
        <vt:i4>53</vt:i4>
      </vt:variant>
      <vt:variant>
        <vt:i4>0</vt:i4>
      </vt:variant>
      <vt:variant>
        <vt:i4>5</vt:i4>
      </vt:variant>
      <vt:variant>
        <vt:lpwstr/>
      </vt:variant>
      <vt:variant>
        <vt:lpwstr>_Toc304471921</vt:lpwstr>
      </vt:variant>
      <vt:variant>
        <vt:i4>1048633</vt:i4>
      </vt:variant>
      <vt:variant>
        <vt:i4>47</vt:i4>
      </vt:variant>
      <vt:variant>
        <vt:i4>0</vt:i4>
      </vt:variant>
      <vt:variant>
        <vt:i4>5</vt:i4>
      </vt:variant>
      <vt:variant>
        <vt:lpwstr/>
      </vt:variant>
      <vt:variant>
        <vt:lpwstr>_Toc304471920</vt:lpwstr>
      </vt:variant>
      <vt:variant>
        <vt:i4>1245241</vt:i4>
      </vt:variant>
      <vt:variant>
        <vt:i4>41</vt:i4>
      </vt:variant>
      <vt:variant>
        <vt:i4>0</vt:i4>
      </vt:variant>
      <vt:variant>
        <vt:i4>5</vt:i4>
      </vt:variant>
      <vt:variant>
        <vt:lpwstr/>
      </vt:variant>
      <vt:variant>
        <vt:lpwstr>_Toc304471919</vt:lpwstr>
      </vt:variant>
      <vt:variant>
        <vt:i4>1245241</vt:i4>
      </vt:variant>
      <vt:variant>
        <vt:i4>35</vt:i4>
      </vt:variant>
      <vt:variant>
        <vt:i4>0</vt:i4>
      </vt:variant>
      <vt:variant>
        <vt:i4>5</vt:i4>
      </vt:variant>
      <vt:variant>
        <vt:lpwstr/>
      </vt:variant>
      <vt:variant>
        <vt:lpwstr>_Toc304471918</vt:lpwstr>
      </vt:variant>
      <vt:variant>
        <vt:i4>1245241</vt:i4>
      </vt:variant>
      <vt:variant>
        <vt:i4>29</vt:i4>
      </vt:variant>
      <vt:variant>
        <vt:i4>0</vt:i4>
      </vt:variant>
      <vt:variant>
        <vt:i4>5</vt:i4>
      </vt:variant>
      <vt:variant>
        <vt:lpwstr/>
      </vt:variant>
      <vt:variant>
        <vt:lpwstr>_Toc304471917</vt:lpwstr>
      </vt:variant>
      <vt:variant>
        <vt:i4>1245241</vt:i4>
      </vt:variant>
      <vt:variant>
        <vt:i4>23</vt:i4>
      </vt:variant>
      <vt:variant>
        <vt:i4>0</vt:i4>
      </vt:variant>
      <vt:variant>
        <vt:i4>5</vt:i4>
      </vt:variant>
      <vt:variant>
        <vt:lpwstr/>
      </vt:variant>
      <vt:variant>
        <vt:lpwstr>_Toc304471916</vt:lpwstr>
      </vt:variant>
      <vt:variant>
        <vt:i4>4784199</vt:i4>
      </vt:variant>
      <vt:variant>
        <vt:i4>18</vt:i4>
      </vt:variant>
      <vt:variant>
        <vt:i4>0</vt:i4>
      </vt:variant>
      <vt:variant>
        <vt:i4>5</vt:i4>
      </vt:variant>
      <vt:variant>
        <vt:lpwstr>http://h20230.www2.hp.com/new_access_levels.jsp</vt:lpwstr>
      </vt:variant>
      <vt:variant>
        <vt:lpwstr/>
      </vt:variant>
      <vt:variant>
        <vt:i4>1835095</vt:i4>
      </vt:variant>
      <vt:variant>
        <vt:i4>15</vt:i4>
      </vt:variant>
      <vt:variant>
        <vt:i4>0</vt:i4>
      </vt:variant>
      <vt:variant>
        <vt:i4>5</vt:i4>
      </vt:variant>
      <vt:variant>
        <vt:lpwstr>http://h20229.www2.hp.com/passport-registration.html</vt:lpwstr>
      </vt:variant>
      <vt:variant>
        <vt:lpwstr/>
      </vt:variant>
      <vt:variant>
        <vt:i4>7798909</vt:i4>
      </vt:variant>
      <vt:variant>
        <vt:i4>12</vt:i4>
      </vt:variant>
      <vt:variant>
        <vt:i4>0</vt:i4>
      </vt:variant>
      <vt:variant>
        <vt:i4>5</vt:i4>
      </vt:variant>
      <vt:variant>
        <vt:lpwstr>www.hp.com/go/hpsoftwaresupport</vt:lpwstr>
      </vt:variant>
      <vt:variant>
        <vt:lpwstr/>
      </vt:variant>
      <vt:variant>
        <vt:i4>1835095</vt:i4>
      </vt:variant>
      <vt:variant>
        <vt:i4>3</vt:i4>
      </vt:variant>
      <vt:variant>
        <vt:i4>0</vt:i4>
      </vt:variant>
      <vt:variant>
        <vt:i4>5</vt:i4>
      </vt:variant>
      <vt:variant>
        <vt:lpwstr>http://h20229.www2.hp.com/passport-registration.html</vt:lpwstr>
      </vt:variant>
      <vt:variant>
        <vt:lpwstr/>
      </vt:variant>
      <vt:variant>
        <vt:i4>6291566</vt:i4>
      </vt:variant>
      <vt:variant>
        <vt:i4>0</vt:i4>
      </vt:variant>
      <vt:variant>
        <vt:i4>0</vt:i4>
      </vt:variant>
      <vt:variant>
        <vt:i4>5</vt:i4>
      </vt:variant>
      <vt:variant>
        <vt:lpwstr>http://h20230.www2.hp.com/selfsolve/manuals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 Labs Document Template</dc:title>
  <dc:creator>Niu, Cheng-Guang</dc:creator>
  <cp:lastModifiedBy>Mohideen, Ghouse S</cp:lastModifiedBy>
  <cp:revision>10</cp:revision>
  <cp:lastPrinted>2006-01-23T02:25:00Z</cp:lastPrinted>
  <dcterms:created xsi:type="dcterms:W3CDTF">2014-11-16T07:16:00Z</dcterms:created>
  <dcterms:modified xsi:type="dcterms:W3CDTF">2014-11-18T14:56:00Z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0x010100A493B3FB442B024FBC2FB381FE71025C</vt:lpwstr>
  </property>
  <property fmtid="{D5CDD505-2E9C-101B-9397-08002B2CF9AE}" pid="3" name="Status">
    <vt:lpwstr/>
  </property>
</Properties>
</file>